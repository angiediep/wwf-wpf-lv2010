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0BCF" w:rsidRPr="006A74C9" w:rsidRDefault="004A0BCF" w:rsidP="00784A8E">
      <w:pPr>
        <w:ind w:firstLine="270"/>
        <w:rPr>
          <w:rFonts w:ascii="Times New Roman" w:hAnsi="Times New Roman"/>
          <w:b/>
          <w:color w:val="000000"/>
          <w:sz w:val="28"/>
          <w:szCs w:val="26"/>
          <w:lang w:val="en-US"/>
        </w:rPr>
      </w:pPr>
      <w:r w:rsidRPr="006A74C9">
        <w:rPr>
          <w:rFonts w:ascii="Times New Roman" w:hAnsi="Times New Roman"/>
          <w:b/>
          <w:color w:val="000000"/>
          <w:sz w:val="28"/>
          <w:szCs w:val="26"/>
          <w:lang w:val="en-US"/>
        </w:rPr>
        <w:t>LỜI CẢM ƠN</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Trước hết, chúng tôi xin gửi lời cảm ơn đến Quý Khoa Công nghệ Thông tin - Trường Đại Học Khoa Học Tự Nhiên - Đại Học Quốc Gia </w:t>
      </w:r>
      <w:del w:id="0" w:author="DHA" w:date="2010-07-05T17:39:00Z">
        <w:r w:rsidRPr="003D22F6" w:rsidDel="000E0E45">
          <w:rPr>
            <w:rFonts w:ascii="Times New Roman" w:hAnsi="Times New Roman"/>
            <w:color w:val="000000"/>
            <w:sz w:val="26"/>
            <w:szCs w:val="26"/>
            <w:lang w:val="en-US"/>
          </w:rPr>
          <w:delText xml:space="preserve">thành </w:delText>
        </w:r>
      </w:del>
      <w:ins w:id="1" w:author="DHA" w:date="2010-07-05T17:39:00Z">
        <w:r w:rsidR="000E0E45">
          <w:rPr>
            <w:rFonts w:ascii="Times New Roman" w:hAnsi="Times New Roman"/>
            <w:color w:val="000000"/>
            <w:sz w:val="26"/>
            <w:szCs w:val="26"/>
            <w:lang w:val="en-US"/>
          </w:rPr>
          <w:t>T</w:t>
        </w:r>
        <w:r w:rsidR="000E0E45" w:rsidRPr="003D22F6">
          <w:rPr>
            <w:rFonts w:ascii="Times New Roman" w:hAnsi="Times New Roman"/>
            <w:color w:val="000000"/>
            <w:sz w:val="26"/>
            <w:szCs w:val="26"/>
            <w:lang w:val="en-US"/>
          </w:rPr>
          <w:t xml:space="preserve">hành </w:t>
        </w:r>
      </w:ins>
      <w:r w:rsidRPr="003D22F6">
        <w:rPr>
          <w:rFonts w:ascii="Times New Roman" w:hAnsi="Times New Roman"/>
          <w:color w:val="000000"/>
          <w:sz w:val="26"/>
          <w:szCs w:val="26"/>
          <w:lang w:val="en-US"/>
        </w:rPr>
        <w:t>phố Hồ Chí Minh đã tạo mọi điều kiện để chúng tôi có thể thực hiện khóa luận tốt nghiệp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Xin gửi lời cảm ơn sâu sắc đến PGS. TS. Đồng Thị Bích Thủy - giáo viên hướng dẫn của chúng tôi, đã luôn tận tình chỉ dạy và hướng dẫn trong suốt khoảng thời gian chúng tôi thực hiện khóa luận. </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Đồng thời, chúng tôi cũng xin gửi </w:t>
      </w:r>
      <w:r>
        <w:rPr>
          <w:rFonts w:ascii="Times New Roman" w:hAnsi="Times New Roman"/>
          <w:color w:val="000000"/>
          <w:sz w:val="26"/>
          <w:szCs w:val="26"/>
          <w:lang w:val="en-US"/>
        </w:rPr>
        <w:t xml:space="preserve">lời </w:t>
      </w:r>
      <w:r w:rsidRPr="003D22F6">
        <w:rPr>
          <w:rFonts w:ascii="Times New Roman" w:hAnsi="Times New Roman"/>
          <w:color w:val="000000"/>
          <w:sz w:val="26"/>
          <w:szCs w:val="26"/>
          <w:lang w:val="en-US"/>
        </w:rPr>
        <w:t>cảm ơn</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chân thành đến các thầy cô giảng dạy trong suốt khoảng thời gian 4 năm đại học đã luôn tận tình chỉ bảo, truyền đạt kiến thức và kinh nghiệm quý báu cho chúng tôi; cảm ơn các bạn, những người đã cùng chúng tôi đi suốt chặng đường đại học với những vui buồn, sẻ chia trong việc học cũng như cuộc sống.</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Cuối cùng,</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chúng tôi cũng xin gửi lời cảm ơn đến </w:t>
      </w:r>
      <w:r w:rsidRPr="00C900E0">
        <w:rPr>
          <w:rFonts w:ascii="Times New Roman" w:hAnsi="Times New Roman"/>
          <w:color w:val="000000"/>
          <w:sz w:val="26"/>
          <w:szCs w:val="26"/>
          <w:lang w:val="en-US"/>
        </w:rPr>
        <w:t>những người đã giúp đỡ chúng tôi trong suốt thời gian thực hiện khóa luận:</w:t>
      </w:r>
      <w:r>
        <w:rPr>
          <w:rFonts w:ascii="Times New Roman" w:hAnsi="Times New Roman"/>
          <w:color w:val="000000"/>
          <w:sz w:val="26"/>
          <w:szCs w:val="26"/>
          <w:lang w:val="en-US"/>
        </w:rPr>
        <w:t xml:space="preserve"> Ông</w:t>
      </w:r>
      <w:r w:rsidRPr="00C900E0">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Scott Guth</w:t>
      </w:r>
      <w:r>
        <w:rPr>
          <w:rFonts w:ascii="Times New Roman" w:hAnsi="Times New Roman"/>
          <w:color w:val="000000"/>
          <w:sz w:val="26"/>
          <w:szCs w:val="26"/>
          <w:lang w:val="en-US"/>
        </w:rPr>
        <w:t>rie (Microsoft Product Manager) và Ông</w:t>
      </w:r>
      <w:r w:rsidRPr="003D22F6">
        <w:rPr>
          <w:rFonts w:ascii="Times New Roman" w:hAnsi="Times New Roman"/>
          <w:color w:val="000000"/>
          <w:sz w:val="26"/>
          <w:szCs w:val="26"/>
          <w:lang w:val="en-US"/>
        </w:rPr>
        <w:t xml:space="preserve"> Rob </w:t>
      </w:r>
      <w:r w:rsidRPr="00596C9C">
        <w:rPr>
          <w:rFonts w:ascii="Times New Roman" w:hAnsi="Times New Roman"/>
          <w:color w:val="000000"/>
          <w:sz w:val="26"/>
          <w:szCs w:val="26"/>
          <w:lang w:val="en-US"/>
        </w:rPr>
        <w:t>Relyea (Microsoft .Net Developer ); cùng tất cả những người đã luôn ở bên, ủng hộ và giúp đỡ chúng tôi hoàn thành bản luận</w:t>
      </w:r>
      <w:r w:rsidRPr="003D22F6">
        <w:rPr>
          <w:rFonts w:ascii="Times New Roman" w:hAnsi="Times New Roman"/>
          <w:color w:val="000000"/>
          <w:sz w:val="26"/>
          <w:szCs w:val="26"/>
          <w:lang w:val="en-US"/>
        </w:rPr>
        <w:t xml:space="preserve"> văn này.</w:t>
      </w:r>
    </w:p>
    <w:p w:rsidR="004A0BCF" w:rsidRPr="00C900E0" w:rsidRDefault="004A0BCF" w:rsidP="00784A8E">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dù đã cố gắng hết sức để thực hiện đề tài khóa luận, nhưng chúng tôi cũng không thể tránh khỏi những thiếu sót.Vì vậy, kính mong quý thầy cô và bạn đọc tận hình góp ý.</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Nhóm thực hiện</w:t>
      </w:r>
      <w:r>
        <w:rPr>
          <w:rFonts w:ascii="Times New Roman" w:hAnsi="Times New Roman"/>
          <w:color w:val="000000"/>
          <w:sz w:val="26"/>
          <w:szCs w:val="26"/>
          <w:lang w:val="en-US"/>
        </w:rPr>
        <w:t>:</w:t>
      </w:r>
    </w:p>
    <w:p w:rsidR="004A0BCF" w:rsidRPr="00C900E0" w:rsidRDefault="004A0BCF" w:rsidP="00784A8E">
      <w:pPr>
        <w:ind w:left="441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Nguyễn Minh Bình</w:t>
      </w:r>
    </w:p>
    <w:p w:rsidR="004A0BCF" w:rsidRPr="00C900E0" w:rsidRDefault="004A0BCF" w:rsidP="00784A8E">
      <w:pP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br w:type="page"/>
      </w:r>
    </w:p>
    <w:p w:rsidR="004A0BCF" w:rsidRPr="00662356" w:rsidRDefault="004A0BCF" w:rsidP="00784A8E">
      <w:pPr>
        <w:ind w:firstLine="270"/>
        <w:rPr>
          <w:rFonts w:ascii="Times New Roman" w:hAnsi="Times New Roman"/>
          <w:b/>
          <w:color w:val="000000"/>
          <w:sz w:val="28"/>
          <w:szCs w:val="26"/>
          <w:lang w:val="en-US"/>
        </w:rPr>
      </w:pPr>
      <w:r w:rsidRPr="00662356">
        <w:rPr>
          <w:rFonts w:ascii="Times New Roman" w:hAnsi="Times New Roman"/>
          <w:b/>
          <w:color w:val="000000"/>
          <w:sz w:val="28"/>
          <w:szCs w:val="26"/>
          <w:lang w:val="en-US"/>
        </w:rPr>
        <w:lastRenderedPageBreak/>
        <w:t>LỜI NÓI ĐẦU</w:t>
      </w:r>
    </w:p>
    <w:p w:rsidR="00C31B18" w:rsidRPr="00C900E0" w:rsidRDefault="00C31B18" w:rsidP="00C31B18">
      <w:pPr>
        <w:ind w:firstLine="284"/>
        <w:jc w:val="both"/>
        <w:rPr>
          <w:ins w:id="2" w:author="DHA" w:date="2010-07-05T18:47:00Z"/>
          <w:rFonts w:ascii="Times New Roman" w:hAnsi="Times New Roman"/>
          <w:color w:val="000000"/>
          <w:sz w:val="26"/>
          <w:szCs w:val="26"/>
          <w:lang w:val="en-US"/>
        </w:rPr>
      </w:pPr>
      <w:ins w:id="3" w:author="DHA" w:date="2010-07-05T18:47:00Z">
        <w:r>
          <w:rPr>
            <w:rFonts w:ascii="Times New Roman" w:hAnsi="Times New Roman"/>
            <w:color w:val="000000"/>
            <w:sz w:val="26"/>
            <w:szCs w:val="26"/>
            <w:lang w:val="en-US"/>
          </w:rPr>
          <w:t>Công nghệ Thông tin đang</w:t>
        </w:r>
        <w:r w:rsidRPr="003D22F6">
          <w:rPr>
            <w:rFonts w:ascii="Times New Roman" w:hAnsi="Times New Roman"/>
            <w:color w:val="000000"/>
            <w:sz w:val="26"/>
            <w:szCs w:val="26"/>
            <w:lang w:val="en-US"/>
          </w:rPr>
          <w:t xml:space="preserve"> ngày càng phát triển và chiếm vị trí quan trọng</w:t>
        </w:r>
        <w:r>
          <w:rPr>
            <w:rFonts w:ascii="Times New Roman" w:hAnsi="Times New Roman"/>
            <w:color w:val="000000"/>
            <w:sz w:val="26"/>
            <w:szCs w:val="26"/>
            <w:lang w:val="en-US"/>
          </w:rPr>
          <w:t xml:space="preserve"> trong nhiều lĩnh vực như giáo dục, quốc phòng, sản xuất, thương mại v.v..</w:t>
        </w:r>
        <w:r w:rsidRPr="003D22F6">
          <w:rPr>
            <w:rFonts w:ascii="Times New Roman" w:hAnsi="Times New Roman"/>
            <w:color w:val="000000"/>
            <w:sz w:val="26"/>
            <w:szCs w:val="26"/>
            <w:lang w:val="en-US"/>
          </w:rPr>
          <w:t xml:space="preserve">. Với khả năng đáp ứng </w:t>
        </w:r>
        <w:r>
          <w:rPr>
            <w:rFonts w:ascii="Times New Roman" w:hAnsi="Times New Roman"/>
            <w:color w:val="000000"/>
            <w:sz w:val="26"/>
            <w:szCs w:val="26"/>
            <w:lang w:val="en-US"/>
          </w:rPr>
          <w:t xml:space="preserve">nhiều </w:t>
        </w:r>
        <w:r w:rsidRPr="003D22F6">
          <w:rPr>
            <w:rFonts w:ascii="Times New Roman" w:hAnsi="Times New Roman"/>
            <w:color w:val="000000"/>
            <w:sz w:val="26"/>
            <w:szCs w:val="26"/>
            <w:lang w:val="en-US"/>
          </w:rPr>
          <w:t xml:space="preserve">yêu cầu </w:t>
        </w:r>
        <w:r>
          <w:rPr>
            <w:rFonts w:ascii="Times New Roman" w:hAnsi="Times New Roman"/>
            <w:color w:val="000000"/>
            <w:sz w:val="26"/>
            <w:szCs w:val="26"/>
            <w:lang w:val="en-US"/>
          </w:rPr>
          <w:t xml:space="preserve">khác nhau </w:t>
        </w:r>
        <w:r w:rsidRPr="003D22F6">
          <w:rPr>
            <w:rFonts w:ascii="Times New Roman" w:hAnsi="Times New Roman"/>
            <w:color w:val="000000"/>
            <w:sz w:val="26"/>
            <w:szCs w:val="26"/>
            <w:lang w:val="en-US"/>
          </w:rPr>
          <w:t>của các ngành công nghiệp, đồng thời với sự bùng nổ của Internet v</w:t>
        </w:r>
        <w:r w:rsidRPr="00C900E0">
          <w:rPr>
            <w:rFonts w:ascii="Times New Roman" w:hAnsi="Times New Roman"/>
            <w:color w:val="000000"/>
            <w:sz w:val="26"/>
            <w:szCs w:val="26"/>
            <w:lang w:val="en-US"/>
          </w:rPr>
          <w:t>à</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đang </w:t>
        </w:r>
        <w:r w:rsidRPr="003D22F6">
          <w:rPr>
            <w:rFonts w:ascii="Times New Roman" w:hAnsi="Times New Roman"/>
            <w:color w:val="000000"/>
            <w:sz w:val="26"/>
            <w:szCs w:val="26"/>
            <w:lang w:val="en-US"/>
          </w:rPr>
          <w:t>ngày càng được ứng d</w:t>
        </w:r>
        <w:r w:rsidRPr="00C900E0">
          <w:rPr>
            <w:rFonts w:ascii="Times New Roman" w:hAnsi="Times New Roman"/>
            <w:color w:val="000000"/>
            <w:sz w:val="26"/>
            <w:szCs w:val="26"/>
            <w:lang w:val="en-US"/>
          </w:rPr>
          <w:t>ụ</w:t>
        </w:r>
        <w:r w:rsidRPr="003D22F6">
          <w:rPr>
            <w:rFonts w:ascii="Times New Roman" w:hAnsi="Times New Roman"/>
            <w:color w:val="000000"/>
            <w:sz w:val="26"/>
            <w:szCs w:val="26"/>
            <w:lang w:val="en-US"/>
          </w:rPr>
          <w:t xml:space="preserve">ng </w:t>
        </w:r>
        <w:r>
          <w:rPr>
            <w:rFonts w:ascii="Times New Roman" w:hAnsi="Times New Roman"/>
            <w:color w:val="000000"/>
            <w:sz w:val="26"/>
            <w:szCs w:val="26"/>
            <w:lang w:val="en-US"/>
          </w:rPr>
          <w:t>rộng rãi</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Ngày nay</w:t>
        </w:r>
        <w:r w:rsidRPr="003D22F6">
          <w:rPr>
            <w:rFonts w:ascii="Times New Roman" w:hAnsi="Times New Roman"/>
            <w:color w:val="000000"/>
            <w:sz w:val="26"/>
            <w:szCs w:val="26"/>
            <w:lang w:val="en-US"/>
          </w:rPr>
          <w:t xml:space="preserve">, các </w:t>
        </w:r>
        <w:r>
          <w:rPr>
            <w:rFonts w:ascii="Times New Roman" w:hAnsi="Times New Roman"/>
            <w:color w:val="000000"/>
            <w:sz w:val="26"/>
            <w:szCs w:val="26"/>
            <w:lang w:val="en-US"/>
          </w:rPr>
          <w:t>doanh nghiệp đang dần tin học hóa một phần hoặc toàn bộ các thành phần, các hoạt động để</w:t>
        </w:r>
        <w:r w:rsidRPr="003D22F6">
          <w:rPr>
            <w:rFonts w:ascii="Times New Roman" w:hAnsi="Times New Roman"/>
            <w:color w:val="000000"/>
            <w:sz w:val="26"/>
            <w:szCs w:val="26"/>
            <w:lang w:val="en-US"/>
          </w:rPr>
          <w:t xml:space="preserve"> có thể </w:t>
        </w:r>
        <w:r>
          <w:rPr>
            <w:rFonts w:ascii="Times New Roman" w:hAnsi="Times New Roman"/>
            <w:color w:val="000000"/>
            <w:sz w:val="26"/>
            <w:szCs w:val="26"/>
            <w:lang w:val="en-US"/>
          </w:rPr>
          <w:t xml:space="preserve">giải phóng </w:t>
        </w:r>
        <w:r w:rsidRPr="003D22F6">
          <w:rPr>
            <w:rFonts w:ascii="Times New Roman" w:hAnsi="Times New Roman"/>
            <w:color w:val="000000"/>
            <w:sz w:val="26"/>
            <w:szCs w:val="26"/>
            <w:lang w:val="en-US"/>
          </w:rPr>
          <w:t>tối đa tài nguyên lao động, tăng cường tài nguyên chất xám</w:t>
        </w:r>
        <w:r>
          <w:rPr>
            <w:rFonts w:ascii="Times New Roman" w:hAnsi="Times New Roman"/>
            <w:color w:val="000000"/>
            <w:sz w:val="26"/>
            <w:szCs w:val="26"/>
            <w:lang w:val="en-US"/>
          </w:rPr>
          <w:t xml:space="preserve">. Cũng nhờ đó mà </w:t>
        </w:r>
        <w:r w:rsidRPr="003D22F6">
          <w:rPr>
            <w:rFonts w:ascii="Times New Roman" w:hAnsi="Times New Roman"/>
            <w:color w:val="000000"/>
            <w:sz w:val="26"/>
            <w:szCs w:val="26"/>
            <w:lang w:val="en-US"/>
          </w:rPr>
          <w:t>chất lượng</w:t>
        </w:r>
        <w:r>
          <w:rPr>
            <w:rFonts w:ascii="Times New Roman" w:hAnsi="Times New Roman"/>
            <w:color w:val="000000"/>
            <w:sz w:val="26"/>
            <w:szCs w:val="26"/>
            <w:lang w:val="en-US"/>
          </w:rPr>
          <w:t xml:space="preserve"> và</w:t>
        </w:r>
        <w:r w:rsidRPr="003D22F6">
          <w:rPr>
            <w:rFonts w:ascii="Times New Roman" w:hAnsi="Times New Roman"/>
            <w:color w:val="000000"/>
            <w:sz w:val="26"/>
            <w:szCs w:val="26"/>
            <w:lang w:val="en-US"/>
          </w:rPr>
          <w:t xml:space="preserve"> năng suất công việc </w:t>
        </w:r>
        <w:r>
          <w:rPr>
            <w:rFonts w:ascii="Times New Roman" w:hAnsi="Times New Roman"/>
            <w:color w:val="000000"/>
            <w:sz w:val="26"/>
            <w:szCs w:val="26"/>
            <w:lang w:val="en-US"/>
          </w:rPr>
          <w:t xml:space="preserve">cũng </w:t>
        </w:r>
        <w:r w:rsidRPr="003D22F6">
          <w:rPr>
            <w:rFonts w:ascii="Times New Roman" w:hAnsi="Times New Roman"/>
            <w:color w:val="000000"/>
            <w:sz w:val="26"/>
            <w:szCs w:val="26"/>
            <w:lang w:val="en-US"/>
          </w:rPr>
          <w:t>tăng vọt</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một người có thể </w:t>
        </w:r>
        <w:r>
          <w:rPr>
            <w:rFonts w:ascii="Times New Roman" w:hAnsi="Times New Roman"/>
            <w:color w:val="000000"/>
            <w:sz w:val="26"/>
            <w:szCs w:val="26"/>
            <w:lang w:val="en-US"/>
          </w:rPr>
          <w:t>đảm đương</w:t>
        </w:r>
        <w:r w:rsidRPr="003D22F6">
          <w:rPr>
            <w:rFonts w:ascii="Times New Roman" w:hAnsi="Times New Roman"/>
            <w:color w:val="000000"/>
            <w:sz w:val="26"/>
            <w:szCs w:val="26"/>
            <w:lang w:val="en-US"/>
          </w:rPr>
          <w:t xml:space="preserve"> nhiều </w:t>
        </w:r>
        <w:r>
          <w:rPr>
            <w:rFonts w:ascii="Times New Roman" w:hAnsi="Times New Roman"/>
            <w:color w:val="000000"/>
            <w:sz w:val="26"/>
            <w:szCs w:val="26"/>
            <w:lang w:val="en-US"/>
          </w:rPr>
          <w:t xml:space="preserve">vai trò và </w:t>
        </w:r>
        <w:r w:rsidRPr="003D22F6">
          <w:rPr>
            <w:rFonts w:ascii="Times New Roman" w:hAnsi="Times New Roman"/>
            <w:color w:val="000000"/>
            <w:sz w:val="26"/>
            <w:szCs w:val="26"/>
            <w:lang w:val="en-US"/>
          </w:rPr>
          <w:t>công việ</w:t>
        </w:r>
        <w:r>
          <w:rPr>
            <w:rFonts w:ascii="Times New Roman" w:hAnsi="Times New Roman"/>
            <w:color w:val="000000"/>
            <w:sz w:val="26"/>
            <w:szCs w:val="26"/>
            <w:lang w:val="en-US"/>
          </w:rPr>
          <w:t>c hơn. Không những thế</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còn </w:t>
        </w:r>
        <w:r w:rsidRPr="003D22F6">
          <w:rPr>
            <w:rFonts w:ascii="Times New Roman" w:hAnsi="Times New Roman"/>
            <w:color w:val="000000"/>
            <w:sz w:val="26"/>
            <w:szCs w:val="26"/>
            <w:lang w:val="en-US"/>
          </w:rPr>
          <w:t>giúp các doanh nghiệp có thể gắn kết với nhau và trao đổi thông tin dễ dàng hơn</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mở rộng thị trường một cách nhanh chóng và hiệu quả</w:t>
        </w:r>
        <w:r>
          <w:rPr>
            <w:rFonts w:ascii="Times New Roman" w:hAnsi="Times New Roman"/>
            <w:color w:val="000000"/>
            <w:sz w:val="26"/>
            <w:szCs w:val="26"/>
            <w:lang w:val="en-US"/>
          </w:rPr>
          <w:t>, linh hoạt trong các hoạt động quản lý,  khai thác tốt hơn các nguồn thông tin, v.v…</w:t>
        </w:r>
      </w:ins>
    </w:p>
    <w:p w:rsidR="00C31B18" w:rsidRPr="00C900E0" w:rsidRDefault="00C31B18" w:rsidP="00C31B18">
      <w:pPr>
        <w:ind w:firstLine="284"/>
        <w:jc w:val="both"/>
        <w:rPr>
          <w:ins w:id="4" w:author="DHA" w:date="2010-07-05T18:47:00Z"/>
          <w:rFonts w:ascii="Times New Roman" w:hAnsi="Times New Roman"/>
          <w:color w:val="000000"/>
          <w:sz w:val="26"/>
          <w:szCs w:val="26"/>
          <w:lang w:val="en-US"/>
        </w:rPr>
      </w:pPr>
      <w:ins w:id="5" w:author="DHA" w:date="2010-07-05T18:47:00Z">
        <w:r w:rsidRPr="003D22F6">
          <w:rPr>
            <w:rFonts w:ascii="Times New Roman" w:hAnsi="Times New Roman"/>
            <w:color w:val="000000"/>
            <w:sz w:val="26"/>
            <w:szCs w:val="26"/>
            <w:lang w:val="en-US"/>
          </w:rPr>
          <w:t xml:space="preserve">Từ các nghiệp vụ chuyên môn cho đến các nghiệp vụ quản lý,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đã </w:t>
        </w:r>
        <w:r w:rsidRPr="003D22F6">
          <w:rPr>
            <w:rFonts w:ascii="Times New Roman" w:hAnsi="Times New Roman"/>
            <w:color w:val="000000"/>
            <w:sz w:val="26"/>
            <w:szCs w:val="26"/>
            <w:lang w:val="en-US"/>
          </w:rPr>
          <w:t xml:space="preserve">trợ giúp </w:t>
        </w:r>
        <w:r>
          <w:rPr>
            <w:rFonts w:ascii="Times New Roman" w:hAnsi="Times New Roman"/>
            <w:color w:val="000000"/>
            <w:sz w:val="26"/>
            <w:szCs w:val="26"/>
            <w:lang w:val="en-US"/>
          </w:rPr>
          <w:t>nhiều doanh nghiệp một</w:t>
        </w:r>
        <w:r w:rsidRPr="003D22F6">
          <w:rPr>
            <w:rFonts w:ascii="Times New Roman" w:hAnsi="Times New Roman"/>
            <w:color w:val="000000"/>
            <w:sz w:val="26"/>
            <w:szCs w:val="26"/>
            <w:lang w:val="en-US"/>
          </w:rPr>
          <w:t xml:space="preserve"> cách đắc lực</w:t>
        </w:r>
        <w:r>
          <w:rPr>
            <w:rFonts w:ascii="Times New Roman" w:hAnsi="Times New Roman"/>
            <w:color w:val="000000"/>
            <w:sz w:val="26"/>
            <w:szCs w:val="26"/>
            <w:lang w:val="en-US"/>
          </w:rPr>
          <w:t xml:space="preserve"> và ngày càng mạnh mẽ hơn</w:t>
        </w:r>
        <w:r w:rsidRPr="003D22F6">
          <w:rPr>
            <w:rFonts w:ascii="Times New Roman" w:hAnsi="Times New Roman"/>
            <w:color w:val="000000"/>
            <w:sz w:val="26"/>
            <w:szCs w:val="26"/>
            <w:lang w:val="en-US"/>
          </w:rPr>
          <w:t xml:space="preserve">. Người thư kí không cần phải sử dụng đến những máy đánh chữ mà cứ mỗi lần sai lại phải bỏ đi </w:t>
        </w:r>
        <w:r>
          <w:rPr>
            <w:rFonts w:ascii="Times New Roman" w:hAnsi="Times New Roman"/>
            <w:color w:val="000000"/>
            <w:sz w:val="26"/>
            <w:szCs w:val="26"/>
            <w:lang w:val="en-US"/>
          </w:rPr>
          <w:t>một</w:t>
        </w:r>
        <w:r w:rsidRPr="003D22F6">
          <w:rPr>
            <w:rFonts w:ascii="Times New Roman" w:hAnsi="Times New Roman"/>
            <w:color w:val="000000"/>
            <w:sz w:val="26"/>
            <w:szCs w:val="26"/>
            <w:lang w:val="en-US"/>
          </w:rPr>
          <w:t xml:space="preserve"> tờ giấ</w:t>
        </w:r>
        <w:r>
          <w:rPr>
            <w:rFonts w:ascii="Times New Roman" w:hAnsi="Times New Roman"/>
            <w:color w:val="000000"/>
            <w:sz w:val="26"/>
            <w:szCs w:val="26"/>
            <w:lang w:val="en-US"/>
          </w:rPr>
          <w:t>y và làm lại từ đầu.</w:t>
        </w:r>
        <w:r w:rsidRPr="003D22F6">
          <w:rPr>
            <w:rFonts w:ascii="Times New Roman" w:hAnsi="Times New Roman"/>
            <w:color w:val="000000"/>
            <w:sz w:val="26"/>
            <w:szCs w:val="26"/>
            <w:lang w:val="en-US"/>
          </w:rPr>
          <w:t xml:space="preserve"> Các phần mềm soạn thảo và định dạng văn bản giúp họ có thể tạo ra văn bản đẹp hơn, tr</w:t>
        </w:r>
        <w:r>
          <w:rPr>
            <w:rFonts w:ascii="Times New Roman" w:hAnsi="Times New Roman"/>
            <w:color w:val="000000"/>
            <w:sz w:val="26"/>
            <w:szCs w:val="26"/>
            <w:lang w:val="en-US"/>
          </w:rPr>
          <w:t>ì</w:t>
        </w:r>
        <w:r w:rsidRPr="003D22F6">
          <w:rPr>
            <w:rFonts w:ascii="Times New Roman" w:hAnsi="Times New Roman"/>
            <w:color w:val="000000"/>
            <w:sz w:val="26"/>
            <w:szCs w:val="26"/>
            <w:lang w:val="en-US"/>
          </w:rPr>
          <w:t>nh bày bắt mắt hơn, khi gặp lỗi có thể sửa ngay trên văn bản; đồng thời có thể</w:t>
        </w:r>
        <w:r>
          <w:rPr>
            <w:rFonts w:ascii="Times New Roman" w:hAnsi="Times New Roman"/>
            <w:color w:val="000000"/>
            <w:sz w:val="26"/>
            <w:szCs w:val="26"/>
            <w:lang w:val="en-US"/>
          </w:rPr>
          <w:t xml:space="preserve"> in, lưu trữ, bảo mật văn bản v.v… </w:t>
        </w:r>
        <w:r w:rsidRPr="003D22F6">
          <w:rPr>
            <w:rFonts w:ascii="Times New Roman" w:hAnsi="Times New Roman"/>
            <w:color w:val="000000"/>
            <w:sz w:val="26"/>
            <w:szCs w:val="26"/>
            <w:lang w:val="en-US"/>
          </w:rPr>
          <w:t xml:space="preserve">Đặc biệt, </w:t>
        </w:r>
        <w:r>
          <w:rPr>
            <w:rFonts w:ascii="Times New Roman" w:hAnsi="Times New Roman"/>
            <w:color w:val="000000"/>
            <w:sz w:val="26"/>
            <w:szCs w:val="26"/>
            <w:lang w:val="en-US"/>
          </w:rPr>
          <w:t>với người quản lý</w:t>
        </w:r>
        <w:r w:rsidRPr="003D22F6">
          <w:rPr>
            <w:rFonts w:ascii="Times New Roman" w:hAnsi="Times New Roman"/>
            <w:color w:val="000000"/>
            <w:sz w:val="26"/>
            <w:szCs w:val="26"/>
            <w:lang w:val="en-US"/>
          </w:rPr>
          <w:t xml:space="preserve">, dưới sự trợ giúp của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giờ đây </w:t>
        </w:r>
        <w:r>
          <w:rPr>
            <w:rFonts w:ascii="Times New Roman" w:hAnsi="Times New Roman"/>
            <w:color w:val="000000"/>
            <w:sz w:val="26"/>
            <w:szCs w:val="26"/>
            <w:lang w:val="en-US"/>
          </w:rPr>
          <w:t xml:space="preserve">không cần </w:t>
        </w:r>
        <w:r w:rsidRPr="003D22F6">
          <w:rPr>
            <w:rFonts w:ascii="Times New Roman" w:hAnsi="Times New Roman"/>
            <w:color w:val="000000"/>
            <w:sz w:val="26"/>
            <w:szCs w:val="26"/>
            <w:lang w:val="en-US"/>
          </w:rPr>
          <w:t>phải đi khắp nơi, tốn rất nhiều thời gian để điều khiển hoạt động và kiểm soát các công việc trong doanh nghiệp. Chỉ cần ngồi dưới máy vi tính, tất cả các thông tin cần thiết sẽ được cập nhật tự độ</w:t>
        </w:r>
        <w:r>
          <w:rPr>
            <w:rFonts w:ascii="Times New Roman" w:hAnsi="Times New Roman"/>
            <w:color w:val="000000"/>
            <w:sz w:val="26"/>
            <w:szCs w:val="26"/>
            <w:lang w:val="en-US"/>
          </w:rPr>
          <w:t xml:space="preserve">ng; những bảng thống kê được máy tính lập trong nháy mắt, </w:t>
        </w:r>
        <w:r w:rsidRPr="003D22F6">
          <w:rPr>
            <w:rFonts w:ascii="Times New Roman" w:hAnsi="Times New Roman"/>
            <w:color w:val="000000"/>
            <w:sz w:val="26"/>
            <w:szCs w:val="26"/>
            <w:lang w:val="en-US"/>
          </w:rPr>
          <w:t>người quản lý có thể nắm bắt hoạt động của doanh nghiệp và nhanh chóng kiểm soát, đưa ra giả</w:t>
        </w:r>
        <w:r>
          <w:rPr>
            <w:rFonts w:ascii="Times New Roman" w:hAnsi="Times New Roman"/>
            <w:color w:val="000000"/>
            <w:sz w:val="26"/>
            <w:szCs w:val="26"/>
            <w:lang w:val="en-US"/>
          </w:rPr>
          <w:t>i pháp</w:t>
        </w:r>
        <w:r w:rsidRPr="003D22F6">
          <w:rPr>
            <w:rFonts w:ascii="Times New Roman" w:hAnsi="Times New Roman"/>
            <w:color w:val="000000"/>
            <w:sz w:val="26"/>
            <w:szCs w:val="26"/>
            <w:lang w:val="en-US"/>
          </w:rPr>
          <w:t xml:space="preserve"> kịp thời khi có sự cố.</w:t>
        </w:r>
      </w:ins>
    </w:p>
    <w:p w:rsidR="00C31B18" w:rsidRPr="00C900E0" w:rsidRDefault="00C31B18" w:rsidP="00C31B18">
      <w:pPr>
        <w:ind w:firstLine="284"/>
        <w:jc w:val="both"/>
        <w:rPr>
          <w:ins w:id="6" w:author="DHA" w:date="2010-07-05T18:47:00Z"/>
          <w:rFonts w:ascii="Times New Roman" w:hAnsi="Times New Roman"/>
          <w:color w:val="000000"/>
          <w:sz w:val="26"/>
          <w:szCs w:val="26"/>
          <w:lang w:val="en-US"/>
        </w:rPr>
      </w:pPr>
      <w:ins w:id="7" w:author="DHA" w:date="2010-07-05T18:47:00Z">
        <w:r w:rsidRPr="003D22F6">
          <w:rPr>
            <w:rFonts w:ascii="Times New Roman" w:hAnsi="Times New Roman"/>
            <w:color w:val="000000"/>
            <w:sz w:val="26"/>
            <w:szCs w:val="26"/>
            <w:lang w:val="en-US"/>
          </w:rPr>
          <w:t xml:space="preserve">Hơn nữa, với sự phát triển ngày càng nhanh của </w:t>
        </w:r>
        <w:r>
          <w:rPr>
            <w:rFonts w:ascii="Times New Roman" w:hAnsi="Times New Roman"/>
            <w:color w:val="000000"/>
            <w:sz w:val="26"/>
            <w:szCs w:val="26"/>
            <w:lang w:val="en-US"/>
          </w:rPr>
          <w:t>Công nghệ Thông tin</w:t>
        </w:r>
        <w:r w:rsidRPr="003D22F6">
          <w:rPr>
            <w:rFonts w:ascii="Times New Roman" w:hAnsi="Times New Roman"/>
            <w:color w:val="000000"/>
            <w:sz w:val="26"/>
            <w:szCs w:val="26"/>
            <w:lang w:val="en-US"/>
          </w:rPr>
          <w:t>, các phần mềm trợ</w:t>
        </w:r>
        <w:r>
          <w:rPr>
            <w:rFonts w:ascii="Times New Roman" w:hAnsi="Times New Roman"/>
            <w:color w:val="000000"/>
            <w:sz w:val="26"/>
            <w:szCs w:val="26"/>
            <w:lang w:val="en-US"/>
          </w:rPr>
          <w:t xml:space="preserve"> giúp</w:t>
        </w:r>
        <w:r w:rsidRPr="003D22F6">
          <w:rPr>
            <w:rFonts w:ascii="Times New Roman" w:hAnsi="Times New Roman"/>
            <w:color w:val="000000"/>
            <w:sz w:val="26"/>
            <w:szCs w:val="26"/>
            <w:lang w:val="en-US"/>
          </w:rPr>
          <w: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t>
        </w:r>
        <w:r>
          <w:rPr>
            <w:rFonts w:ascii="Times New Roman" w:hAnsi="Times New Roman"/>
            <w:color w:val="000000"/>
            <w:sz w:val="26"/>
            <w:szCs w:val="26"/>
            <w:lang w:val="en-US"/>
          </w:rPr>
          <w:t>riêng của từng</w:t>
        </w:r>
        <w:r w:rsidRPr="003D22F6">
          <w:rPr>
            <w:rFonts w:ascii="Times New Roman" w:hAnsi="Times New Roman"/>
            <w:color w:val="000000"/>
            <w:sz w:val="26"/>
            <w:szCs w:val="26"/>
            <w:lang w:val="en-US"/>
          </w:rPr>
          <w:t xml:space="preserve"> công ty. Đó chính là những phần mềm quản lý luồng công việc. Những sản phẩm này có khả năng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tạo </w:t>
        </w:r>
        <w:r>
          <w:rPr>
            <w:rFonts w:ascii="Times New Roman" w:hAnsi="Times New Roman"/>
            <w:color w:val="000000"/>
            <w:sz w:val="26"/>
            <w:szCs w:val="26"/>
            <w:lang w:val="en-US"/>
          </w:rPr>
          <w:t xml:space="preserve">ra </w:t>
        </w:r>
        <w:r w:rsidRPr="003D22F6">
          <w:rPr>
            <w:rFonts w:ascii="Times New Roman" w:hAnsi="Times New Roman"/>
            <w:color w:val="000000"/>
            <w:sz w:val="26"/>
            <w:szCs w:val="26"/>
            <w:lang w:val="en-US"/>
          </w:rPr>
          <w:t xml:space="preserve">sự nhất quán và tăng hiệu quả công việc </w:t>
        </w:r>
        <w:r>
          <w:rPr>
            <w:rFonts w:ascii="Times New Roman" w:hAnsi="Times New Roman"/>
            <w:color w:val="000000"/>
            <w:sz w:val="26"/>
            <w:szCs w:val="26"/>
            <w:lang w:val="en-US"/>
          </w:rPr>
          <w:t>cho riêng từng</w:t>
        </w:r>
        <w:r w:rsidRPr="003D22F6">
          <w:rPr>
            <w:rFonts w:ascii="Times New Roman" w:hAnsi="Times New Roman"/>
            <w:color w:val="000000"/>
            <w:sz w:val="26"/>
            <w:szCs w:val="26"/>
            <w:lang w:val="en-US"/>
          </w:rPr>
          <w:t xml:space="preserve"> quy trình </w:t>
        </w:r>
        <w:r>
          <w:rPr>
            <w:rFonts w:ascii="Times New Roman" w:hAnsi="Times New Roman"/>
            <w:color w:val="000000"/>
            <w:sz w:val="26"/>
            <w:szCs w:val="26"/>
            <w:lang w:val="en-US"/>
          </w:rPr>
          <w:t>cụ thể</w:t>
        </w:r>
        <w:r w:rsidRPr="003D22F6">
          <w:rPr>
            <w:rFonts w:ascii="Times New Roman" w:hAnsi="Times New Roman"/>
            <w:color w:val="000000"/>
            <w:sz w:val="26"/>
            <w:szCs w:val="26"/>
            <w:lang w:val="en-US"/>
          </w:rPr>
          <w:t>.</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Những phần mềm </w:t>
        </w:r>
        <w:r>
          <w:rPr>
            <w:rFonts w:ascii="Times New Roman" w:hAnsi="Times New Roman"/>
            <w:color w:val="000000"/>
            <w:sz w:val="26"/>
            <w:szCs w:val="26"/>
            <w:lang w:val="en-US"/>
          </w:rPr>
          <w:t>thuộc loại này</w:t>
        </w:r>
        <w:r w:rsidRPr="003D22F6">
          <w:rPr>
            <w:rFonts w:ascii="Times New Roman" w:hAnsi="Times New Roman"/>
            <w:color w:val="000000"/>
            <w:sz w:val="26"/>
            <w:szCs w:val="26"/>
            <w:lang w:val="en-US"/>
          </w:rPr>
          <w:t xml:space="preserve"> </w:t>
        </w:r>
        <w:r>
          <w:rPr>
            <w:rFonts w:ascii="Times New Roman" w:hAnsi="Times New Roman"/>
            <w:color w:val="000000"/>
            <w:sz w:val="26"/>
            <w:szCs w:val="26"/>
            <w:lang w:val="en-US"/>
          </w:rPr>
          <w:t>thỏa mãn được nhiều</w:t>
        </w:r>
        <w:r w:rsidRPr="003D22F6">
          <w:rPr>
            <w:rFonts w:ascii="Times New Roman" w:hAnsi="Times New Roman"/>
            <w:color w:val="000000"/>
            <w:sz w:val="26"/>
            <w:szCs w:val="26"/>
            <w:lang w:val="en-US"/>
          </w:rPr>
          <w:t xml:space="preserve"> nhu cầu của doanh nghiệp nên ngày càng phát triển mạnh hơn và theo nhiều hướng khác nhau. Các chuẩn cho sự quản lý theo quy trình được tạo ra, </w:t>
        </w:r>
        <w:r>
          <w:rPr>
            <w:rFonts w:ascii="Times New Roman" w:hAnsi="Times New Roman"/>
            <w:color w:val="000000"/>
            <w:sz w:val="26"/>
            <w:szCs w:val="26"/>
            <w:lang w:val="en-US"/>
          </w:rPr>
          <w:t>theo đó,</w:t>
        </w:r>
        <w:r w:rsidRPr="003D22F6">
          <w:rPr>
            <w:rFonts w:ascii="Times New Roman" w:hAnsi="Times New Roman"/>
            <w:color w:val="000000"/>
            <w:sz w:val="26"/>
            <w:szCs w:val="26"/>
            <w:lang w:val="en-US"/>
          </w:rPr>
          <w:t xml:space="preserve"> các nền tảng công nghệ đáp ứng các chuẩn này cũng đượ</w:t>
        </w:r>
        <w:r>
          <w:rPr>
            <w:rFonts w:ascii="Times New Roman" w:hAnsi="Times New Roman"/>
            <w:color w:val="000000"/>
            <w:sz w:val="26"/>
            <w:szCs w:val="26"/>
            <w:lang w:val="en-US"/>
          </w:rPr>
          <w:t>c ra đời</w:t>
        </w:r>
        <w:r w:rsidRPr="003D22F6">
          <w:rPr>
            <w:rFonts w:ascii="Times New Roman" w:hAnsi="Times New Roman"/>
            <w:color w:val="000000"/>
            <w:sz w:val="26"/>
            <w:szCs w:val="26"/>
            <w:lang w:val="en-US"/>
          </w:rPr>
          <w:t>.</w:t>
        </w:r>
      </w:ins>
    </w:p>
    <w:p w:rsidR="004A0BCF" w:rsidRPr="00C900E0" w:rsidDel="00C31B18" w:rsidRDefault="00C31B18" w:rsidP="00C31B18">
      <w:pPr>
        <w:ind w:firstLine="284"/>
        <w:jc w:val="both"/>
        <w:rPr>
          <w:del w:id="8" w:author="DHA" w:date="2010-07-05T18:47:00Z"/>
          <w:rFonts w:ascii="Times New Roman" w:hAnsi="Times New Roman"/>
          <w:color w:val="000000"/>
          <w:sz w:val="26"/>
          <w:szCs w:val="26"/>
          <w:lang w:val="en-US"/>
        </w:rPr>
      </w:pPr>
      <w:ins w:id="9" w:author="DHA" w:date="2010-07-05T18:47:00Z">
        <w:r>
          <w:rPr>
            <w:rFonts w:ascii="Times New Roman" w:hAnsi="Times New Roman"/>
            <w:color w:val="000000" w:themeColor="text1"/>
            <w:sz w:val="26"/>
            <w:szCs w:val="26"/>
            <w:lang w:val="en-US"/>
          </w:rPr>
          <w:t xml:space="preserve">Chỉ nói riêng tại Việt Nam, việc theo dõi các nghiệp vụ xử lý công văn đơn từ trong các tổ chức nhà nước; công tác an ninh quốc phòng; theo dõi công tác tuyển sinh, thi cấp chứng chỉ trong các tổ chức giáo dục; theo dõi quá trình thực hiện các công việc thuộc quy trình </w:t>
        </w:r>
      </w:ins>
      <w:del w:id="10" w:author="DHA" w:date="2010-07-05T18:47:00Z">
        <w:r w:rsidR="004A0BCF" w:rsidDel="00C31B18">
          <w:rPr>
            <w:rFonts w:ascii="Times New Roman" w:hAnsi="Times New Roman"/>
            <w:color w:val="000000"/>
            <w:sz w:val="26"/>
            <w:szCs w:val="26"/>
            <w:lang w:val="en-US"/>
          </w:rPr>
          <w:delText>C</w:delText>
        </w:r>
        <w:r w:rsidR="004A0BCF" w:rsidRPr="003D22F6" w:rsidDel="00C31B18">
          <w:rPr>
            <w:rFonts w:ascii="Times New Roman" w:hAnsi="Times New Roman"/>
            <w:color w:val="000000"/>
            <w:sz w:val="26"/>
            <w:szCs w:val="26"/>
            <w:lang w:val="en-US"/>
          </w:rPr>
          <w:delText>ông nghệ thông tin</w:delText>
        </w:r>
        <w:r w:rsidR="004A0BCF" w:rsidDel="00C31B18">
          <w:rPr>
            <w:rFonts w:ascii="Times New Roman" w:hAnsi="Times New Roman"/>
            <w:color w:val="000000"/>
            <w:sz w:val="26"/>
            <w:szCs w:val="26"/>
            <w:lang w:val="en-US"/>
          </w:rPr>
          <w:delText xml:space="preserve"> đang</w:delText>
        </w:r>
        <w:r w:rsidR="004A0BCF" w:rsidRPr="003D22F6" w:rsidDel="00C31B18">
          <w:rPr>
            <w:rFonts w:ascii="Times New Roman" w:hAnsi="Times New Roman"/>
            <w:color w:val="000000"/>
            <w:sz w:val="26"/>
            <w:szCs w:val="26"/>
            <w:lang w:val="en-US"/>
          </w:rPr>
          <w:delText xml:space="preserve"> ngày càng phát triển cao và chiếm vị trí quan trọng</w:delText>
        </w:r>
        <w:r w:rsidR="004A0BCF" w:rsidDel="00C31B18">
          <w:rPr>
            <w:rFonts w:ascii="Times New Roman" w:hAnsi="Times New Roman"/>
            <w:color w:val="000000"/>
            <w:sz w:val="26"/>
            <w:szCs w:val="26"/>
            <w:lang w:val="en-US"/>
          </w:rPr>
          <w:delText xml:space="preserve"> trong nhiều lĩnh vực, chẳng hạn như kinh tế, giáo dục</w:delText>
        </w:r>
        <w:r w:rsidR="004A0BCF" w:rsidRPr="003D22F6" w:rsidDel="00C31B18">
          <w:rPr>
            <w:rFonts w:ascii="Times New Roman" w:hAnsi="Times New Roman"/>
            <w:color w:val="000000"/>
            <w:sz w:val="26"/>
            <w:szCs w:val="26"/>
            <w:lang w:val="en-US"/>
          </w:rPr>
          <w:delText xml:space="preserve">. Với khả năng đáp ứng </w:delText>
        </w:r>
        <w:r w:rsidR="004A0BCF" w:rsidDel="00C31B18">
          <w:rPr>
            <w:rFonts w:ascii="Times New Roman" w:hAnsi="Times New Roman"/>
            <w:color w:val="000000"/>
            <w:sz w:val="26"/>
            <w:szCs w:val="26"/>
            <w:lang w:val="en-US"/>
          </w:rPr>
          <w:delText xml:space="preserve">nhiều </w:delText>
        </w:r>
        <w:r w:rsidR="004A0BCF" w:rsidRPr="003D22F6" w:rsidDel="00C31B18">
          <w:rPr>
            <w:rFonts w:ascii="Times New Roman" w:hAnsi="Times New Roman"/>
            <w:color w:val="000000"/>
            <w:sz w:val="26"/>
            <w:szCs w:val="26"/>
            <w:lang w:val="en-US"/>
          </w:rPr>
          <w:delText xml:space="preserve">yêu cầu </w:delText>
        </w:r>
      </w:del>
      <w:del w:id="11" w:author="DHA" w:date="2010-07-05T17:56:00Z">
        <w:r w:rsidR="004A0BCF" w:rsidDel="00735967">
          <w:rPr>
            <w:rFonts w:ascii="Times New Roman" w:hAnsi="Times New Roman"/>
            <w:color w:val="000000"/>
            <w:sz w:val="26"/>
            <w:szCs w:val="26"/>
            <w:lang w:val="en-US"/>
          </w:rPr>
          <w:delText>khác nhau</w:delText>
        </w:r>
      </w:del>
      <w:del w:id="12" w:author="DHA" w:date="2010-07-05T18:47:00Z">
        <w:r w:rsidR="004A0BCF" w:rsidDel="00C31B18">
          <w:rPr>
            <w:rFonts w:ascii="Times New Roman" w:hAnsi="Times New Roman"/>
            <w:color w:val="000000"/>
            <w:sz w:val="26"/>
            <w:szCs w:val="26"/>
            <w:lang w:val="en-US"/>
          </w:rPr>
          <w:delText xml:space="preserve"> và gay gắt </w:delText>
        </w:r>
        <w:r w:rsidR="004A0BCF" w:rsidRPr="003D22F6" w:rsidDel="00C31B18">
          <w:rPr>
            <w:rFonts w:ascii="Times New Roman" w:hAnsi="Times New Roman"/>
            <w:color w:val="000000"/>
            <w:sz w:val="26"/>
            <w:szCs w:val="26"/>
            <w:lang w:val="en-US"/>
          </w:rPr>
          <w:delText>của các ngành công nghiệp, đồng thời với sự bùng nổ của Internet v</w:delText>
        </w:r>
        <w:r w:rsidR="004A0BCF" w:rsidRPr="00C900E0" w:rsidDel="00C31B18">
          <w:rPr>
            <w:rFonts w:ascii="Times New Roman" w:hAnsi="Times New Roman"/>
            <w:color w:val="000000"/>
            <w:sz w:val="26"/>
            <w:szCs w:val="26"/>
            <w:lang w:val="en-US"/>
          </w:rPr>
          <w:delText>à</w:delText>
        </w:r>
        <w:r w:rsidR="004A0BCF" w:rsidRPr="003D22F6" w:rsidDel="00C31B18">
          <w:rPr>
            <w:rFonts w:ascii="Times New Roman" w:hAnsi="Times New Roman"/>
            <w:color w:val="000000"/>
            <w:sz w:val="26"/>
            <w:szCs w:val="26"/>
            <w:lang w:val="en-US"/>
          </w:rPr>
          <w:delText xml:space="preserve"> công nghệ phần mềm, công nghệ thông tin </w:delText>
        </w:r>
        <w:r w:rsidR="004A0BCF" w:rsidDel="00C31B18">
          <w:rPr>
            <w:rFonts w:ascii="Times New Roman" w:hAnsi="Times New Roman"/>
            <w:color w:val="000000"/>
            <w:sz w:val="26"/>
            <w:szCs w:val="26"/>
            <w:lang w:val="en-US"/>
          </w:rPr>
          <w:delText xml:space="preserve">đang </w:delText>
        </w:r>
        <w:r w:rsidR="004A0BCF" w:rsidRPr="003D22F6" w:rsidDel="00C31B18">
          <w:rPr>
            <w:rFonts w:ascii="Times New Roman" w:hAnsi="Times New Roman"/>
            <w:color w:val="000000"/>
            <w:sz w:val="26"/>
            <w:szCs w:val="26"/>
            <w:lang w:val="en-US"/>
          </w:rPr>
          <w:delText>ngày càng được ứng d</w:delText>
        </w:r>
        <w:r w:rsidR="004A0BCF" w:rsidRPr="00C900E0" w:rsidDel="00C31B18">
          <w:rPr>
            <w:rFonts w:ascii="Times New Roman" w:hAnsi="Times New Roman"/>
            <w:color w:val="000000"/>
            <w:sz w:val="26"/>
            <w:szCs w:val="26"/>
            <w:lang w:val="en-US"/>
          </w:rPr>
          <w:delText>ụ</w:delText>
        </w:r>
        <w:r w:rsidR="004A0BCF" w:rsidRPr="003D22F6" w:rsidDel="00C31B18">
          <w:rPr>
            <w:rFonts w:ascii="Times New Roman" w:hAnsi="Times New Roman"/>
            <w:color w:val="000000"/>
            <w:sz w:val="26"/>
            <w:szCs w:val="26"/>
            <w:lang w:val="en-US"/>
          </w:rPr>
          <w:delText xml:space="preserve">ng </w:delText>
        </w:r>
        <w:r w:rsidR="004A0BCF" w:rsidDel="00C31B18">
          <w:rPr>
            <w:rFonts w:ascii="Times New Roman" w:hAnsi="Times New Roman"/>
            <w:color w:val="000000"/>
            <w:sz w:val="26"/>
            <w:szCs w:val="26"/>
            <w:lang w:val="en-US"/>
          </w:rPr>
          <w:delText xml:space="preserve">rộng rãi </w:delText>
        </w:r>
        <w:r w:rsidR="004A0BCF" w:rsidRPr="003D22F6" w:rsidDel="00C31B18">
          <w:rPr>
            <w:rFonts w:ascii="Times New Roman" w:hAnsi="Times New Roman"/>
            <w:color w:val="000000"/>
            <w:sz w:val="26"/>
            <w:szCs w:val="26"/>
            <w:lang w:val="en-US"/>
          </w:rPr>
          <w:delText xml:space="preserve">trong </w:delText>
        </w:r>
      </w:del>
      <w:del w:id="13" w:author="DHA" w:date="2010-07-05T17:57:00Z">
        <w:r w:rsidR="004A0BCF" w:rsidDel="00735967">
          <w:rPr>
            <w:rFonts w:ascii="Times New Roman" w:hAnsi="Times New Roman"/>
            <w:color w:val="000000"/>
            <w:sz w:val="26"/>
            <w:szCs w:val="26"/>
            <w:lang w:val="en-US"/>
          </w:rPr>
          <w:delText>cuộc sống</w:delText>
        </w:r>
      </w:del>
      <w:del w:id="14" w:author="DHA" w:date="2010-07-05T18:47:00Z">
        <w:r w:rsidR="004A0BCF" w:rsidRPr="003D22F6" w:rsidDel="00C31B18">
          <w:rPr>
            <w:rFonts w:ascii="Times New Roman" w:hAnsi="Times New Roman"/>
            <w:color w:val="000000"/>
            <w:sz w:val="26"/>
            <w:szCs w:val="26"/>
            <w:lang w:val="en-US"/>
          </w:rPr>
          <w:delText xml:space="preserve">. Với sự trợ giúp của công nghệ thông tin, các ngành công nghiệp có thể giảm tối đa tài nguyên lao động, tăng cường tài nguyên chất xám, </w:delText>
        </w:r>
        <w:r w:rsidR="004A0BCF" w:rsidDel="00C31B18">
          <w:rPr>
            <w:rFonts w:ascii="Times New Roman" w:hAnsi="Times New Roman"/>
            <w:color w:val="000000"/>
            <w:sz w:val="26"/>
            <w:szCs w:val="26"/>
            <w:lang w:val="en-US"/>
          </w:rPr>
          <w:delText xml:space="preserve">và vì vậy mà </w:delText>
        </w:r>
        <w:r w:rsidR="004A0BCF" w:rsidRPr="003D22F6" w:rsidDel="00C31B18">
          <w:rPr>
            <w:rFonts w:ascii="Times New Roman" w:hAnsi="Times New Roman"/>
            <w:color w:val="000000"/>
            <w:sz w:val="26"/>
            <w:szCs w:val="26"/>
            <w:lang w:val="en-US"/>
          </w:rPr>
          <w:delText>chất lượng</w:delText>
        </w:r>
        <w:r w:rsidR="004A0BCF" w:rsidDel="00C31B18">
          <w:rPr>
            <w:rFonts w:ascii="Times New Roman" w:hAnsi="Times New Roman"/>
            <w:color w:val="000000"/>
            <w:sz w:val="26"/>
            <w:szCs w:val="26"/>
            <w:lang w:val="en-US"/>
          </w:rPr>
          <w:delText xml:space="preserve"> và</w:delText>
        </w:r>
        <w:r w:rsidR="004A0BCF" w:rsidRPr="003D22F6" w:rsidDel="00C31B18">
          <w:rPr>
            <w:rFonts w:ascii="Times New Roman" w:hAnsi="Times New Roman"/>
            <w:color w:val="000000"/>
            <w:sz w:val="26"/>
            <w:szCs w:val="26"/>
            <w:lang w:val="en-US"/>
          </w:rPr>
          <w:delText xml:space="preserve"> năng suất công việc </w:delText>
        </w:r>
        <w:r w:rsidR="004A0BCF" w:rsidDel="00C31B18">
          <w:rPr>
            <w:rFonts w:ascii="Times New Roman" w:hAnsi="Times New Roman"/>
            <w:color w:val="000000"/>
            <w:sz w:val="26"/>
            <w:szCs w:val="26"/>
            <w:lang w:val="en-US"/>
          </w:rPr>
          <w:delText xml:space="preserve">cũng </w:delText>
        </w:r>
        <w:r w:rsidR="004A0BCF" w:rsidRPr="003D22F6" w:rsidDel="00C31B18">
          <w:rPr>
            <w:rFonts w:ascii="Times New Roman" w:hAnsi="Times New Roman"/>
            <w:color w:val="000000"/>
            <w:sz w:val="26"/>
            <w:szCs w:val="26"/>
            <w:lang w:val="en-US"/>
          </w:rPr>
          <w:delText>tăng vọt</w:delText>
        </w:r>
        <w:r w:rsidR="004A0BCF" w:rsidDel="00C31B18">
          <w:rPr>
            <w:rFonts w:ascii="Times New Roman" w:hAnsi="Times New Roman"/>
            <w:color w:val="000000"/>
            <w:sz w:val="26"/>
            <w:szCs w:val="26"/>
            <w:lang w:val="en-US"/>
          </w:rPr>
          <w:delText>;</w:delText>
        </w:r>
        <w:r w:rsidR="004A0BCF" w:rsidRPr="003D22F6" w:rsidDel="00C31B18">
          <w:rPr>
            <w:rFonts w:ascii="Times New Roman" w:hAnsi="Times New Roman"/>
            <w:color w:val="000000"/>
            <w:sz w:val="26"/>
            <w:szCs w:val="26"/>
            <w:lang w:val="en-US"/>
          </w:rPr>
          <w:delText xml:space="preserve"> một người có thể </w:delText>
        </w:r>
        <w:r w:rsidR="004A0BCF" w:rsidDel="00C31B18">
          <w:rPr>
            <w:rFonts w:ascii="Times New Roman" w:hAnsi="Times New Roman"/>
            <w:color w:val="000000"/>
            <w:sz w:val="26"/>
            <w:szCs w:val="26"/>
            <w:lang w:val="en-US"/>
          </w:rPr>
          <w:delText>đảm đương</w:delText>
        </w:r>
        <w:r w:rsidR="004A0BCF" w:rsidRPr="003D22F6" w:rsidDel="00C31B18">
          <w:rPr>
            <w:rFonts w:ascii="Times New Roman" w:hAnsi="Times New Roman"/>
            <w:color w:val="000000"/>
            <w:sz w:val="26"/>
            <w:szCs w:val="26"/>
            <w:lang w:val="en-US"/>
          </w:rPr>
          <w:delText xml:space="preserve"> nhiều </w:delText>
        </w:r>
        <w:r w:rsidR="004A0BCF" w:rsidDel="00C31B18">
          <w:rPr>
            <w:rFonts w:ascii="Times New Roman" w:hAnsi="Times New Roman"/>
            <w:color w:val="000000"/>
            <w:sz w:val="26"/>
            <w:szCs w:val="26"/>
            <w:lang w:val="en-US"/>
          </w:rPr>
          <w:delText xml:space="preserve">vai trò và </w:delText>
        </w:r>
        <w:r w:rsidR="004A0BCF" w:rsidRPr="003D22F6" w:rsidDel="00C31B18">
          <w:rPr>
            <w:rFonts w:ascii="Times New Roman" w:hAnsi="Times New Roman"/>
            <w:color w:val="000000"/>
            <w:sz w:val="26"/>
            <w:szCs w:val="26"/>
            <w:lang w:val="en-US"/>
          </w:rPr>
          <w:delText>công việ</w:delText>
        </w:r>
        <w:r w:rsidR="004A0BCF" w:rsidDel="00C31B18">
          <w:rPr>
            <w:rFonts w:ascii="Times New Roman" w:hAnsi="Times New Roman"/>
            <w:color w:val="000000"/>
            <w:sz w:val="26"/>
            <w:szCs w:val="26"/>
            <w:lang w:val="en-US"/>
          </w:rPr>
          <w:delText>c hơn. Không những thế</w:delText>
        </w:r>
        <w:r w:rsidR="004A0BCF" w:rsidRPr="003D22F6" w:rsidDel="00C31B18">
          <w:rPr>
            <w:rFonts w:ascii="Times New Roman" w:hAnsi="Times New Roman"/>
            <w:color w:val="000000"/>
            <w:sz w:val="26"/>
            <w:szCs w:val="26"/>
            <w:lang w:val="en-US"/>
          </w:rPr>
          <w:delText xml:space="preserve">, Internet </w:delText>
        </w:r>
        <w:r w:rsidR="004A0BCF" w:rsidDel="00C31B18">
          <w:rPr>
            <w:rFonts w:ascii="Times New Roman" w:hAnsi="Times New Roman"/>
            <w:color w:val="000000"/>
            <w:sz w:val="26"/>
            <w:szCs w:val="26"/>
            <w:lang w:val="en-US"/>
          </w:rPr>
          <w:delText xml:space="preserve">còn </w:delText>
        </w:r>
        <w:r w:rsidR="004A0BCF" w:rsidRPr="003D22F6" w:rsidDel="00C31B18">
          <w:rPr>
            <w:rFonts w:ascii="Times New Roman" w:hAnsi="Times New Roman"/>
            <w:color w:val="000000"/>
            <w:sz w:val="26"/>
            <w:szCs w:val="26"/>
            <w:lang w:val="en-US"/>
          </w:rPr>
          <w:delText>giúp các doanh nghiệp có thể gắn kết với nhau và trao đổi thông tin dễ dàng hơn; đồng thời mở rộng thị trường một cách nhanh chóng và hiệu quả; cùng với sự trợ giúp của công nghệ phần mềm, các nghiệp vụ trong doanh nghiệp cũng được hỗ trợ tối đa</w:delText>
        </w:r>
        <w:r w:rsidR="004A0BCF" w:rsidDel="00C31B18">
          <w:rPr>
            <w:rFonts w:ascii="Times New Roman" w:hAnsi="Times New Roman"/>
            <w:color w:val="000000"/>
            <w:sz w:val="26"/>
            <w:szCs w:val="26"/>
            <w:lang w:val="en-US"/>
          </w:rPr>
          <w:delText xml:space="preserve">. </w:delText>
        </w:r>
      </w:del>
    </w:p>
    <w:p w:rsidR="004A0BCF" w:rsidRPr="00C900E0" w:rsidDel="00C31B18" w:rsidRDefault="004A0BCF" w:rsidP="00784A8E">
      <w:pPr>
        <w:ind w:firstLine="284"/>
        <w:jc w:val="both"/>
        <w:rPr>
          <w:del w:id="15" w:author="DHA" w:date="2010-07-05T18:47:00Z"/>
          <w:rFonts w:ascii="Times New Roman" w:hAnsi="Times New Roman"/>
          <w:color w:val="000000"/>
          <w:sz w:val="26"/>
          <w:szCs w:val="26"/>
          <w:lang w:val="en-US"/>
        </w:rPr>
      </w:pPr>
      <w:del w:id="16" w:author="DHA" w:date="2010-07-05T18:47:00Z">
        <w:r w:rsidRPr="003D22F6" w:rsidDel="00C31B18">
          <w:rPr>
            <w:rFonts w:ascii="Times New Roman" w:hAnsi="Times New Roman"/>
            <w:color w:val="000000"/>
            <w:sz w:val="26"/>
            <w:szCs w:val="26"/>
            <w:lang w:val="en-US"/>
          </w:rPr>
          <w:delText xml:space="preserve">Từ các nghiệp vụ chuyên môn cho đến các nghiệp vụ quản lý, công nghệ phần mềm </w:delText>
        </w:r>
        <w:r w:rsidDel="00C31B18">
          <w:rPr>
            <w:rFonts w:ascii="Times New Roman" w:hAnsi="Times New Roman"/>
            <w:color w:val="000000"/>
            <w:sz w:val="26"/>
            <w:szCs w:val="26"/>
            <w:lang w:val="en-US"/>
          </w:rPr>
          <w:delText xml:space="preserve">đã </w:delText>
        </w:r>
        <w:r w:rsidRPr="003D22F6" w:rsidDel="00C31B18">
          <w:rPr>
            <w:rFonts w:ascii="Times New Roman" w:hAnsi="Times New Roman"/>
            <w:color w:val="000000"/>
            <w:sz w:val="26"/>
            <w:szCs w:val="26"/>
            <w:lang w:val="en-US"/>
          </w:rPr>
          <w:delText xml:space="preserve">trợ giúp </w:delText>
        </w:r>
        <w:r w:rsidDel="00C31B18">
          <w:rPr>
            <w:rFonts w:ascii="Times New Roman" w:hAnsi="Times New Roman"/>
            <w:color w:val="000000"/>
            <w:sz w:val="26"/>
            <w:szCs w:val="26"/>
            <w:lang w:val="en-US"/>
          </w:rPr>
          <w:delText>nhiều doanh nghiệp một</w:delText>
        </w:r>
        <w:r w:rsidRPr="003D22F6" w:rsidDel="00C31B18">
          <w:rPr>
            <w:rFonts w:ascii="Times New Roman" w:hAnsi="Times New Roman"/>
            <w:color w:val="000000"/>
            <w:sz w:val="26"/>
            <w:szCs w:val="26"/>
            <w:lang w:val="en-US"/>
          </w:rPr>
          <w:delText xml:space="preserve"> cách đắc lực. Người thư kí không cần phải sử dụng đến những máy đánh chữ mà cứ mỗi lần sai lại phải bỏ đi </w:delText>
        </w:r>
        <w:r w:rsidDel="00C31B18">
          <w:rPr>
            <w:rFonts w:ascii="Times New Roman" w:hAnsi="Times New Roman"/>
            <w:color w:val="000000"/>
            <w:sz w:val="26"/>
            <w:szCs w:val="26"/>
            <w:lang w:val="en-US"/>
          </w:rPr>
          <w:delText>một</w:delText>
        </w:r>
        <w:r w:rsidRPr="003D22F6" w:rsidDel="00C31B18">
          <w:rPr>
            <w:rFonts w:ascii="Times New Roman" w:hAnsi="Times New Roman"/>
            <w:color w:val="000000"/>
            <w:sz w:val="26"/>
            <w:szCs w:val="26"/>
            <w:lang w:val="en-US"/>
          </w:rPr>
          <w:delText xml:space="preserve"> tờ giấy, nếu sai ngay cuối trang phải viết lại từ đầ</w:delText>
        </w:r>
        <w:r w:rsidDel="00C31B18">
          <w:rPr>
            <w:rFonts w:ascii="Times New Roman" w:hAnsi="Times New Roman"/>
            <w:color w:val="000000"/>
            <w:sz w:val="26"/>
            <w:szCs w:val="26"/>
            <w:lang w:val="en-US"/>
          </w:rPr>
          <w:delText>u thì quả là uổng cả công sức.</w:delText>
        </w:r>
        <w:r w:rsidRPr="003D22F6" w:rsidDel="00C31B18">
          <w:rPr>
            <w:rFonts w:ascii="Times New Roman" w:hAnsi="Times New Roman"/>
            <w:color w:val="000000"/>
            <w:sz w:val="26"/>
            <w:szCs w:val="26"/>
            <w:lang w:val="en-US"/>
          </w:rPr>
          <w:delText xml:space="preserve"> Các phần mềm soạn thảo và định dạng văn bản giúp họ có thể tạo ra văn bản đẹp hơn, tr</w:delText>
        </w:r>
        <w:r w:rsidDel="00C31B18">
          <w:rPr>
            <w:rFonts w:ascii="Times New Roman" w:hAnsi="Times New Roman"/>
            <w:color w:val="000000"/>
            <w:sz w:val="26"/>
            <w:szCs w:val="26"/>
            <w:lang w:val="en-US"/>
          </w:rPr>
          <w:delText>ì</w:delText>
        </w:r>
        <w:r w:rsidRPr="003D22F6" w:rsidDel="00C31B18">
          <w:rPr>
            <w:rFonts w:ascii="Times New Roman" w:hAnsi="Times New Roman"/>
            <w:color w:val="000000"/>
            <w:sz w:val="26"/>
            <w:szCs w:val="26"/>
            <w:lang w:val="en-US"/>
          </w:rPr>
          <w:delText xml:space="preserve">nh bày bắt mắt hơn, khi gặp lỗi có thể sửa ngay trên văn bản; đồng thời có thể in văn bản, bảo mật văn bản, </w:delText>
        </w:r>
        <w:r w:rsidDel="00C31B18">
          <w:rPr>
            <w:rFonts w:ascii="Times New Roman" w:hAnsi="Times New Roman"/>
            <w:color w:val="000000"/>
            <w:sz w:val="26"/>
            <w:szCs w:val="26"/>
            <w:lang w:val="en-US"/>
          </w:rPr>
          <w:delText xml:space="preserve">và </w:delText>
        </w:r>
        <w:r w:rsidRPr="003D22F6" w:rsidDel="00C31B18">
          <w:rPr>
            <w:rFonts w:ascii="Times New Roman" w:hAnsi="Times New Roman"/>
            <w:color w:val="000000"/>
            <w:sz w:val="26"/>
            <w:szCs w:val="26"/>
            <w:lang w:val="en-US"/>
          </w:rPr>
          <w:delText>tạo chữ kí điện tử</w:delText>
        </w:r>
        <w:r w:rsidDel="00C31B18">
          <w:rPr>
            <w:rFonts w:ascii="Times New Roman" w:hAnsi="Times New Roman"/>
            <w:color w:val="000000"/>
            <w:sz w:val="26"/>
            <w:szCs w:val="26"/>
            <w:lang w:val="en-US"/>
          </w:rPr>
          <w:delText>, v.v…</w:delText>
        </w:r>
        <w:r w:rsidRPr="003D22F6" w:rsidDel="00C31B18">
          <w:rPr>
            <w:rFonts w:ascii="Times New Roman" w:hAnsi="Times New Roman"/>
            <w:color w:val="000000"/>
            <w:sz w:val="26"/>
            <w:szCs w:val="26"/>
            <w:lang w:val="en-US"/>
          </w:rPr>
          <w:delText>Đặc biệt, với nghiệp vụ quản lý của mình, dưới sự trợ giúp của công nghệ phần mềm, giờ đây người quản lý không còn phải đi khắp nơi, tốn rất nhiều thời gian để điều khiển hoạt động và kiểm soát các công việc trong doanh nghiệp. Chỉ cần ngồi dưới máy vi tính, tất cả các thông tin cần thiết sẽ được cập nhật tự độ</w:delText>
        </w:r>
        <w:r w:rsidDel="00C31B18">
          <w:rPr>
            <w:rFonts w:ascii="Times New Roman" w:hAnsi="Times New Roman"/>
            <w:color w:val="000000"/>
            <w:sz w:val="26"/>
            <w:szCs w:val="26"/>
            <w:lang w:val="en-US"/>
          </w:rPr>
          <w:delText>ng; chẳng hạn,</w:delText>
        </w:r>
        <w:r w:rsidRPr="003D22F6" w:rsidDel="00C31B18">
          <w:rPr>
            <w:rFonts w:ascii="Times New Roman" w:hAnsi="Times New Roman"/>
            <w:color w:val="000000"/>
            <w:sz w:val="26"/>
            <w:szCs w:val="26"/>
            <w:lang w:val="en-US"/>
          </w:rPr>
          <w:delText xml:space="preserve"> với những bản thống kê tự tạo</w:delText>
        </w:r>
        <w:r w:rsidDel="00C31B18">
          <w:rPr>
            <w:rFonts w:ascii="Times New Roman" w:hAnsi="Times New Roman"/>
            <w:color w:val="000000"/>
            <w:sz w:val="26"/>
            <w:szCs w:val="26"/>
            <w:lang w:val="en-US"/>
          </w:rPr>
          <w:delText xml:space="preserve">, </w:delText>
        </w:r>
        <w:r w:rsidRPr="003D22F6" w:rsidDel="00C31B18">
          <w:rPr>
            <w:rFonts w:ascii="Times New Roman" w:hAnsi="Times New Roman"/>
            <w:color w:val="000000"/>
            <w:sz w:val="26"/>
            <w:szCs w:val="26"/>
            <w:lang w:val="en-US"/>
          </w:rPr>
          <w:delText>người quản lý có thể nắm bắt nhanh hơn hoạt động của doanh nghiệp và nhanh chóng kiểm soát, đưa ra giả</w:delText>
        </w:r>
        <w:r w:rsidDel="00C31B18">
          <w:rPr>
            <w:rFonts w:ascii="Times New Roman" w:hAnsi="Times New Roman"/>
            <w:color w:val="000000"/>
            <w:sz w:val="26"/>
            <w:szCs w:val="26"/>
            <w:lang w:val="en-US"/>
          </w:rPr>
          <w:delText>i pháp</w:delText>
        </w:r>
        <w:r w:rsidRPr="003D22F6" w:rsidDel="00C31B18">
          <w:rPr>
            <w:rFonts w:ascii="Times New Roman" w:hAnsi="Times New Roman"/>
            <w:color w:val="000000"/>
            <w:sz w:val="26"/>
            <w:szCs w:val="26"/>
            <w:lang w:val="en-US"/>
          </w:rPr>
          <w:delText xml:space="preserve"> kịp thời khi có sự cố.</w:delText>
        </w:r>
      </w:del>
    </w:p>
    <w:p w:rsidR="00C31B18" w:rsidRDefault="00C31B18" w:rsidP="00C31B18">
      <w:pPr>
        <w:ind w:firstLine="284"/>
        <w:jc w:val="both"/>
        <w:rPr>
          <w:ins w:id="17" w:author="DHA" w:date="2010-07-05T18:48:00Z"/>
          <w:rFonts w:ascii="Times New Roman" w:hAnsi="Times New Roman"/>
          <w:color w:val="000000" w:themeColor="text1"/>
          <w:sz w:val="26"/>
          <w:szCs w:val="26"/>
          <w:lang w:val="en-US"/>
        </w:rPr>
      </w:pPr>
      <w:ins w:id="18" w:author="DHA" w:date="2010-07-05T18:48:00Z">
        <w:r>
          <w:rPr>
            <w:rFonts w:ascii="Times New Roman" w:hAnsi="Times New Roman"/>
            <w:color w:val="000000" w:themeColor="text1"/>
            <w:sz w:val="26"/>
            <w:szCs w:val="26"/>
            <w:lang w:val="en-US"/>
          </w:rPr>
          <w:t xml:space="preserve">nghiệp vụ trong các tổ chức doanh nghiệp, ... là thực sự quan trọng và </w:t>
        </w:r>
        <w:r>
          <w:rPr>
            <w:rFonts w:ascii="Times New Roman" w:hAnsi="Times New Roman"/>
            <w:color w:val="000000" w:themeColor="text1"/>
            <w:sz w:val="26"/>
            <w:szCs w:val="26"/>
            <w:lang w:val="en-US"/>
          </w:rPr>
          <w:lastRenderedPageBreak/>
          <w:t xml:space="preserve">hầu như không thể cho phép xảy ra bất cứ sai sót nào. Công tác quản lý đối với các lĩnh vực này thật sự là một công việc khó khăn và nhạy cảm với các rủi ro. </w:t>
        </w:r>
        <w:r w:rsidRPr="00C900E0">
          <w:rPr>
            <w:rFonts w:ascii="Times New Roman" w:hAnsi="Times New Roman"/>
            <w:color w:val="000000" w:themeColor="text1"/>
            <w:sz w:val="26"/>
            <w:szCs w:val="26"/>
            <w:lang w:val="en-US"/>
          </w:rPr>
          <w:t xml:space="preserve">Tuy nhiên, hoạt động của công việc quản lý từ trước đến nay đa số đều được thực hiện thủ công, người quản lý phải </w:t>
        </w:r>
        <w:r>
          <w:rPr>
            <w:rFonts w:ascii="Times New Roman" w:hAnsi="Times New Roman"/>
            <w:color w:val="000000" w:themeColor="text1"/>
            <w:sz w:val="26"/>
            <w:szCs w:val="26"/>
            <w:lang w:val="en-US"/>
          </w:rPr>
          <w:t>tiếp xúc</w:t>
        </w:r>
        <w:r w:rsidRPr="00C900E0">
          <w:rPr>
            <w:rFonts w:ascii="Times New Roman" w:hAnsi="Times New Roman"/>
            <w:color w:val="000000" w:themeColor="text1"/>
            <w:sz w:val="26"/>
            <w:szCs w:val="26"/>
            <w:lang w:val="en-US"/>
          </w:rPr>
          <w:t xml:space="preserve"> từng nhân viên</w:t>
        </w:r>
        <w:r>
          <w:rPr>
            <w:rFonts w:ascii="Times New Roman" w:hAnsi="Times New Roman"/>
            <w:color w:val="000000" w:themeColor="text1"/>
            <w:sz w:val="26"/>
            <w:szCs w:val="26"/>
            <w:lang w:val="en-US"/>
          </w:rPr>
          <w:t xml:space="preserve"> (gặp trực tiếp, qua mạng liên lạc,qua hồ sơ...)</w:t>
        </w:r>
        <w:r w:rsidRPr="00C900E0">
          <w:rPr>
            <w:rFonts w:ascii="Times New Roman" w:hAnsi="Times New Roman"/>
            <w:color w:val="000000" w:themeColor="text1"/>
            <w:sz w:val="26"/>
            <w:szCs w:val="26"/>
            <w:lang w:val="en-US"/>
          </w:rPr>
          <w:t xml:space="preserve"> mới có thể lấy đầy đủ thông tin, và phải tự tính toán thống kê thông qua một số chương trình nhỏ hỗ trợ tính toán... Những công việc này vốn tốn rất nhiều thời gian và công sức. Vì thế</w:t>
        </w:r>
        <w:r>
          <w:rPr>
            <w:rFonts w:ascii="Times New Roman" w:hAnsi="Times New Roman"/>
            <w:color w:val="000000" w:themeColor="text1"/>
            <w:sz w:val="26"/>
            <w:szCs w:val="26"/>
            <w:lang w:val="en-US"/>
          </w:rPr>
          <w:t>,</w:t>
        </w:r>
        <w:r w:rsidRPr="00C900E0">
          <w:rPr>
            <w:rFonts w:ascii="Times New Roman" w:hAnsi="Times New Roman"/>
            <w:color w:val="000000" w:themeColor="text1"/>
            <w:sz w:val="26"/>
            <w:szCs w:val="26"/>
            <w:lang w:val="en-US"/>
          </w:rPr>
          <w:t xml:space="preserve"> việc xây dựng một chương trình hoàn thiện theo xu hướng phát triển chung của thế giới, hỗ trợ tối đa cho người quản lý là một trong những nhu cầu cần được giải quyết.</w:t>
        </w:r>
      </w:ins>
    </w:p>
    <w:p w:rsidR="004A0BCF" w:rsidRPr="00C900E0" w:rsidDel="00C31B18" w:rsidRDefault="004A0BCF" w:rsidP="00C31B18">
      <w:pPr>
        <w:ind w:firstLine="284"/>
        <w:jc w:val="both"/>
        <w:rPr>
          <w:del w:id="19" w:author="DHA" w:date="2010-07-05T18:48:00Z"/>
          <w:rFonts w:ascii="Times New Roman" w:hAnsi="Times New Roman"/>
          <w:color w:val="000000"/>
          <w:sz w:val="26"/>
          <w:szCs w:val="26"/>
          <w:lang w:val="en-US"/>
        </w:rPr>
      </w:pPr>
      <w:del w:id="20" w:author="DHA" w:date="2010-07-05T18:47:00Z">
        <w:r w:rsidRPr="003D22F6" w:rsidDel="00C31B18">
          <w:rPr>
            <w:rFonts w:ascii="Times New Roman" w:hAnsi="Times New Roman"/>
            <w:color w:val="000000"/>
            <w:sz w:val="26"/>
            <w:szCs w:val="26"/>
            <w:lang w:val="en-US"/>
          </w:rPr>
          <w:delText>Hơn nữa, với sự phát triển ngày càng nhanh của công nghệ thông tin, các phần mềm trợ</w:delText>
        </w:r>
        <w:r w:rsidDel="00C31B18">
          <w:rPr>
            <w:rFonts w:ascii="Times New Roman" w:hAnsi="Times New Roman"/>
            <w:color w:val="000000"/>
            <w:sz w:val="26"/>
            <w:szCs w:val="26"/>
            <w:lang w:val="en-US"/>
          </w:rPr>
          <w:delText xml:space="preserve"> giúp</w:delText>
        </w:r>
        <w:r w:rsidRPr="003D22F6" w:rsidDel="00C31B18">
          <w:rPr>
            <w:rFonts w:ascii="Times New Roman" w:hAnsi="Times New Roman"/>
            <w:color w:val="000000"/>
            <w:sz w:val="26"/>
            <w:szCs w:val="26"/>
            <w:lang w:val="en-US"/>
          </w:rPr>
          <w:delText xml:space="preserve"> quản lý ngày càng được cải thiện. Từ những phần mềm được xây dựng theo những phương thức cơ sở, ngày nay, con người đã có thể xây dựng các phần mềm quản lý theo dõi các quy trình nghiệp vụ của doanh nghiệp, theo nhu cầu </w:delText>
        </w:r>
        <w:r w:rsidDel="00C31B18">
          <w:rPr>
            <w:rFonts w:ascii="Times New Roman" w:hAnsi="Times New Roman"/>
            <w:color w:val="000000"/>
            <w:sz w:val="26"/>
            <w:szCs w:val="26"/>
            <w:lang w:val="en-US"/>
          </w:rPr>
          <w:delText>riêng của từng</w:delText>
        </w:r>
        <w:r w:rsidRPr="003D22F6" w:rsidDel="00C31B18">
          <w:rPr>
            <w:rFonts w:ascii="Times New Roman" w:hAnsi="Times New Roman"/>
            <w:color w:val="000000"/>
            <w:sz w:val="26"/>
            <w:szCs w:val="26"/>
            <w:lang w:val="en-US"/>
          </w:rPr>
          <w:delText xml:space="preserve"> công ty. Đó chính là những phần mềm quản lý luồng công việc. Những sản phẩm này có khả năng mô hình hóa luồng công việc</w:delText>
        </w:r>
        <w:r w:rsidDel="00C31B18">
          <w:rPr>
            <w:rFonts w:ascii="Times New Roman" w:hAnsi="Times New Roman"/>
            <w:color w:val="000000"/>
            <w:sz w:val="26"/>
            <w:szCs w:val="26"/>
            <w:lang w:val="en-US"/>
          </w:rPr>
          <w:delText>,</w:delText>
        </w:r>
        <w:r w:rsidRPr="003D22F6" w:rsidDel="00C31B18">
          <w:rPr>
            <w:rFonts w:ascii="Times New Roman" w:hAnsi="Times New Roman"/>
            <w:color w:val="000000"/>
            <w:sz w:val="26"/>
            <w:szCs w:val="26"/>
            <w:lang w:val="en-US"/>
          </w:rPr>
          <w:delText xml:space="preserve"> tạo </w:delText>
        </w:r>
        <w:r w:rsidDel="00C31B18">
          <w:rPr>
            <w:rFonts w:ascii="Times New Roman" w:hAnsi="Times New Roman"/>
            <w:color w:val="000000"/>
            <w:sz w:val="26"/>
            <w:szCs w:val="26"/>
            <w:lang w:val="en-US"/>
          </w:rPr>
          <w:delText xml:space="preserve">ra </w:delText>
        </w:r>
        <w:r w:rsidRPr="003D22F6" w:rsidDel="00C31B18">
          <w:rPr>
            <w:rFonts w:ascii="Times New Roman" w:hAnsi="Times New Roman"/>
            <w:color w:val="000000"/>
            <w:sz w:val="26"/>
            <w:szCs w:val="26"/>
            <w:lang w:val="en-US"/>
          </w:rPr>
          <w:delText xml:space="preserve">sự nhất quán và tăng hiệu quả công việc </w:delText>
        </w:r>
        <w:r w:rsidDel="00C31B18">
          <w:rPr>
            <w:rFonts w:ascii="Times New Roman" w:hAnsi="Times New Roman"/>
            <w:color w:val="000000"/>
            <w:sz w:val="26"/>
            <w:szCs w:val="26"/>
            <w:lang w:val="en-US"/>
          </w:rPr>
          <w:delText>cho riêng từng</w:delText>
        </w:r>
        <w:r w:rsidRPr="003D22F6" w:rsidDel="00C31B18">
          <w:rPr>
            <w:rFonts w:ascii="Times New Roman" w:hAnsi="Times New Roman"/>
            <w:color w:val="000000"/>
            <w:sz w:val="26"/>
            <w:szCs w:val="26"/>
            <w:lang w:val="en-US"/>
          </w:rPr>
          <w:delText xml:space="preserve"> quy trình </w:delText>
        </w:r>
        <w:r w:rsidDel="00C31B18">
          <w:rPr>
            <w:rFonts w:ascii="Times New Roman" w:hAnsi="Times New Roman"/>
            <w:color w:val="000000"/>
            <w:sz w:val="26"/>
            <w:szCs w:val="26"/>
            <w:lang w:val="en-US"/>
          </w:rPr>
          <w:delText xml:space="preserve">cụ thể </w:delText>
        </w:r>
        <w:r w:rsidRPr="003D22F6" w:rsidDel="00C31B18">
          <w:rPr>
            <w:rFonts w:ascii="Times New Roman" w:hAnsi="Times New Roman"/>
            <w:color w:val="000000"/>
            <w:sz w:val="26"/>
            <w:szCs w:val="26"/>
            <w:lang w:val="en-US"/>
          </w:rPr>
          <w:delText xml:space="preserve">của </w:delText>
        </w:r>
        <w:r w:rsidDel="00C31B18">
          <w:rPr>
            <w:rFonts w:ascii="Times New Roman" w:hAnsi="Times New Roman"/>
            <w:color w:val="000000"/>
            <w:sz w:val="26"/>
            <w:szCs w:val="26"/>
            <w:lang w:val="en-US"/>
          </w:rPr>
          <w:delText xml:space="preserve">mỗi </w:delText>
        </w:r>
        <w:r w:rsidRPr="003D22F6" w:rsidDel="00C31B18">
          <w:rPr>
            <w:rFonts w:ascii="Times New Roman" w:hAnsi="Times New Roman"/>
            <w:color w:val="000000"/>
            <w:sz w:val="26"/>
            <w:szCs w:val="26"/>
            <w:lang w:val="en-US"/>
          </w:rPr>
          <w:delText>doanh nghiệp.</w:delText>
        </w:r>
      </w:del>
    </w:p>
    <w:p w:rsidR="004A0BCF" w:rsidRPr="00C900E0" w:rsidDel="00C31B18" w:rsidRDefault="004A0BCF" w:rsidP="00C31B18">
      <w:pPr>
        <w:ind w:firstLine="284"/>
        <w:jc w:val="both"/>
        <w:rPr>
          <w:del w:id="21" w:author="DHA" w:date="2010-07-05T18:48:00Z"/>
          <w:rFonts w:ascii="Times New Roman" w:hAnsi="Times New Roman"/>
          <w:color w:val="000000"/>
          <w:sz w:val="26"/>
          <w:szCs w:val="26"/>
          <w:lang w:val="en-US"/>
        </w:rPr>
      </w:pPr>
      <w:del w:id="22" w:author="DHA" w:date="2010-07-05T18:48:00Z">
        <w:r w:rsidRPr="003D22F6" w:rsidDel="00C31B18">
          <w:rPr>
            <w:rFonts w:ascii="Times New Roman" w:hAnsi="Times New Roman"/>
            <w:color w:val="000000"/>
            <w:sz w:val="26"/>
            <w:szCs w:val="26"/>
            <w:lang w:val="en-US"/>
          </w:rPr>
          <w:delText>Những phần mềm trên ngày càng đáp ứng nhiều hơn nhu cầu của doanh nghiệp nên ngày càng phát triển mạnh hơn và theo nhiều hướng khác nhau. Các chuẩn cho sự quản lý theo quy trình được tạo ra, dẫn theo các nền tảng công nghệ đáp ứng các chuẩn này cũng đượ</w:delText>
        </w:r>
        <w:r w:rsidDel="00C31B18">
          <w:rPr>
            <w:rFonts w:ascii="Times New Roman" w:hAnsi="Times New Roman"/>
            <w:color w:val="000000"/>
            <w:sz w:val="26"/>
            <w:szCs w:val="26"/>
            <w:lang w:val="en-US"/>
          </w:rPr>
          <w:delText>c sinh sôi, nảy nở</w:delText>
        </w:r>
        <w:r w:rsidRPr="003D22F6" w:rsidDel="00C31B18">
          <w:rPr>
            <w:rFonts w:ascii="Times New Roman" w:hAnsi="Times New Roman"/>
            <w:color w:val="000000"/>
            <w:sz w:val="26"/>
            <w:szCs w:val="26"/>
            <w:lang w:val="en-US"/>
          </w:rPr>
          <w:delText>.</w:delText>
        </w:r>
      </w:del>
    </w:p>
    <w:p w:rsidR="004A0BCF" w:rsidRPr="00C900E0" w:rsidDel="00C31B18" w:rsidRDefault="004A0BCF" w:rsidP="00C31B18">
      <w:pPr>
        <w:ind w:firstLine="284"/>
        <w:jc w:val="both"/>
        <w:rPr>
          <w:del w:id="23" w:author="DHA" w:date="2010-07-05T18:48:00Z"/>
          <w:rFonts w:ascii="Times New Roman" w:hAnsi="Times New Roman"/>
          <w:color w:val="000000"/>
          <w:sz w:val="26"/>
          <w:szCs w:val="26"/>
          <w:lang w:val="en-US"/>
        </w:rPr>
      </w:pPr>
      <w:del w:id="24" w:author="DHA" w:date="2010-07-05T18:48:00Z">
        <w:r w:rsidRPr="00C900E0" w:rsidDel="00C31B18">
          <w:rPr>
            <w:rFonts w:ascii="Times New Roman" w:hAnsi="Times New Roman"/>
            <w:color w:val="000000"/>
            <w:sz w:val="26"/>
            <w:szCs w:val="26"/>
            <w:lang w:val="en-US"/>
          </w:rPr>
          <w:delText>Tại Việt Nam, trong các ngành nghề đào tạo, nhu cầu quản lý thi cử, cấp chứng chỉ thi và in văn bằng cho thí sinh, học viên có thể xem là một trong những việc làm rất quan tr</w:delText>
        </w:r>
      </w:del>
      <w:del w:id="25" w:author="DHA" w:date="2010-07-05T17:59:00Z">
        <w:r w:rsidRPr="00C900E0" w:rsidDel="00735967">
          <w:rPr>
            <w:rFonts w:ascii="Times New Roman" w:hAnsi="Times New Roman"/>
            <w:color w:val="000000"/>
            <w:sz w:val="26"/>
            <w:szCs w:val="26"/>
            <w:lang w:val="en-US"/>
          </w:rPr>
          <w:delText>o</w:delText>
        </w:r>
      </w:del>
      <w:del w:id="26" w:author="DHA" w:date="2010-07-05T18:48:00Z">
        <w:r w:rsidRPr="00C900E0" w:rsidDel="00C31B18">
          <w:rPr>
            <w:rFonts w:ascii="Times New Roman" w:hAnsi="Times New Roman"/>
            <w:color w:val="000000"/>
            <w:sz w:val="26"/>
            <w:szCs w:val="26"/>
            <w:lang w:val="en-US"/>
          </w:rPr>
          <w:delText xml:space="preserve">ng. Tuy nhiên, việc hoạt động của công việc quản lý từ trước đến nay đa số đều được thực hiện </w:delText>
        </w:r>
        <w:r w:rsidDel="00C31B18">
          <w:rPr>
            <w:rFonts w:ascii="Times New Roman" w:hAnsi="Times New Roman"/>
            <w:color w:val="000000"/>
            <w:sz w:val="26"/>
            <w:szCs w:val="26"/>
            <w:lang w:val="en-US"/>
          </w:rPr>
          <w:delText xml:space="preserve">rất </w:delText>
        </w:r>
        <w:r w:rsidRPr="00C900E0" w:rsidDel="00C31B18">
          <w:rPr>
            <w:rFonts w:ascii="Times New Roman" w:hAnsi="Times New Roman"/>
            <w:color w:val="000000"/>
            <w:sz w:val="26"/>
            <w:szCs w:val="26"/>
            <w:lang w:val="en-US"/>
          </w:rPr>
          <w:delText>thủ công, người quản lý phải đến tận nơi, hỏi từng nhân viên mới có thể lấy đầy đủ thông tin, và phải tự tính toán thống kê thông qua một số chương trình nhỏ hỗ trợ tính toán... Những công việc này vốn tốn rất nhiều thời gian và công sức. Vì thế</w:delText>
        </w:r>
        <w:r w:rsidDel="00C31B18">
          <w:rPr>
            <w:rFonts w:ascii="Times New Roman" w:hAnsi="Times New Roman"/>
            <w:color w:val="000000"/>
            <w:sz w:val="26"/>
            <w:szCs w:val="26"/>
            <w:lang w:val="en-US"/>
          </w:rPr>
          <w:delText>,</w:delText>
        </w:r>
        <w:r w:rsidRPr="00C900E0" w:rsidDel="00C31B18">
          <w:rPr>
            <w:rFonts w:ascii="Times New Roman" w:hAnsi="Times New Roman"/>
            <w:color w:val="000000"/>
            <w:sz w:val="26"/>
            <w:szCs w:val="26"/>
            <w:lang w:val="en-US"/>
          </w:rPr>
          <w:delText xml:space="preserve"> việc xây dựng một chương trình hoàn thiện theo xu hướng phát triển chung của thế giới, hỗ trợ tối đa cho người quản lý là một trong những nhu cầu cần được giải quyết.</w:delText>
        </w:r>
      </w:del>
    </w:p>
    <w:p w:rsidR="004A0BCF" w:rsidRPr="00C900E0" w:rsidRDefault="004A0BCF" w:rsidP="00C31B18">
      <w:pPr>
        <w:ind w:firstLine="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Chúng tôi chọn đề tài Xây dựng phần mềm luồng công việc cho đồ án tốt nghiệp  trước hết vì hiện tại, ở Việt </w:t>
      </w:r>
      <w:smartTag w:uri="urn:schemas-microsoft-com:office:smarttags" w:element="country-region">
        <w:smartTag w:uri="urn:schemas-microsoft-com:office:smarttags" w:element="place">
          <w:r w:rsidRPr="003D22F6">
            <w:rPr>
              <w:rFonts w:ascii="Times New Roman" w:hAnsi="Times New Roman"/>
              <w:color w:val="000000"/>
              <w:sz w:val="26"/>
              <w:szCs w:val="26"/>
              <w:lang w:val="en-US"/>
            </w:rPr>
            <w:t>Nam</w:t>
          </w:r>
        </w:smartTag>
      </w:smartTag>
      <w:r w:rsidRPr="003D22F6">
        <w:rPr>
          <w:rFonts w:ascii="Times New Roman" w:hAnsi="Times New Roman"/>
          <w:color w:val="000000"/>
          <w:sz w:val="26"/>
          <w:szCs w:val="26"/>
          <w:lang w:val="en-US"/>
        </w:rPr>
        <w:t xml:space="preserve"> hiện nay, những phần mềm xây dựng theo hướng này chưa nhiều, và thường tốn rất nhiề</w:t>
      </w:r>
      <w:r>
        <w:rPr>
          <w:rFonts w:ascii="Times New Roman" w:hAnsi="Times New Roman"/>
          <w:color w:val="000000"/>
          <w:sz w:val="26"/>
          <w:szCs w:val="26"/>
          <w:lang w:val="en-US"/>
        </w:rPr>
        <w:t>u chi phí</w:t>
      </w:r>
      <w:ins w:id="27" w:author="DHA" w:date="2010-07-05T18:00:00Z">
        <w:r w:rsidR="00735967">
          <w:rPr>
            <w:rFonts w:ascii="Times New Roman" w:hAnsi="Times New Roman"/>
            <w:color w:val="000000"/>
            <w:sz w:val="26"/>
            <w:szCs w:val="26"/>
            <w:lang w:val="en-US"/>
          </w:rPr>
          <w:t xml:space="preserve"> trong khi nhu cầu sở hữu hệ thống như trên đối với doanh nghiệp cũng ngày càng tăng</w:t>
        </w:r>
      </w:ins>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 xml:space="preserve">Đặc biệt </w:t>
      </w:r>
      <w:del w:id="28" w:author="DHA" w:date="2010-07-05T18:01:00Z">
        <w:r w:rsidRPr="003D22F6" w:rsidDel="00735967">
          <w:rPr>
            <w:rFonts w:ascii="Times New Roman" w:hAnsi="Times New Roman"/>
            <w:color w:val="000000"/>
            <w:sz w:val="26"/>
            <w:szCs w:val="26"/>
            <w:lang w:val="en-US"/>
          </w:rPr>
          <w:delText xml:space="preserve">là </w:delText>
        </w:r>
      </w:del>
      <w:ins w:id="29" w:author="DHA" w:date="2010-07-05T18:01:00Z">
        <w:r w:rsidR="00735967">
          <w:rPr>
            <w:rFonts w:ascii="Times New Roman" w:hAnsi="Times New Roman"/>
            <w:color w:val="000000"/>
            <w:sz w:val="26"/>
            <w:szCs w:val="26"/>
            <w:lang w:val="en-US"/>
          </w:rPr>
          <w:t>khi</w:t>
        </w:r>
        <w:r w:rsidR="00735967"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 xml:space="preserve">phần mềm luồng công việc này </w:t>
      </w:r>
      <w:r>
        <w:rPr>
          <w:rFonts w:ascii="Times New Roman" w:hAnsi="Times New Roman"/>
          <w:color w:val="000000"/>
          <w:sz w:val="26"/>
          <w:szCs w:val="26"/>
          <w:lang w:val="en-US"/>
        </w:rPr>
        <w:t>có thể</w:t>
      </w:r>
      <w:r w:rsidRPr="003D22F6">
        <w:rPr>
          <w:rFonts w:ascii="Times New Roman" w:hAnsi="Times New Roman"/>
          <w:color w:val="000000"/>
          <w:sz w:val="26"/>
          <w:szCs w:val="26"/>
          <w:lang w:val="en-US"/>
        </w:rPr>
        <w:t xml:space="preserve"> giải quyết bài toán quy trình doanh nghiệp một cách hiệu quả</w:t>
      </w:r>
      <w:r>
        <w:rPr>
          <w:rFonts w:ascii="Times New Roman" w:hAnsi="Times New Roman"/>
          <w:color w:val="000000"/>
          <w:sz w:val="26"/>
          <w:szCs w:val="26"/>
          <w:lang w:val="en-US"/>
        </w:rPr>
        <w:t xml:space="preserve">, </w:t>
      </w:r>
      <w:r w:rsidRPr="003D22F6">
        <w:rPr>
          <w:rFonts w:ascii="Times New Roman" w:hAnsi="Times New Roman"/>
          <w:color w:val="000000"/>
          <w:sz w:val="26"/>
          <w:szCs w:val="26"/>
          <w:lang w:val="en-US"/>
        </w:rPr>
        <w:t>vì nó cho phép bạn mô hình hóa một cách trực quan và rõ ràng một quy trình của doanh nghiệp. Hơn thế nữa, nó còn cho phép bạn theo dõi được hoạt động của quy trình khi thực thi và có thể thay đổi nó khi đang chạy.</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Tuy nhiên, trong xây dựng phần mềm luồng công việc, có rất nhiều hướng đi, nhiều chuẩn, và nền tảng công nghệ khác nhau. Sau khi tìm hiểu và lựa chọn, chúng tôi quyết định sử dụng WindowsWorkflow Foundation (một thành phần trong nền tả</w:t>
      </w:r>
      <w:r>
        <w:rPr>
          <w:rFonts w:ascii="Times New Roman" w:hAnsi="Times New Roman"/>
          <w:color w:val="000000"/>
          <w:sz w:val="26"/>
          <w:szCs w:val="26"/>
          <w:lang w:val="en-US"/>
        </w:rPr>
        <w:t>ng .</w:t>
      </w:r>
      <w:r w:rsidRPr="003D22F6">
        <w:rPr>
          <w:rFonts w:ascii="Times New Roman" w:hAnsi="Times New Roman"/>
          <w:color w:val="000000"/>
          <w:sz w:val="26"/>
          <w:szCs w:val="26"/>
          <w:lang w:val="en-US"/>
        </w:rPr>
        <w:t xml:space="preserve">Net 3.0) để xây dựng. Đồng thời, chúng tôi cũng quyết định xây dựng một phần mềm ứng dụng thực tế </w:t>
      </w:r>
      <w:r w:rsidRPr="00735967">
        <w:rPr>
          <w:rFonts w:ascii="Times New Roman" w:hAnsi="Times New Roman"/>
          <w:color w:val="000000"/>
          <w:sz w:val="26"/>
          <w:szCs w:val="26"/>
          <w:lang w:val="en-US"/>
        </w:rPr>
        <w:t xml:space="preserve">nhằm quản </w:t>
      </w:r>
      <w:ins w:id="30" w:author="DHA" w:date="2010-07-05T18:02:00Z">
        <w:r w:rsidR="00735967">
          <w:rPr>
            <w:rFonts w:ascii="Times New Roman" w:hAnsi="Times New Roman"/>
            <w:color w:val="000000"/>
            <w:sz w:val="26"/>
            <w:szCs w:val="26"/>
            <w:lang w:val="en-US"/>
          </w:rPr>
          <w:t xml:space="preserve">lý </w:t>
        </w:r>
        <w:r w:rsidR="00051831" w:rsidRPr="00051831">
          <w:rPr>
            <w:rFonts w:ascii="Times New Roman" w:hAnsi="Times New Roman"/>
            <w:sz w:val="26"/>
            <w:szCs w:val="26"/>
            <w:rPrChange w:id="31" w:author="DHA" w:date="2010-07-05T18:02:00Z">
              <w:rPr/>
            </w:rPrChange>
          </w:rPr>
          <w:t xml:space="preserve">quy trình nghiệp vụ trong tổ chức thi, chấm, </w:t>
        </w:r>
        <w:r w:rsidR="00735967">
          <w:rPr>
            <w:rFonts w:ascii="Times New Roman" w:hAnsi="Times New Roman"/>
            <w:sz w:val="26"/>
            <w:szCs w:val="26"/>
            <w:lang w:val="en-US"/>
          </w:rPr>
          <w:t xml:space="preserve">và </w:t>
        </w:r>
        <w:r w:rsidR="00051831" w:rsidRPr="00051831">
          <w:rPr>
            <w:rFonts w:ascii="Times New Roman" w:hAnsi="Times New Roman"/>
            <w:sz w:val="26"/>
            <w:szCs w:val="26"/>
            <w:rPrChange w:id="32" w:author="DHA" w:date="2010-07-05T18:02:00Z">
              <w:rPr/>
            </w:rPrChange>
          </w:rPr>
          <w:t>cấp ch</w:t>
        </w:r>
        <w:r w:rsidR="00735967">
          <w:rPr>
            <w:rFonts w:ascii="Times New Roman" w:hAnsi="Times New Roman"/>
            <w:sz w:val="26"/>
            <w:szCs w:val="26"/>
            <w:lang w:val="en-US"/>
          </w:rPr>
          <w:t>ứn</w:t>
        </w:r>
        <w:r w:rsidR="00051831" w:rsidRPr="00051831">
          <w:rPr>
            <w:rFonts w:ascii="Times New Roman" w:hAnsi="Times New Roman"/>
            <w:sz w:val="26"/>
            <w:szCs w:val="26"/>
            <w:rPrChange w:id="33" w:author="DHA" w:date="2010-07-05T18:02:00Z">
              <w:rPr>
                <w:rFonts w:cs="Calibri"/>
              </w:rPr>
            </w:rPrChange>
          </w:rPr>
          <w:t>g chỉ cho người thi</w:t>
        </w:r>
        <w:r w:rsidR="00051831" w:rsidRPr="00051831">
          <w:rPr>
            <w:rFonts w:ascii="Times New Roman" w:hAnsi="Times New Roman"/>
            <w:sz w:val="26"/>
            <w:szCs w:val="26"/>
            <w:lang w:val="en-US"/>
            <w:rPrChange w:id="34" w:author="DHA" w:date="2010-07-05T18:02:00Z">
              <w:rPr>
                <w:lang w:val="en-US"/>
              </w:rPr>
            </w:rPrChange>
          </w:rPr>
          <w:t xml:space="preserve"> </w:t>
        </w:r>
      </w:ins>
      <w:del w:id="35" w:author="DHA" w:date="2010-07-05T18:02:00Z">
        <w:r w:rsidRPr="00735967" w:rsidDel="00735967">
          <w:rPr>
            <w:rFonts w:ascii="Times New Roman" w:hAnsi="Times New Roman"/>
            <w:color w:val="000000"/>
            <w:sz w:val="26"/>
            <w:szCs w:val="26"/>
            <w:lang w:val="en-US"/>
          </w:rPr>
          <w:delText xml:space="preserve">lý luồng công việc liên quan đến thi cử, cấp chứng chỉ và in văn bằng cho </w:delText>
        </w:r>
        <w:r w:rsidR="00051831" w:rsidRPr="00051831">
          <w:rPr>
            <w:rFonts w:ascii="Times New Roman" w:hAnsi="Times New Roman"/>
            <w:color w:val="000000"/>
            <w:sz w:val="26"/>
            <w:szCs w:val="26"/>
            <w:highlight w:val="yellow"/>
            <w:lang w:val="en-US"/>
            <w:rPrChange w:id="36" w:author="DHA" w:date="2010-07-05T18:02:00Z">
              <w:rPr>
                <w:rFonts w:ascii="Times New Roman" w:hAnsi="Times New Roman"/>
                <w:color w:val="000000"/>
                <w:sz w:val="26"/>
                <w:szCs w:val="26"/>
                <w:lang w:val="en-US"/>
              </w:rPr>
            </w:rPrChange>
          </w:rPr>
          <w:delText>t</w:delText>
        </w:r>
      </w:del>
      <w:ins w:id="37" w:author="DONGTHUY" w:date="2010-07-04T11:48:00Z">
        <w:del w:id="38" w:author="DHA" w:date="2010-07-05T18:02:00Z">
          <w:r w:rsidR="00051831" w:rsidRPr="00051831">
            <w:rPr>
              <w:rFonts w:ascii="Times New Roman" w:hAnsi="Times New Roman"/>
              <w:color w:val="000000"/>
              <w:sz w:val="26"/>
              <w:szCs w:val="26"/>
              <w:highlight w:val="yellow"/>
              <w:lang w:val="en-US"/>
              <w:rPrChange w:id="39" w:author="DHA" w:date="2010-07-05T18:02:00Z">
                <w:rPr>
                  <w:rFonts w:ascii="Times New Roman" w:hAnsi="Times New Roman"/>
                  <w:color w:val="000000"/>
                  <w:sz w:val="26"/>
                  <w:szCs w:val="26"/>
                  <w:lang w:val="en-US"/>
                </w:rPr>
              </w:rPrChange>
            </w:rPr>
            <w:delText>T</w:delText>
          </w:r>
        </w:del>
      </w:ins>
      <w:del w:id="40" w:author="DHA" w:date="2010-07-05T18:02:00Z">
        <w:r w:rsidR="00051831" w:rsidRPr="00051831">
          <w:rPr>
            <w:rFonts w:ascii="Times New Roman" w:hAnsi="Times New Roman"/>
            <w:color w:val="000000"/>
            <w:sz w:val="26"/>
            <w:szCs w:val="26"/>
            <w:highlight w:val="yellow"/>
            <w:lang w:val="en-US"/>
            <w:rPrChange w:id="41" w:author="DHA" w:date="2010-07-05T18:02:00Z">
              <w:rPr>
                <w:rFonts w:ascii="Times New Roman" w:hAnsi="Times New Roman"/>
                <w:color w:val="000000"/>
                <w:sz w:val="26"/>
                <w:szCs w:val="26"/>
                <w:lang w:val="en-US"/>
              </w:rPr>
            </w:rPrChange>
          </w:rPr>
          <w:delText>rung t</w:delText>
        </w:r>
      </w:del>
      <w:ins w:id="42" w:author="DONGTHUY" w:date="2010-07-04T11:48:00Z">
        <w:del w:id="43" w:author="DHA" w:date="2010-07-05T18:02:00Z">
          <w:r w:rsidR="00051831" w:rsidRPr="00051831">
            <w:rPr>
              <w:rFonts w:ascii="Times New Roman" w:hAnsi="Times New Roman"/>
              <w:color w:val="000000"/>
              <w:sz w:val="26"/>
              <w:szCs w:val="26"/>
              <w:highlight w:val="yellow"/>
              <w:lang w:val="en-US"/>
              <w:rPrChange w:id="44" w:author="DHA" w:date="2010-07-05T18:02:00Z">
                <w:rPr>
                  <w:rFonts w:ascii="Times New Roman" w:hAnsi="Times New Roman"/>
                  <w:color w:val="000000"/>
                  <w:sz w:val="26"/>
                  <w:szCs w:val="26"/>
                  <w:lang w:val="en-US"/>
                </w:rPr>
              </w:rPrChange>
            </w:rPr>
            <w:delText>T</w:delText>
          </w:r>
        </w:del>
      </w:ins>
      <w:del w:id="45" w:author="DHA" w:date="2010-07-05T18:02:00Z">
        <w:r w:rsidR="00051831" w:rsidRPr="00051831">
          <w:rPr>
            <w:rFonts w:ascii="Times New Roman" w:hAnsi="Times New Roman"/>
            <w:color w:val="000000"/>
            <w:sz w:val="26"/>
            <w:szCs w:val="26"/>
            <w:highlight w:val="yellow"/>
            <w:lang w:val="en-US"/>
            <w:rPrChange w:id="46" w:author="DHA" w:date="2010-07-05T18:02:00Z">
              <w:rPr>
                <w:rFonts w:ascii="Times New Roman" w:hAnsi="Times New Roman"/>
                <w:color w:val="000000"/>
                <w:sz w:val="26"/>
                <w:szCs w:val="26"/>
                <w:lang w:val="en-US"/>
              </w:rPr>
            </w:rPrChange>
          </w:rPr>
          <w:delText xml:space="preserve">âm </w:delText>
        </w:r>
      </w:del>
      <w:ins w:id="47" w:author="DONGTHUY" w:date="2010-07-04T11:48:00Z">
        <w:del w:id="48" w:author="DHA" w:date="2010-07-05T18:02:00Z">
          <w:r w:rsidR="00051831" w:rsidRPr="00051831">
            <w:rPr>
              <w:rFonts w:ascii="Times New Roman" w:hAnsi="Times New Roman"/>
              <w:color w:val="000000"/>
              <w:sz w:val="26"/>
              <w:szCs w:val="26"/>
              <w:highlight w:val="yellow"/>
              <w:lang w:val="en-US"/>
              <w:rPrChange w:id="49" w:author="DHA" w:date="2010-07-05T18:02:00Z">
                <w:rPr>
                  <w:rFonts w:ascii="Times New Roman" w:hAnsi="Times New Roman"/>
                  <w:color w:val="000000"/>
                  <w:sz w:val="26"/>
                  <w:szCs w:val="26"/>
                  <w:lang w:val="en-US"/>
                </w:rPr>
              </w:rPrChange>
            </w:rPr>
            <w:delText>T</w:delText>
          </w:r>
        </w:del>
      </w:ins>
      <w:del w:id="50" w:author="DHA" w:date="2010-07-05T18:02:00Z">
        <w:r w:rsidR="00051831" w:rsidRPr="00051831">
          <w:rPr>
            <w:rFonts w:ascii="Times New Roman" w:hAnsi="Times New Roman"/>
            <w:color w:val="000000"/>
            <w:sz w:val="26"/>
            <w:szCs w:val="26"/>
            <w:highlight w:val="yellow"/>
            <w:lang w:val="en-US"/>
            <w:rPrChange w:id="51" w:author="DHA" w:date="2010-07-05T18:02:00Z">
              <w:rPr>
                <w:rFonts w:ascii="Times New Roman" w:hAnsi="Times New Roman"/>
                <w:color w:val="000000"/>
                <w:sz w:val="26"/>
                <w:szCs w:val="26"/>
                <w:lang w:val="en-US"/>
              </w:rPr>
            </w:rPrChange>
          </w:rPr>
          <w:delText>tin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52" w:author="DHA" w:date="2010-07-05T18:02:00Z">
              <w:rPr>
                <w:rFonts w:ascii="Times New Roman" w:hAnsi="Times New Roman"/>
                <w:color w:val="000000"/>
                <w:sz w:val="26"/>
                <w:szCs w:val="26"/>
                <w:lang w:val="en-US"/>
              </w:rPr>
            </w:rPrChange>
          </w:rPr>
          <w:delText xml:space="preserve">c, </w:delText>
        </w:r>
      </w:del>
      <w:ins w:id="53" w:author="DONGTHUY" w:date="2010-07-04T11:47:00Z">
        <w:del w:id="54" w:author="DHA" w:date="2010-07-05T18:02:00Z">
          <w:r w:rsidR="00051831" w:rsidRPr="00051831">
            <w:rPr>
              <w:rFonts w:ascii="Times New Roman" w:hAnsi="Times New Roman"/>
              <w:color w:val="000000"/>
              <w:sz w:val="26"/>
              <w:szCs w:val="26"/>
              <w:highlight w:val="yellow"/>
              <w:lang w:val="en-US"/>
              <w:rPrChange w:id="55" w:author="DHA" w:date="2010-07-05T18:02:00Z">
                <w:rPr>
                  <w:rFonts w:ascii="Times New Roman" w:hAnsi="Times New Roman"/>
                  <w:color w:val="000000"/>
                  <w:sz w:val="26"/>
                  <w:szCs w:val="26"/>
                  <w:lang w:val="en-US"/>
                </w:rPr>
              </w:rPrChange>
            </w:rPr>
            <w:delText>trư</w:delText>
          </w:r>
          <w:r w:rsidR="00E90041" w:rsidRPr="00735967" w:rsidDel="00735967">
            <w:rPr>
              <w:rFonts w:ascii="Times New Roman" w:hAnsi="Times New Roman"/>
              <w:color w:val="000000"/>
              <w:sz w:val="26"/>
              <w:szCs w:val="26"/>
              <w:highlight w:val="yellow"/>
              <w:lang w:val="en-US"/>
            </w:rPr>
            <w:delText>ờ</w:delText>
          </w:r>
          <w:r w:rsidR="00051831" w:rsidRPr="00051831">
            <w:rPr>
              <w:rFonts w:ascii="Times New Roman" w:hAnsi="Times New Roman"/>
              <w:color w:val="000000"/>
              <w:sz w:val="26"/>
              <w:szCs w:val="26"/>
              <w:highlight w:val="yellow"/>
              <w:lang w:val="en-US"/>
              <w:rPrChange w:id="56" w:author="DHA" w:date="2010-07-05T18:02:00Z">
                <w:rPr>
                  <w:rFonts w:ascii="Times New Roman" w:hAnsi="Times New Roman"/>
                  <w:color w:val="000000"/>
                  <w:sz w:val="26"/>
                  <w:szCs w:val="26"/>
                  <w:lang w:val="en-US"/>
                </w:rPr>
              </w:rPrChange>
            </w:rPr>
            <w:delText xml:space="preserve">ng </w:delText>
          </w:r>
        </w:del>
      </w:ins>
      <w:ins w:id="57" w:author="DONGTHUY" w:date="2010-07-04T11:48:00Z">
        <w:del w:id="58" w:author="DHA" w:date="2010-07-05T18:02:00Z">
          <w:r w:rsidR="00051831" w:rsidRPr="00051831">
            <w:rPr>
              <w:rFonts w:ascii="Times New Roman" w:hAnsi="Times New Roman"/>
              <w:color w:val="000000"/>
              <w:sz w:val="26"/>
              <w:szCs w:val="26"/>
              <w:highlight w:val="yellow"/>
              <w:lang w:val="en-US"/>
              <w:rPrChange w:id="59" w:author="DHA" w:date="2010-07-05T18:02:00Z">
                <w:rPr>
                  <w:rFonts w:ascii="Times New Roman" w:hAnsi="Times New Roman"/>
                  <w:color w:val="000000"/>
                  <w:sz w:val="26"/>
                  <w:szCs w:val="26"/>
                  <w:lang w:val="en-US"/>
                </w:rPr>
              </w:rPrChange>
            </w:rPr>
            <w:delText>Đ</w:delText>
          </w:r>
        </w:del>
      </w:ins>
      <w:del w:id="60" w:author="DHA" w:date="2010-07-05T18:02:00Z">
        <w:r w:rsidR="00051831" w:rsidRPr="00051831">
          <w:rPr>
            <w:rFonts w:ascii="Times New Roman" w:hAnsi="Times New Roman"/>
            <w:color w:val="000000"/>
            <w:sz w:val="26"/>
            <w:szCs w:val="26"/>
            <w:highlight w:val="yellow"/>
            <w:lang w:val="en-US"/>
            <w:rPrChange w:id="61" w:author="DHA" w:date="2010-07-05T18:02:00Z">
              <w:rPr>
                <w:rFonts w:ascii="Times New Roman" w:hAnsi="Times New Roman"/>
                <w:color w:val="000000"/>
                <w:sz w:val="26"/>
                <w:szCs w:val="26"/>
                <w:lang w:val="en-US"/>
              </w:rPr>
            </w:rPrChange>
          </w:rPr>
          <w:delText>đ</w:delText>
        </w:r>
        <w:r w:rsidR="00E90041" w:rsidRPr="00735967" w:rsidDel="00735967">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62" w:author="DHA" w:date="2010-07-05T18:02:00Z">
              <w:rPr>
                <w:rFonts w:ascii="Times New Roman" w:hAnsi="Times New Roman"/>
                <w:color w:val="000000"/>
                <w:sz w:val="26"/>
                <w:szCs w:val="26"/>
                <w:lang w:val="en-US"/>
              </w:rPr>
            </w:rPrChange>
          </w:rPr>
          <w:delText>i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63" w:author="DHA" w:date="2010-07-05T18:02:00Z">
              <w:rPr>
                <w:rFonts w:ascii="Times New Roman" w:hAnsi="Times New Roman"/>
                <w:color w:val="000000"/>
                <w:sz w:val="26"/>
                <w:szCs w:val="26"/>
                <w:lang w:val="en-US"/>
              </w:rPr>
            </w:rPrChange>
          </w:rPr>
          <w:delText>c Khoa H</w:delText>
        </w:r>
        <w:r w:rsidR="00E90041" w:rsidRPr="00735967" w:rsidDel="00735967">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64" w:author="DHA" w:date="2010-07-05T18:02:00Z">
              <w:rPr>
                <w:rFonts w:ascii="Times New Roman" w:hAnsi="Times New Roman"/>
                <w:color w:val="000000"/>
                <w:sz w:val="26"/>
                <w:szCs w:val="26"/>
                <w:lang w:val="en-US"/>
              </w:rPr>
            </w:rPrChange>
          </w:rPr>
          <w:delText>c T</w:delText>
        </w:r>
        <w:r w:rsidR="00E90041" w:rsidRPr="00735967" w:rsidDel="00735967">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65" w:author="DHA" w:date="2010-07-05T18:02:00Z">
              <w:rPr>
                <w:rFonts w:ascii="Times New Roman" w:hAnsi="Times New Roman"/>
                <w:color w:val="000000"/>
                <w:sz w:val="26"/>
                <w:szCs w:val="26"/>
                <w:lang w:val="en-US"/>
              </w:rPr>
            </w:rPrChange>
          </w:rPr>
          <w:delText xml:space="preserve"> Nhiên</w:delText>
        </w:r>
        <w:r w:rsidRPr="00735967" w:rsidDel="00735967">
          <w:rPr>
            <w:rFonts w:ascii="Times New Roman" w:hAnsi="Times New Roman"/>
            <w:color w:val="000000"/>
            <w:sz w:val="26"/>
            <w:szCs w:val="26"/>
            <w:lang w:val="en-US"/>
          </w:rPr>
          <w:delText xml:space="preserve"> </w:delText>
        </w:r>
      </w:del>
      <w:r w:rsidRPr="00735967">
        <w:rPr>
          <w:rFonts w:ascii="Times New Roman" w:hAnsi="Times New Roman"/>
          <w:color w:val="000000"/>
          <w:sz w:val="26"/>
          <w:szCs w:val="26"/>
          <w:lang w:val="en-US"/>
        </w:rPr>
        <w:t>dựa trên nền tảng đã chọn, chứ không xây dựng các phần mềm nhỏ minh họa. Vì vậy nội dung chính của</w:t>
      </w:r>
      <w:r w:rsidRPr="003D22F6">
        <w:rPr>
          <w:rFonts w:ascii="Times New Roman" w:hAnsi="Times New Roman"/>
          <w:color w:val="000000"/>
          <w:sz w:val="26"/>
          <w:szCs w:val="26"/>
          <w:lang w:val="en-US"/>
        </w:rPr>
        <w:t xml:space="preserve"> luận văn sẽ bàn về nội dung của phần mềm và các hướng giải quyết.</w:t>
      </w:r>
    </w:p>
    <w:p w:rsidR="004A0BCF" w:rsidRPr="00C900E0"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ind w:firstLine="270"/>
        <w:jc w:val="both"/>
        <w:rPr>
          <w:rFonts w:ascii="Times New Roman" w:hAnsi="Times New Roman"/>
          <w:color w:val="000000"/>
          <w:sz w:val="26"/>
          <w:szCs w:val="26"/>
          <w:lang w:val="en-US"/>
        </w:rPr>
      </w:pPr>
    </w:p>
    <w:p w:rsidR="004A0BCF" w:rsidRDefault="004A0BCF" w:rsidP="00784A8E">
      <w:pPr>
        <w:tabs>
          <w:tab w:val="left" w:pos="8114"/>
        </w:tabs>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ab/>
      </w:r>
    </w:p>
    <w:p w:rsidR="004A0BCF" w:rsidRPr="009B6526" w:rsidRDefault="004A0BCF" w:rsidP="00784A8E">
      <w:pPr>
        <w:ind w:firstLine="270"/>
        <w:rPr>
          <w:rFonts w:ascii="Times New Roman" w:hAnsi="Times New Roman"/>
          <w:b/>
          <w:color w:val="000000"/>
          <w:sz w:val="28"/>
          <w:szCs w:val="26"/>
          <w:lang w:val="en-US"/>
        </w:rPr>
      </w:pPr>
      <w:r w:rsidRPr="003D22F6">
        <w:rPr>
          <w:rFonts w:ascii="Times New Roman" w:hAnsi="Times New Roman"/>
          <w:color w:val="000000"/>
          <w:sz w:val="26"/>
          <w:szCs w:val="26"/>
          <w:lang w:val="en-US"/>
        </w:rPr>
        <w:br w:type="page"/>
      </w:r>
      <w:r w:rsidRPr="009B6526">
        <w:rPr>
          <w:rFonts w:ascii="Times New Roman" w:hAnsi="Times New Roman"/>
          <w:b/>
          <w:color w:val="000000"/>
          <w:sz w:val="28"/>
          <w:szCs w:val="26"/>
          <w:lang w:val="en-US"/>
        </w:rPr>
        <w:lastRenderedPageBreak/>
        <w:t>ĐỀ CƯƠNG CHI TIẾT KHÓA LUẬN TỐT NGHIỆP</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Tên đề tài:</w:t>
      </w:r>
      <w:r w:rsidRPr="003D22F6">
        <w:rPr>
          <w:rFonts w:ascii="Times New Roman" w:hAnsi="Times New Roman"/>
          <w:color w:val="000000"/>
          <w:sz w:val="26"/>
          <w:szCs w:val="26"/>
          <w:lang w:val="en-US"/>
        </w:rPr>
        <w:t xml:space="preserve"> Tìm hiểu mô hình và ngôn ngữ đặc tả mô hình dòng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xml:space="preserve"> ứng dụng trong thiết kế quy trình các nhiệp vụ quản lý đào tạo và xây dựng ứng dụng thử nghiệm kết hợp với công nghệ SOA</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Pr>
          <w:rFonts w:ascii="Times New Roman" w:hAnsi="Times New Roman"/>
          <w:b/>
          <w:color w:val="000000"/>
          <w:sz w:val="26"/>
          <w:szCs w:val="26"/>
          <w:lang w:val="en-US"/>
        </w:rPr>
        <w:t>Giảng viên</w:t>
      </w:r>
      <w:r w:rsidRPr="003D22F6">
        <w:rPr>
          <w:rFonts w:ascii="Times New Roman" w:hAnsi="Times New Roman"/>
          <w:b/>
          <w:color w:val="000000"/>
          <w:sz w:val="26"/>
          <w:szCs w:val="26"/>
          <w:lang w:val="en-US"/>
        </w:rPr>
        <w:t xml:space="preserve"> hướng dẫn:</w:t>
      </w:r>
      <w:r w:rsidRPr="003D22F6">
        <w:rPr>
          <w:rFonts w:ascii="Times New Roman" w:hAnsi="Times New Roman"/>
          <w:color w:val="000000"/>
          <w:sz w:val="26"/>
          <w:szCs w:val="26"/>
          <w:lang w:val="en-US"/>
        </w:rPr>
        <w:t xml:space="preserve"> PGS TS Đồng Thị Bích Thủy</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Thời gian thực hiện:</w:t>
      </w:r>
      <w:r w:rsidRPr="003D22F6">
        <w:rPr>
          <w:rFonts w:ascii="Times New Roman" w:hAnsi="Times New Roman"/>
          <w:color w:val="000000"/>
          <w:sz w:val="26"/>
          <w:szCs w:val="26"/>
          <w:lang w:val="en-US"/>
        </w:rPr>
        <w:t xml:space="preserve"> 14/12/2009 - 30/6/2010</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b/>
          <w:color w:val="000000"/>
          <w:sz w:val="26"/>
          <w:szCs w:val="26"/>
          <w:lang w:val="en-US"/>
        </w:rPr>
      </w:pPr>
      <w:r w:rsidRPr="003D22F6">
        <w:rPr>
          <w:rFonts w:ascii="Times New Roman" w:hAnsi="Times New Roman"/>
          <w:b/>
          <w:color w:val="000000"/>
          <w:sz w:val="26"/>
          <w:szCs w:val="26"/>
          <w:lang w:val="en-US"/>
        </w:rPr>
        <w:t>Sinh viên thực hiện:</w:t>
      </w:r>
    </w:p>
    <w:p w:rsidR="004A0BCF" w:rsidRPr="00C900E0" w:rsidRDefault="004A0BCF" w:rsidP="00784A8E">
      <w:pPr>
        <w:pBdr>
          <w:top w:val="single" w:sz="4" w:space="0" w:color="auto"/>
          <w:left w:val="single" w:sz="4" w:space="0" w:color="auto"/>
          <w:bottom w:val="single" w:sz="4" w:space="1" w:color="auto"/>
          <w:right w:val="single" w:sz="4" w:space="4"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Nguyễn Minh Bình - 0612023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Diệp Huỳnh Anh - 0612003</w:t>
      </w:r>
    </w:p>
    <w:p w:rsidR="004A0BCF" w:rsidRPr="00C900E0" w:rsidRDefault="004A0BCF" w:rsidP="00784A8E">
      <w:pPr>
        <w:pBdr>
          <w:top w:val="single" w:sz="4" w:space="0" w:color="auto"/>
          <w:left w:val="single" w:sz="4" w:space="0" w:color="auto"/>
          <w:bottom w:val="single" w:sz="4" w:space="1" w:color="auto"/>
          <w:right w:val="single" w:sz="4" w:space="4" w:color="auto"/>
          <w:between w:val="single" w:sz="4" w:space="1" w:color="auto"/>
        </w:pBdr>
        <w:ind w:firstLine="270"/>
        <w:jc w:val="both"/>
        <w:rPr>
          <w:rFonts w:ascii="Times New Roman" w:hAnsi="Times New Roman"/>
          <w:color w:val="000000"/>
          <w:sz w:val="26"/>
          <w:szCs w:val="26"/>
          <w:lang w:val="en-US"/>
        </w:rPr>
      </w:pPr>
      <w:r w:rsidRPr="003D22F6">
        <w:rPr>
          <w:rFonts w:ascii="Times New Roman" w:hAnsi="Times New Roman"/>
          <w:b/>
          <w:color w:val="000000"/>
          <w:sz w:val="26"/>
          <w:szCs w:val="26"/>
          <w:lang w:val="en-US"/>
        </w:rPr>
        <w:t>Loại đề tài:</w:t>
      </w:r>
      <w:r w:rsidRPr="003D22F6">
        <w:rPr>
          <w:rFonts w:ascii="Times New Roman" w:hAnsi="Times New Roman"/>
          <w:color w:val="000000"/>
          <w:sz w:val="26"/>
          <w:szCs w:val="26"/>
          <w:lang w:val="en-US"/>
        </w:rPr>
        <w:t xml:space="preserve"> Tìm hiểu công nghệ, xây dựng ứng dụng</w:t>
      </w:r>
    </w:p>
    <w:p w:rsidR="004A0BCF" w:rsidRPr="00C900E0" w:rsidRDefault="004A0BCF" w:rsidP="00784A8E">
      <w:pPr>
        <w:ind w:firstLine="270"/>
        <w:jc w:val="both"/>
        <w:rPr>
          <w:rFonts w:ascii="Times New Roman" w:hAnsi="Times New Roman"/>
          <w:b/>
          <w:color w:val="000000"/>
          <w:sz w:val="26"/>
          <w:szCs w:val="26"/>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13"/>
        <w:gridCol w:w="5930"/>
      </w:tblGrid>
      <w:tr w:rsidR="004A0BCF" w:rsidRPr="00E74EDE" w:rsidTr="00315524">
        <w:trPr>
          <w:jc w:val="center"/>
        </w:trPr>
        <w:tc>
          <w:tcPr>
            <w:tcW w:w="5000" w:type="pct"/>
            <w:gridSpan w:val="2"/>
          </w:tcPr>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b/>
                <w:color w:val="000000"/>
                <w:sz w:val="26"/>
                <w:szCs w:val="26"/>
                <w:lang w:val="en-US"/>
              </w:rPr>
              <w:t>Nội dung đề tài:</w:t>
            </w:r>
            <w:r w:rsidRPr="00E74EDE">
              <w:rPr>
                <w:rFonts w:ascii="Times New Roman" w:hAnsi="Times New Roman"/>
                <w:color w:val="000000"/>
                <w:sz w:val="26"/>
                <w:szCs w:val="26"/>
                <w:lang w:val="en-US"/>
              </w:rPr>
              <w:t xml:space="preserve"> (mô tả chi tiết nội dung đề tài, yêu cầu, phương pháp thực hiện, kết quả đạt được,...)</w:t>
            </w:r>
          </w:p>
          <w:p w:rsidR="004A0BCF" w:rsidRPr="00E74EDE" w:rsidRDefault="004A0BCF" w:rsidP="00784A8E">
            <w:pPr>
              <w:pStyle w:val="ListParagraph"/>
              <w:numPr>
                <w:ilvl w:val="0"/>
                <w:numId w:val="2"/>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Tóm tắt nội dung dề tài:</w:t>
            </w:r>
          </w:p>
          <w:p w:rsidR="004A0BCF" w:rsidRPr="00E74EDE" w:rsidRDefault="004A0BCF" w:rsidP="00784A8E">
            <w:p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Nội dung đề tài sẽ bao gồm:</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mô hình và ngôn ngữ đặc tả mô hình quản lý dòng công việc theo chuẩn của tổ chức WfMC.</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phần mềm Windows Workflow Foundation.</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Khảo sát một dứng dụng quản lý đào tạo thực tế, đặc biệt phân tích những tình huống có thể gây ra hiện tượng thắt cổ chai khi các thể hiện của những quy trình quản lý cùng diễn ra. Các quy trình cần được giám sát các luồng công việc là: Quy trình nhập điểm và kiểm tra điểm thi, quy trình xét cấp chứng chỉ/ văn bằng, quy trình in chứng chỉ/ văn bằng.</w:t>
            </w:r>
          </w:p>
          <w:p w:rsidR="004A0BCF" w:rsidRPr="00E74EDE" w:rsidRDefault="004A0BCF" w:rsidP="00784A8E">
            <w:pPr>
              <w:pStyle w:val="ListParagraph"/>
              <w:numPr>
                <w:ilvl w:val="0"/>
                <w:numId w:val="3"/>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Đặc tả mô hình dòng công việc của ứng dụng và cài đặt thử nghiệm với phần mềm mã nguồn mở đã chọn lọc, chú ý phát hiện tự động hiện tượng thắt cổ chai để cảnh báo những người khai thác.</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Các yêu cầu của đề tài</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Thiết kế phần mềm theo kiến trúc 3 tầng</w:t>
            </w:r>
          </w:p>
          <w:p w:rsidR="004A0BCF" w:rsidRPr="00E74EDE" w:rsidRDefault="004A0BCF" w:rsidP="00784A8E">
            <w:pPr>
              <w:pStyle w:val="ListParagraph"/>
              <w:numPr>
                <w:ilvl w:val="0"/>
                <w:numId w:val="4"/>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Chú ý xử lý hiện tượng thắt cổ chai.</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Kết quả dự kiến</w:t>
            </w:r>
          </w:p>
          <w:p w:rsidR="004A0BCF" w:rsidRPr="00E74EDE" w:rsidRDefault="004A0BCF" w:rsidP="00784A8E">
            <w:pPr>
              <w:ind w:left="360"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Một ứng dụng theo dõi các luồng công việc của những quy trình quản lý đào tạo</w:t>
            </w:r>
          </w:p>
          <w:p w:rsidR="004A0BCF" w:rsidRPr="00E74EDE" w:rsidRDefault="004A0BCF" w:rsidP="00784A8E">
            <w:pPr>
              <w:pStyle w:val="ListParagraph"/>
              <w:numPr>
                <w:ilvl w:val="0"/>
                <w:numId w:val="1"/>
              </w:numPr>
              <w:ind w:firstLine="270"/>
              <w:jc w:val="both"/>
              <w:rPr>
                <w:rFonts w:ascii="Times New Roman" w:hAnsi="Times New Roman"/>
                <w:b/>
                <w:color w:val="000000"/>
                <w:sz w:val="26"/>
                <w:szCs w:val="26"/>
                <w:lang w:val="en-US"/>
              </w:rPr>
            </w:pPr>
            <w:r w:rsidRPr="00E74EDE">
              <w:rPr>
                <w:rFonts w:ascii="Times New Roman" w:hAnsi="Times New Roman"/>
                <w:b/>
                <w:color w:val="000000"/>
                <w:sz w:val="26"/>
                <w:szCs w:val="26"/>
                <w:lang w:val="en-US"/>
              </w:rPr>
              <w:t>Phương pháp thực hiện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lastRenderedPageBreak/>
              <w:t>Phân chia công việc trong nhóm</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Thảo luận với nhau và với giảng viên hướng dẫn</w:t>
            </w:r>
          </w:p>
          <w:p w:rsidR="004A0BCF" w:rsidRPr="00E74EDE" w:rsidRDefault="004A0BCF" w:rsidP="00784A8E">
            <w:pPr>
              <w:pStyle w:val="ListParagraph"/>
              <w:numPr>
                <w:ilvl w:val="0"/>
                <w:numId w:val="5"/>
              </w:numPr>
              <w:ind w:firstLine="270"/>
              <w:jc w:val="both"/>
              <w:rPr>
                <w:rFonts w:ascii="Times New Roman" w:hAnsi="Times New Roman"/>
                <w:color w:val="000000"/>
                <w:sz w:val="26"/>
                <w:szCs w:val="26"/>
                <w:lang w:val="en-US"/>
              </w:rPr>
            </w:pPr>
            <w:r w:rsidRPr="00E74EDE">
              <w:rPr>
                <w:rFonts w:ascii="Times New Roman" w:hAnsi="Times New Roman"/>
                <w:color w:val="000000"/>
                <w:sz w:val="26"/>
                <w:szCs w:val="26"/>
                <w:lang w:val="en-US"/>
              </w:rPr>
              <w:t>Báo cáo tiến độ hàng tuần trực tiếp cho đến giai đoạn lập trình</w:t>
            </w:r>
          </w:p>
          <w:p w:rsidR="004A0BCF" w:rsidRPr="00C900E0" w:rsidRDefault="004A0BCF" w:rsidP="00784A8E">
            <w:pPr>
              <w:pStyle w:val="ListParagraph"/>
              <w:numPr>
                <w:ilvl w:val="0"/>
                <w:numId w:val="1"/>
              </w:num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t>Phân công công việc</w:t>
            </w:r>
          </w:p>
          <w:tbl>
            <w:tblPr>
              <w:tblW w:w="8820" w:type="dxa"/>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A0"/>
            </w:tblPr>
            <w:tblGrid>
              <w:gridCol w:w="3690"/>
              <w:gridCol w:w="1170"/>
              <w:gridCol w:w="1260"/>
              <w:gridCol w:w="2700"/>
            </w:tblGrid>
            <w:tr w:rsidR="004A0BCF" w:rsidRPr="00E74EDE" w:rsidTr="00F7323C">
              <w:trPr>
                <w:trHeight w:val="355"/>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Công việc</w:t>
                  </w: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Bắt đầu</w:t>
                  </w: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Kết thúc</w:t>
                  </w: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ind w:firstLine="270"/>
                    <w:jc w:val="both"/>
                    <w:rPr>
                      <w:rFonts w:ascii="Times New Roman" w:hAnsi="Times New Roman"/>
                      <w:b/>
                      <w:i/>
                      <w:color w:val="000000"/>
                      <w:sz w:val="26"/>
                      <w:szCs w:val="26"/>
                      <w:lang w:val="en-US"/>
                    </w:rPr>
                  </w:pPr>
                  <w:r w:rsidRPr="003D22F6">
                    <w:rPr>
                      <w:rFonts w:ascii="Times New Roman" w:hAnsi="Times New Roman"/>
                      <w:b/>
                      <w:i/>
                      <w:color w:val="000000"/>
                      <w:sz w:val="26"/>
                      <w:szCs w:val="26"/>
                      <w:lang w:val="en-US"/>
                    </w:rPr>
                    <w:t>Sinh viên thực hiện</w:t>
                  </w:r>
                </w:p>
              </w:tc>
            </w:tr>
            <w:tr w:rsidR="004A0BCF" w:rsidRPr="00E74EDE" w:rsidTr="00F7323C">
              <w:trPr>
                <w:trHeight w:val="300"/>
              </w:trPr>
              <w:tc>
                <w:tcPr>
                  <w:tcW w:w="369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17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126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c>
                <w:tcPr>
                  <w:tcW w:w="2700" w:type="dxa"/>
                  <w:tcBorders>
                    <w:top w:val="single" w:sz="2" w:space="0" w:color="auto"/>
                    <w:left w:val="single" w:sz="2" w:space="0" w:color="auto"/>
                    <w:bottom w:val="single" w:sz="2" w:space="0" w:color="auto"/>
                    <w:right w:val="single" w:sz="2" w:space="0" w:color="auto"/>
                  </w:tcBorders>
                  <w:tcMar>
                    <w:left w:w="57" w:type="dxa"/>
                    <w:right w:w="57" w:type="dxa"/>
                  </w:tcMar>
                  <w:vAlign w:val="center"/>
                </w:tcPr>
                <w:p w:rsidR="004A0BCF" w:rsidRPr="00C900E0" w:rsidRDefault="004A0BCF" w:rsidP="00784A8E">
                  <w:pPr>
                    <w:keepNext/>
                    <w:keepLines/>
                    <w:ind w:firstLine="270"/>
                    <w:jc w:val="both"/>
                    <w:outlineLvl w:val="0"/>
                    <w:rPr>
                      <w:rFonts w:ascii="Times New Roman" w:hAnsi="Times New Roman"/>
                      <w:color w:val="000000"/>
                      <w:sz w:val="26"/>
                      <w:szCs w:val="26"/>
                    </w:rPr>
                  </w:pPr>
                </w:p>
              </w:tc>
            </w:tr>
          </w:tbl>
          <w:p w:rsidR="004A0BCF" w:rsidRPr="00C900E0" w:rsidRDefault="004A0BCF" w:rsidP="00784A8E">
            <w:pPr>
              <w:ind w:left="1062" w:firstLine="270"/>
              <w:jc w:val="both"/>
              <w:rPr>
                <w:rFonts w:ascii="Times New Roman" w:hAnsi="Times New Roman"/>
                <w:color w:val="000000"/>
                <w:sz w:val="26"/>
                <w:szCs w:val="26"/>
              </w:rPr>
            </w:pPr>
          </w:p>
        </w:tc>
      </w:tr>
      <w:tr w:rsidR="004A0BCF" w:rsidRPr="00E74EDE" w:rsidTr="00315524">
        <w:trPr>
          <w:jc w:val="center"/>
        </w:trPr>
        <w:tc>
          <w:tcPr>
            <w:tcW w:w="1792" w:type="pct"/>
          </w:tcPr>
          <w:p w:rsidR="004A0BCF" w:rsidRPr="00C900E0" w:rsidRDefault="004A0BCF" w:rsidP="00784A8E">
            <w:pPr>
              <w:ind w:firstLine="270"/>
              <w:jc w:val="both"/>
              <w:rPr>
                <w:rFonts w:ascii="Times New Roman" w:hAnsi="Times New Roman"/>
                <w:b/>
                <w:bCs/>
                <w:color w:val="000000"/>
                <w:sz w:val="26"/>
                <w:szCs w:val="26"/>
              </w:rPr>
            </w:pPr>
            <w:r w:rsidRPr="003D22F6">
              <w:rPr>
                <w:rFonts w:ascii="Times New Roman" w:hAnsi="Times New Roman"/>
                <w:b/>
                <w:bCs/>
                <w:color w:val="000000"/>
                <w:sz w:val="26"/>
                <w:szCs w:val="26"/>
              </w:rPr>
              <w:lastRenderedPageBreak/>
              <w:t>Xác nhận của GVHD</w:t>
            </w: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hAnsi="Times New Roman"/>
                <w:b/>
                <w:bCs/>
                <w:color w:val="000000"/>
                <w:sz w:val="26"/>
                <w:szCs w:val="26"/>
              </w:rPr>
            </w:pPr>
          </w:p>
          <w:p w:rsidR="004A0BCF" w:rsidRPr="00C900E0" w:rsidRDefault="004A0BCF" w:rsidP="00784A8E">
            <w:pPr>
              <w:keepNext/>
              <w:keepLines/>
              <w:ind w:firstLine="270"/>
              <w:jc w:val="both"/>
              <w:outlineLvl w:val="0"/>
              <w:rPr>
                <w:rFonts w:ascii="Times New Roman" w:eastAsia="PMingLiU" w:hAnsi="Times New Roman"/>
                <w:b/>
                <w:bCs/>
                <w:color w:val="000000"/>
                <w:sz w:val="26"/>
                <w:szCs w:val="26"/>
              </w:rPr>
            </w:pPr>
          </w:p>
        </w:tc>
        <w:tc>
          <w:tcPr>
            <w:tcW w:w="3208" w:type="pct"/>
          </w:tcPr>
          <w:p w:rsidR="004A0BCF" w:rsidRPr="00C900E0" w:rsidRDefault="004A0BCF" w:rsidP="00784A8E">
            <w:pPr>
              <w:tabs>
                <w:tab w:val="left" w:pos="986"/>
              </w:tabs>
              <w:ind w:left="1346" w:firstLine="270"/>
              <w:jc w:val="both"/>
              <w:rPr>
                <w:rFonts w:ascii="Times New Roman" w:hAnsi="Times New Roman"/>
                <w:b/>
                <w:bCs/>
                <w:color w:val="000000"/>
                <w:sz w:val="26"/>
                <w:szCs w:val="26"/>
                <w:lang w:val="en-US"/>
              </w:rPr>
            </w:pPr>
            <w:r w:rsidRPr="003D22F6">
              <w:rPr>
                <w:rFonts w:ascii="Times New Roman" w:hAnsi="Times New Roman"/>
                <w:b/>
                <w:bCs/>
                <w:color w:val="000000"/>
                <w:sz w:val="26"/>
                <w:szCs w:val="26"/>
              </w:rPr>
              <w:t>Ngày 0</w:t>
            </w:r>
            <w:r w:rsidRPr="00E74EDE">
              <w:rPr>
                <w:rFonts w:ascii="Times New Roman" w:hAnsi="Times New Roman"/>
                <w:b/>
                <w:bCs/>
                <w:color w:val="000000"/>
                <w:sz w:val="26"/>
                <w:szCs w:val="26"/>
                <w:lang w:val="en-US"/>
              </w:rPr>
              <w:t>1</w:t>
            </w:r>
            <w:r w:rsidRPr="003D22F6">
              <w:rPr>
                <w:rFonts w:ascii="Times New Roman" w:hAnsi="Times New Roman"/>
                <w:b/>
                <w:bCs/>
                <w:color w:val="000000"/>
                <w:sz w:val="26"/>
                <w:szCs w:val="26"/>
              </w:rPr>
              <w:t xml:space="preserve"> tháng </w:t>
            </w:r>
            <w:r w:rsidRPr="00E74EDE">
              <w:rPr>
                <w:rFonts w:ascii="Times New Roman" w:hAnsi="Times New Roman"/>
                <w:b/>
                <w:bCs/>
                <w:color w:val="000000"/>
                <w:sz w:val="26"/>
                <w:szCs w:val="26"/>
                <w:lang w:val="en-US"/>
              </w:rPr>
              <w:t>06</w:t>
            </w:r>
            <w:r w:rsidRPr="003D22F6">
              <w:rPr>
                <w:rFonts w:ascii="Times New Roman" w:hAnsi="Times New Roman"/>
                <w:b/>
                <w:bCs/>
                <w:color w:val="000000"/>
                <w:sz w:val="26"/>
                <w:szCs w:val="26"/>
              </w:rPr>
              <w:t xml:space="preserve"> năm 20</w:t>
            </w:r>
            <w:r w:rsidRPr="00E74EDE">
              <w:rPr>
                <w:rFonts w:ascii="Times New Roman" w:hAnsi="Times New Roman"/>
                <w:b/>
                <w:bCs/>
                <w:color w:val="000000"/>
                <w:sz w:val="26"/>
                <w:szCs w:val="26"/>
                <w:lang w:val="en-US"/>
              </w:rPr>
              <w:t>10</w:t>
            </w:r>
          </w:p>
          <w:p w:rsidR="004A0BCF" w:rsidRPr="00C900E0" w:rsidRDefault="004A0BCF" w:rsidP="00784A8E">
            <w:pPr>
              <w:ind w:left="1886" w:firstLine="270"/>
              <w:jc w:val="both"/>
              <w:rPr>
                <w:rFonts w:ascii="Times New Roman" w:hAnsi="Times New Roman"/>
                <w:b/>
                <w:bCs/>
                <w:color w:val="000000"/>
                <w:sz w:val="26"/>
                <w:szCs w:val="26"/>
              </w:rPr>
            </w:pPr>
            <w:r w:rsidRPr="003D22F6">
              <w:rPr>
                <w:rFonts w:ascii="Times New Roman" w:hAnsi="Times New Roman"/>
                <w:b/>
                <w:bCs/>
                <w:color w:val="000000"/>
                <w:sz w:val="26"/>
                <w:szCs w:val="26"/>
              </w:rPr>
              <w:t>SV Thực hiện</w:t>
            </w: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p>
          <w:p w:rsidR="004A0BCF" w:rsidRPr="00C900E0" w:rsidRDefault="004A0BCF" w:rsidP="00784A8E">
            <w:pPr>
              <w:ind w:firstLine="270"/>
              <w:jc w:val="both"/>
              <w:rPr>
                <w:rFonts w:ascii="Times New Roman" w:eastAsia="PMingLiU" w:hAnsi="Times New Roman"/>
                <w:b/>
                <w:bCs/>
                <w:color w:val="000000"/>
                <w:sz w:val="26"/>
                <w:szCs w:val="26"/>
              </w:rPr>
            </w:pPr>
            <w:r w:rsidRPr="003D22F6">
              <w:rPr>
                <w:rFonts w:ascii="Times New Roman" w:eastAsia="PMingLiU" w:hAnsi="Times New Roman"/>
                <w:b/>
                <w:bCs/>
                <w:color w:val="000000"/>
                <w:sz w:val="26"/>
                <w:szCs w:val="26"/>
              </w:rPr>
              <w:t xml:space="preserve">        Diệp Huỳnh Anh             Nguyễn Minh Bình</w:t>
            </w:r>
          </w:p>
        </w:tc>
      </w:tr>
    </w:tbl>
    <w:p w:rsidR="004A0BCF" w:rsidRPr="00C900E0" w:rsidRDefault="004A0BCF" w:rsidP="00784A8E">
      <w:pPr>
        <w:ind w:firstLine="270"/>
        <w:jc w:val="both"/>
        <w:rPr>
          <w:rFonts w:ascii="Times New Roman" w:hAnsi="Times New Roman"/>
          <w:b/>
          <w:color w:val="000000"/>
          <w:sz w:val="26"/>
          <w:szCs w:val="26"/>
        </w:rPr>
      </w:pPr>
    </w:p>
    <w:p w:rsidR="004A0BCF" w:rsidRPr="00C900E0" w:rsidRDefault="004A0BCF" w:rsidP="00784A8E">
      <w:pPr>
        <w:ind w:firstLine="270"/>
        <w:jc w:val="both"/>
        <w:rPr>
          <w:rFonts w:ascii="Times New Roman" w:hAnsi="Times New Roman"/>
          <w:color w:val="000000"/>
          <w:sz w:val="26"/>
          <w:szCs w:val="26"/>
        </w:rPr>
      </w:pPr>
      <w:r w:rsidRPr="003D22F6">
        <w:rPr>
          <w:rFonts w:ascii="Times New Roman" w:hAnsi="Times New Roman"/>
          <w:color w:val="000000"/>
          <w:sz w:val="26"/>
          <w:szCs w:val="26"/>
        </w:rPr>
        <w:br w:type="page"/>
      </w:r>
    </w:p>
    <w:p w:rsidR="004A0BCF" w:rsidRDefault="004A0BCF" w:rsidP="00784A8E">
      <w:pPr>
        <w:pStyle w:val="TOC1"/>
        <w:tabs>
          <w:tab w:val="right" w:leader="dot" w:pos="9350"/>
        </w:tabs>
        <w:spacing w:before="0" w:after="200"/>
        <w:rPr>
          <w:rFonts w:ascii="Times New Roman" w:hAnsi="Times New Roman"/>
          <w:bCs w:val="0"/>
          <w:caps w:val="0"/>
          <w:color w:val="000000"/>
          <w:sz w:val="26"/>
          <w:szCs w:val="26"/>
          <w:lang w:val="en-US"/>
        </w:rPr>
      </w:pPr>
      <w:r>
        <w:rPr>
          <w:rFonts w:ascii="Times New Roman" w:hAnsi="Times New Roman"/>
          <w:bCs w:val="0"/>
          <w:caps w:val="0"/>
          <w:color w:val="000000"/>
          <w:sz w:val="26"/>
          <w:szCs w:val="26"/>
          <w:lang w:val="en-US"/>
        </w:rPr>
        <w:lastRenderedPageBreak/>
        <w:t>MỤC LỤC</w:t>
      </w:r>
    </w:p>
    <w:p w:rsidR="004A0BCF" w:rsidRPr="00784A8E" w:rsidRDefault="004A0BCF" w:rsidP="00784A8E">
      <w:pPr>
        <w:rPr>
          <w:lang w:val="en-US"/>
        </w:rPr>
      </w:pP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rsidRPr="00051831">
        <w:rPr>
          <w:rFonts w:ascii="Times New Roman" w:hAnsi="Times New Roman"/>
          <w:bCs w:val="0"/>
          <w:caps w:val="0"/>
          <w:color w:val="000000"/>
          <w:sz w:val="26"/>
          <w:szCs w:val="26"/>
          <w:lang w:val="en-US"/>
        </w:rPr>
        <w:fldChar w:fldCharType="begin"/>
      </w:r>
      <w:r w:rsidR="004A0BCF">
        <w:rPr>
          <w:rFonts w:ascii="Times New Roman" w:hAnsi="Times New Roman"/>
          <w:bCs w:val="0"/>
          <w:caps w:val="0"/>
          <w:color w:val="000000"/>
          <w:sz w:val="26"/>
          <w:szCs w:val="26"/>
          <w:lang w:val="en-US"/>
        </w:rPr>
        <w:instrText xml:space="preserve"> TOC \o "1-6" \h \z \u </w:instrText>
      </w:r>
      <w:r w:rsidRPr="00051831">
        <w:rPr>
          <w:rFonts w:ascii="Times New Roman" w:hAnsi="Times New Roman"/>
          <w:bCs w:val="0"/>
          <w:caps w:val="0"/>
          <w:color w:val="000000"/>
          <w:sz w:val="26"/>
          <w:szCs w:val="26"/>
          <w:lang w:val="en-US"/>
        </w:rPr>
        <w:fldChar w:fldCharType="separate"/>
      </w:r>
      <w:r>
        <w:fldChar w:fldCharType="begin"/>
      </w:r>
      <w:r w:rsidR="00AE464B">
        <w:instrText>HYPERLINK \l "_Toc263797142"</w:instrText>
      </w:r>
      <w:r>
        <w:fldChar w:fldCharType="separate"/>
      </w:r>
      <w:r w:rsidR="004A0BCF" w:rsidRPr="00CE6CC3">
        <w:rPr>
          <w:rStyle w:val="Hyperlink"/>
          <w:rFonts w:ascii="Times New Roman" w:hAnsi="Times New Roman"/>
          <w:lang w:val="en-US"/>
        </w:rPr>
        <w:t>Ch</w:t>
      </w:r>
      <w:r w:rsidR="004A0BCF" w:rsidRPr="00CE6CC3">
        <w:rPr>
          <w:rStyle w:val="Hyperlink"/>
          <w:rFonts w:ascii="Times New Roman" w:hAnsi="Times New Roman"/>
        </w:rPr>
        <w:t>ương 1</w:t>
      </w:r>
      <w:r w:rsidR="004A0BCF">
        <w:rPr>
          <w:webHidden/>
        </w:rPr>
        <w:tab/>
      </w:r>
      <w:r>
        <w:rPr>
          <w:webHidden/>
        </w:rPr>
        <w:fldChar w:fldCharType="begin"/>
      </w:r>
      <w:r w:rsidR="004A0BCF">
        <w:rPr>
          <w:webHidden/>
        </w:rPr>
        <w:instrText xml:space="preserve"> PAGEREF _Toc263797142 \h </w:instrText>
      </w:r>
      <w:r>
        <w:rPr>
          <w:webHidden/>
        </w:rPr>
      </w:r>
      <w:r>
        <w:rPr>
          <w:webHidden/>
        </w:rPr>
        <w:fldChar w:fldCharType="separate"/>
      </w:r>
      <w:ins w:id="66" w:author="DHA" w:date="2010-07-05T23:03:00Z">
        <w:r w:rsidR="008750BC">
          <w:rPr>
            <w:webHidden/>
          </w:rPr>
          <w:t>10</w:t>
        </w:r>
      </w:ins>
      <w:del w:id="67"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"_Toc263797143"</w:instrText>
      </w:r>
      <w:r>
        <w:fldChar w:fldCharType="separate"/>
      </w:r>
      <w:r w:rsidR="004A0BCF" w:rsidRPr="00CE6CC3">
        <w:rPr>
          <w:rStyle w:val="Hyperlink"/>
          <w:rFonts w:ascii="Times New Roman" w:hAnsi="Times New Roman"/>
          <w:lang w:val="en-US"/>
        </w:rPr>
        <w:t>Đề dẫn đề tài</w:t>
      </w:r>
      <w:r w:rsidR="004A0BCF">
        <w:rPr>
          <w:webHidden/>
        </w:rPr>
        <w:tab/>
      </w:r>
      <w:r>
        <w:rPr>
          <w:webHidden/>
        </w:rPr>
        <w:fldChar w:fldCharType="begin"/>
      </w:r>
      <w:r w:rsidR="004A0BCF">
        <w:rPr>
          <w:webHidden/>
        </w:rPr>
        <w:instrText xml:space="preserve"> PAGEREF _Toc263797143 \h </w:instrText>
      </w:r>
      <w:r>
        <w:rPr>
          <w:webHidden/>
        </w:rPr>
      </w:r>
      <w:r>
        <w:rPr>
          <w:webHidden/>
        </w:rPr>
        <w:fldChar w:fldCharType="separate"/>
      </w:r>
      <w:ins w:id="68" w:author="DHA" w:date="2010-07-05T23:03:00Z">
        <w:r w:rsidR="008750BC">
          <w:rPr>
            <w:webHidden/>
          </w:rPr>
          <w:t>10</w:t>
        </w:r>
      </w:ins>
      <w:del w:id="69"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"_Toc263797144"</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Chủ đề</w:t>
      </w:r>
      <w:r w:rsidR="004A0BCF">
        <w:rPr>
          <w:webHidden/>
        </w:rPr>
        <w:tab/>
      </w:r>
      <w:r>
        <w:rPr>
          <w:webHidden/>
        </w:rPr>
        <w:fldChar w:fldCharType="begin"/>
      </w:r>
      <w:r w:rsidR="004A0BCF">
        <w:rPr>
          <w:webHidden/>
        </w:rPr>
        <w:instrText xml:space="preserve"> PAGEREF _Toc263797144 \h </w:instrText>
      </w:r>
      <w:r>
        <w:rPr>
          <w:webHidden/>
        </w:rPr>
      </w:r>
      <w:r>
        <w:rPr>
          <w:webHidden/>
        </w:rPr>
        <w:fldChar w:fldCharType="separate"/>
      </w:r>
      <w:ins w:id="70" w:author="DHA" w:date="2010-07-05T23:03:00Z">
        <w:r w:rsidR="008750BC">
          <w:rPr>
            <w:webHidden/>
          </w:rPr>
          <w:t>10</w:t>
        </w:r>
      </w:ins>
      <w:del w:id="71"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"_Toc263797145"</w:instrText>
      </w:r>
      <w:r>
        <w:fldChar w:fldCharType="separate"/>
      </w:r>
      <w:r w:rsidR="004A0BCF" w:rsidRPr="00CE6CC3">
        <w:rPr>
          <w:rStyle w:val="Hyperlink"/>
          <w:rFonts w:ascii="Times New Roman" w:hAnsi="Times New Roman"/>
          <w:lang w:val="en-US"/>
        </w:rPr>
        <w:t>2.</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Yêu cầu của ứng dụng</w:t>
      </w:r>
      <w:r w:rsidR="004A0BCF">
        <w:rPr>
          <w:webHidden/>
        </w:rPr>
        <w:tab/>
      </w:r>
      <w:r>
        <w:rPr>
          <w:webHidden/>
        </w:rPr>
        <w:fldChar w:fldCharType="begin"/>
      </w:r>
      <w:r w:rsidR="004A0BCF">
        <w:rPr>
          <w:webHidden/>
        </w:rPr>
        <w:instrText xml:space="preserve"> PAGEREF _Toc263797145 \h </w:instrText>
      </w:r>
      <w:r>
        <w:rPr>
          <w:webHidden/>
        </w:rPr>
      </w:r>
      <w:r>
        <w:rPr>
          <w:webHidden/>
        </w:rPr>
        <w:fldChar w:fldCharType="separate"/>
      </w:r>
      <w:ins w:id="72" w:author="DHA" w:date="2010-07-05T23:03:00Z">
        <w:r w:rsidR="008750BC">
          <w:rPr>
            <w:webHidden/>
          </w:rPr>
          <w:t>11</w:t>
        </w:r>
      </w:ins>
      <w:del w:id="73"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"_Toc263797146"</w:instrText>
      </w:r>
      <w:r>
        <w:fldChar w:fldCharType="separate"/>
      </w:r>
      <w:r w:rsidR="004A0BCF" w:rsidRPr="00CE6CC3">
        <w:rPr>
          <w:rStyle w:val="Hyperlink"/>
          <w:rFonts w:ascii="Times New Roman" w:hAnsi="Times New Roman"/>
          <w:lang w:val="en-US"/>
        </w:rPr>
        <w:t>3.</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Nội dung cần thực hiện để đáp ứng yêu cầu trên:</w:t>
      </w:r>
      <w:r w:rsidR="004A0BCF">
        <w:rPr>
          <w:webHidden/>
        </w:rPr>
        <w:tab/>
      </w:r>
      <w:r>
        <w:rPr>
          <w:webHidden/>
        </w:rPr>
        <w:fldChar w:fldCharType="begin"/>
      </w:r>
      <w:r w:rsidR="004A0BCF">
        <w:rPr>
          <w:webHidden/>
        </w:rPr>
        <w:instrText xml:space="preserve"> PAGEREF _Toc263797146 \h </w:instrText>
      </w:r>
      <w:r>
        <w:rPr>
          <w:webHidden/>
        </w:rPr>
      </w:r>
      <w:r>
        <w:rPr>
          <w:webHidden/>
        </w:rPr>
        <w:fldChar w:fldCharType="separate"/>
      </w:r>
      <w:ins w:id="74" w:author="DHA" w:date="2010-07-05T23:03:00Z">
        <w:r w:rsidR="008750BC">
          <w:rPr>
            <w:webHidden/>
          </w:rPr>
          <w:t>12</w:t>
        </w:r>
      </w:ins>
      <w:del w:id="75"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"_Toc263797147"</w:instrText>
      </w:r>
      <w:r>
        <w:fldChar w:fldCharType="separate"/>
      </w:r>
      <w:r w:rsidR="004A0BCF" w:rsidRPr="00CE6CC3">
        <w:rPr>
          <w:rStyle w:val="Hyperlink"/>
          <w:rFonts w:ascii="Times New Roman" w:hAnsi="Times New Roman"/>
          <w:lang w:val="en-US"/>
        </w:rPr>
        <w:t>3.1.</w:t>
      </w:r>
      <w:r w:rsidR="004A0BCF">
        <w:rPr>
          <w:rFonts w:cs="Times New Roman"/>
          <w:b w:val="0"/>
          <w:bCs w:val="0"/>
          <w:sz w:val="22"/>
          <w:szCs w:val="22"/>
          <w:lang w:val="en-US"/>
        </w:rPr>
        <w:tab/>
      </w:r>
      <w:r w:rsidR="004A0BCF" w:rsidRPr="00CE6CC3">
        <w:rPr>
          <w:rStyle w:val="Hyperlink"/>
          <w:rFonts w:ascii="Times New Roman" w:hAnsi="Times New Roman"/>
          <w:lang w:val="en-US"/>
        </w:rPr>
        <w:t>Tìm hiểu thực tế ứng dụng</w:t>
      </w:r>
      <w:r w:rsidR="004A0BCF">
        <w:rPr>
          <w:webHidden/>
        </w:rPr>
        <w:tab/>
      </w:r>
      <w:r>
        <w:rPr>
          <w:webHidden/>
        </w:rPr>
        <w:fldChar w:fldCharType="begin"/>
      </w:r>
      <w:r w:rsidR="004A0BCF">
        <w:rPr>
          <w:webHidden/>
        </w:rPr>
        <w:instrText xml:space="preserve"> PAGEREF _Toc263797147 \h </w:instrText>
      </w:r>
      <w:r>
        <w:rPr>
          <w:webHidden/>
        </w:rPr>
      </w:r>
      <w:r>
        <w:rPr>
          <w:webHidden/>
        </w:rPr>
        <w:fldChar w:fldCharType="separate"/>
      </w:r>
      <w:ins w:id="76" w:author="DHA" w:date="2010-07-05T23:03:00Z">
        <w:r w:rsidR="008750BC">
          <w:rPr>
            <w:webHidden/>
          </w:rPr>
          <w:t>12</w:t>
        </w:r>
      </w:ins>
      <w:del w:id="7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"_Toc263797148"</w:instrText>
      </w:r>
      <w:r>
        <w:fldChar w:fldCharType="separate"/>
      </w:r>
      <w:r w:rsidR="004A0BCF" w:rsidRPr="00CE6CC3">
        <w:rPr>
          <w:rStyle w:val="Hyperlink"/>
          <w:rFonts w:ascii="Times New Roman" w:hAnsi="Times New Roman"/>
          <w:lang w:val="en-US"/>
        </w:rPr>
        <w:t>3.2.</w:t>
      </w:r>
      <w:r w:rsidR="004A0BCF">
        <w:rPr>
          <w:rFonts w:cs="Times New Roman"/>
          <w:b w:val="0"/>
          <w:bCs w:val="0"/>
          <w:sz w:val="22"/>
          <w:szCs w:val="22"/>
          <w:lang w:val="en-US"/>
        </w:rPr>
        <w:tab/>
      </w:r>
      <w:r w:rsidR="004A0BCF" w:rsidRPr="00CE6CC3">
        <w:rPr>
          <w:rStyle w:val="Hyperlink"/>
          <w:rFonts w:ascii="Times New Roman" w:hAnsi="Times New Roman"/>
          <w:lang w:val="en-US"/>
        </w:rPr>
        <w:t>Khảo sát và lựa chọn môi trường công nghệ phù hợp</w:t>
      </w:r>
      <w:r w:rsidR="004A0BCF">
        <w:rPr>
          <w:webHidden/>
        </w:rPr>
        <w:tab/>
      </w:r>
      <w:r>
        <w:rPr>
          <w:webHidden/>
        </w:rPr>
        <w:fldChar w:fldCharType="begin"/>
      </w:r>
      <w:r w:rsidR="004A0BCF">
        <w:rPr>
          <w:webHidden/>
        </w:rPr>
        <w:instrText xml:space="preserve"> PAGEREF _Toc263797148 \h </w:instrText>
      </w:r>
      <w:r>
        <w:rPr>
          <w:webHidden/>
        </w:rPr>
      </w:r>
      <w:r>
        <w:rPr>
          <w:webHidden/>
        </w:rPr>
        <w:fldChar w:fldCharType="separate"/>
      </w:r>
      <w:ins w:id="78" w:author="DHA" w:date="2010-07-05T23:03:00Z">
        <w:r w:rsidR="008750BC">
          <w:rPr>
            <w:webHidden/>
          </w:rPr>
          <w:t>12</w:t>
        </w:r>
      </w:ins>
      <w:del w:id="7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"_Toc263797149"</w:instrText>
      </w:r>
      <w:r>
        <w:fldChar w:fldCharType="separate"/>
      </w:r>
      <w:r w:rsidR="004A0BCF" w:rsidRPr="00CE6CC3">
        <w:rPr>
          <w:rStyle w:val="Hyperlink"/>
          <w:rFonts w:ascii="Times New Roman" w:hAnsi="Times New Roman"/>
          <w:lang w:val="en-US"/>
        </w:rPr>
        <w:t>3.2.1.</w:t>
      </w:r>
      <w:r w:rsidR="004A0BCF">
        <w:rPr>
          <w:rFonts w:cs="Times New Roman"/>
          <w:sz w:val="22"/>
          <w:szCs w:val="22"/>
          <w:lang w:val="en-US"/>
        </w:rPr>
        <w:tab/>
      </w:r>
      <w:r w:rsidR="004A0BCF" w:rsidRPr="00CE6CC3">
        <w:rPr>
          <w:rStyle w:val="Hyperlink"/>
          <w:rFonts w:ascii="Times New Roman" w:hAnsi="Times New Roman"/>
          <w:lang w:val="en-US"/>
        </w:rPr>
        <w:t>Khảo sát:</w:t>
      </w:r>
      <w:r w:rsidR="004A0BCF">
        <w:rPr>
          <w:webHidden/>
        </w:rPr>
        <w:tab/>
      </w:r>
      <w:r>
        <w:rPr>
          <w:webHidden/>
        </w:rPr>
        <w:fldChar w:fldCharType="begin"/>
      </w:r>
      <w:r w:rsidR="004A0BCF">
        <w:rPr>
          <w:webHidden/>
        </w:rPr>
        <w:instrText xml:space="preserve"> PAGEREF _Toc263797149 \h </w:instrText>
      </w:r>
      <w:r>
        <w:rPr>
          <w:webHidden/>
        </w:rPr>
      </w:r>
      <w:r>
        <w:rPr>
          <w:webHidden/>
        </w:rPr>
        <w:fldChar w:fldCharType="separate"/>
      </w:r>
      <w:ins w:id="80" w:author="DHA" w:date="2010-07-05T23:03:00Z">
        <w:r w:rsidR="008750BC">
          <w:rPr>
            <w:webHidden/>
          </w:rPr>
          <w:t>12</w:t>
        </w:r>
      </w:ins>
      <w:del w:id="8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"_Toc263797150"</w:instrText>
      </w:r>
      <w:r>
        <w:fldChar w:fldCharType="separate"/>
      </w:r>
      <w:r w:rsidR="004A0BCF" w:rsidRPr="00CE6CC3">
        <w:rPr>
          <w:rStyle w:val="Hyperlink"/>
          <w:rFonts w:ascii="Times New Roman" w:hAnsi="Times New Roman"/>
          <w:lang w:val="en-US"/>
        </w:rPr>
        <w:t>a.</w:t>
      </w:r>
      <w:r w:rsidR="004A0BCF">
        <w:rPr>
          <w:rFonts w:cs="Times New Roman"/>
          <w:sz w:val="22"/>
          <w:szCs w:val="22"/>
          <w:lang w:val="en-US"/>
        </w:rPr>
        <w:tab/>
      </w:r>
      <w:r w:rsidR="004A0BCF" w:rsidRPr="00CE6CC3">
        <w:rPr>
          <w:rStyle w:val="Hyperlink"/>
          <w:rFonts w:ascii="Times New Roman" w:hAnsi="Times New Roman"/>
          <w:lang w:val="en-US"/>
        </w:rPr>
        <w:t>Hiện trạng:</w:t>
      </w:r>
      <w:r w:rsidR="004A0BCF">
        <w:rPr>
          <w:webHidden/>
        </w:rPr>
        <w:tab/>
      </w:r>
      <w:r>
        <w:rPr>
          <w:webHidden/>
        </w:rPr>
        <w:fldChar w:fldCharType="begin"/>
      </w:r>
      <w:r w:rsidR="004A0BCF">
        <w:rPr>
          <w:webHidden/>
        </w:rPr>
        <w:instrText xml:space="preserve"> PAGEREF _Toc263797150 \h </w:instrText>
      </w:r>
      <w:r>
        <w:rPr>
          <w:webHidden/>
        </w:rPr>
      </w:r>
      <w:r>
        <w:rPr>
          <w:webHidden/>
        </w:rPr>
        <w:fldChar w:fldCharType="separate"/>
      </w:r>
      <w:ins w:id="82" w:author="DHA" w:date="2010-07-05T23:03:00Z">
        <w:r w:rsidR="008750BC">
          <w:rPr>
            <w:webHidden/>
          </w:rPr>
          <w:t>12</w:t>
        </w:r>
      </w:ins>
      <w:del w:id="8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"_Toc263797151"</w:instrText>
      </w:r>
      <w:r>
        <w:fldChar w:fldCharType="separate"/>
      </w:r>
      <w:r w:rsidR="004A0BCF" w:rsidRPr="00CE6CC3">
        <w:rPr>
          <w:rStyle w:val="Hyperlink"/>
          <w:rFonts w:ascii="Times New Roman" w:hAnsi="Times New Roman"/>
          <w:lang w:val="en-US"/>
        </w:rPr>
        <w:t>b.</w:t>
      </w:r>
      <w:r w:rsidR="004A0BCF">
        <w:rPr>
          <w:rFonts w:cs="Times New Roman"/>
          <w:sz w:val="22"/>
          <w:szCs w:val="22"/>
          <w:lang w:val="en-US"/>
        </w:rPr>
        <w:tab/>
      </w:r>
      <w:r w:rsidR="004A0BCF" w:rsidRPr="00CE6CC3">
        <w:rPr>
          <w:rStyle w:val="Hyperlink"/>
          <w:rFonts w:ascii="Times New Roman" w:hAnsi="Times New Roman"/>
          <w:lang w:val="en-US"/>
        </w:rPr>
        <w:t>Nhu cầu:</w:t>
      </w:r>
      <w:r w:rsidR="004A0BCF">
        <w:rPr>
          <w:webHidden/>
        </w:rPr>
        <w:tab/>
      </w:r>
      <w:r>
        <w:rPr>
          <w:webHidden/>
        </w:rPr>
        <w:fldChar w:fldCharType="begin"/>
      </w:r>
      <w:r w:rsidR="004A0BCF">
        <w:rPr>
          <w:webHidden/>
        </w:rPr>
        <w:instrText xml:space="preserve"> PAGEREF _Toc263797151 \h </w:instrText>
      </w:r>
      <w:r>
        <w:rPr>
          <w:webHidden/>
        </w:rPr>
      </w:r>
      <w:r>
        <w:rPr>
          <w:webHidden/>
        </w:rPr>
        <w:fldChar w:fldCharType="separate"/>
      </w:r>
      <w:ins w:id="84" w:author="DHA" w:date="2010-07-05T23:03:00Z">
        <w:r w:rsidR="008750BC">
          <w:rPr>
            <w:webHidden/>
          </w:rPr>
          <w:t>12</w:t>
        </w:r>
      </w:ins>
      <w:del w:id="8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880"/>
          <w:tab w:val="right" w:leader="dot" w:pos="9350"/>
        </w:tabs>
        <w:spacing w:after="200"/>
        <w:rPr>
          <w:rFonts w:cs="Times New Roman"/>
          <w:sz w:val="22"/>
          <w:szCs w:val="22"/>
          <w:lang w:val="en-US"/>
        </w:rPr>
      </w:pPr>
      <w:r>
        <w:fldChar w:fldCharType="begin"/>
      </w:r>
      <w:r w:rsidR="00AE464B">
        <w:instrText>HYPERLINK \l "_Toc263797152"</w:instrText>
      </w:r>
      <w:r>
        <w:fldChar w:fldCharType="separate"/>
      </w:r>
      <w:r w:rsidR="004A0BCF" w:rsidRPr="00CE6CC3">
        <w:rPr>
          <w:rStyle w:val="Hyperlink"/>
          <w:rFonts w:ascii="Times New Roman" w:hAnsi="Times New Roman"/>
          <w:lang w:val="en-US"/>
        </w:rPr>
        <w:t>c.</w:t>
      </w:r>
      <w:r w:rsidR="004A0BCF">
        <w:rPr>
          <w:rFonts w:cs="Times New Roman"/>
          <w:sz w:val="22"/>
          <w:szCs w:val="22"/>
          <w:lang w:val="en-US"/>
        </w:rPr>
        <w:tab/>
      </w:r>
      <w:r w:rsidR="004A0BCF" w:rsidRPr="00CE6CC3">
        <w:rPr>
          <w:rStyle w:val="Hyperlink"/>
          <w:rFonts w:ascii="Times New Roman" w:hAnsi="Times New Roman"/>
          <w:lang w:val="en-US"/>
        </w:rPr>
        <w:t>Các công nghệ:</w:t>
      </w:r>
      <w:r w:rsidR="004A0BCF">
        <w:rPr>
          <w:webHidden/>
        </w:rPr>
        <w:tab/>
      </w:r>
      <w:r>
        <w:rPr>
          <w:webHidden/>
        </w:rPr>
        <w:fldChar w:fldCharType="begin"/>
      </w:r>
      <w:r w:rsidR="004A0BCF">
        <w:rPr>
          <w:webHidden/>
        </w:rPr>
        <w:instrText xml:space="preserve"> PAGEREF _Toc263797152 \h </w:instrText>
      </w:r>
      <w:r>
        <w:rPr>
          <w:webHidden/>
        </w:rPr>
      </w:r>
      <w:r>
        <w:rPr>
          <w:webHidden/>
        </w:rPr>
        <w:fldChar w:fldCharType="separate"/>
      </w:r>
      <w:ins w:id="86" w:author="DHA" w:date="2010-07-05T23:03:00Z">
        <w:r w:rsidR="008750BC">
          <w:rPr>
            <w:webHidden/>
          </w:rPr>
          <w:t>13</w:t>
        </w:r>
      </w:ins>
      <w:del w:id="8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"_Toc263797153"</w:instrText>
      </w:r>
      <w:r>
        <w:fldChar w:fldCharType="separate"/>
      </w:r>
      <w:r w:rsidR="004A0BCF" w:rsidRPr="00CE6CC3">
        <w:rPr>
          <w:rStyle w:val="Hyperlink"/>
          <w:rFonts w:ascii="Times New Roman" w:hAnsi="Times New Roman"/>
          <w:lang w:val="en-US"/>
        </w:rPr>
        <w:t>3.2.2.</w:t>
      </w:r>
      <w:r w:rsidR="004A0BCF">
        <w:rPr>
          <w:rFonts w:cs="Times New Roman"/>
          <w:sz w:val="22"/>
          <w:szCs w:val="22"/>
          <w:lang w:val="en-US"/>
        </w:rPr>
        <w:tab/>
      </w:r>
      <w:r w:rsidR="004A0BCF" w:rsidRPr="00CE6CC3">
        <w:rPr>
          <w:rStyle w:val="Hyperlink"/>
          <w:rFonts w:ascii="Times New Roman" w:hAnsi="Times New Roman"/>
          <w:lang w:val="en-US"/>
        </w:rPr>
        <w:t>Lựa chọn môi trường:</w:t>
      </w:r>
      <w:r w:rsidR="004A0BCF">
        <w:rPr>
          <w:webHidden/>
        </w:rPr>
        <w:tab/>
      </w:r>
      <w:r>
        <w:rPr>
          <w:webHidden/>
        </w:rPr>
        <w:fldChar w:fldCharType="begin"/>
      </w:r>
      <w:r w:rsidR="004A0BCF">
        <w:rPr>
          <w:webHidden/>
        </w:rPr>
        <w:instrText xml:space="preserve"> PAGEREF _Toc263797153 \h </w:instrText>
      </w:r>
      <w:r>
        <w:rPr>
          <w:webHidden/>
        </w:rPr>
      </w:r>
      <w:r>
        <w:rPr>
          <w:webHidden/>
        </w:rPr>
        <w:fldChar w:fldCharType="separate"/>
      </w:r>
      <w:ins w:id="88" w:author="DHA" w:date="2010-07-05T23:03:00Z">
        <w:r w:rsidR="008750BC">
          <w:rPr>
            <w:webHidden/>
          </w:rPr>
          <w:t>13</w:t>
        </w:r>
      </w:ins>
      <w:del w:id="89"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"_Toc263797154"</w:instrText>
      </w:r>
      <w:r>
        <w:fldChar w:fldCharType="separate"/>
      </w:r>
      <w:r w:rsidR="004A0BCF" w:rsidRPr="00CE6CC3">
        <w:rPr>
          <w:rStyle w:val="Hyperlink"/>
          <w:rFonts w:ascii="Times New Roman" w:hAnsi="Times New Roman"/>
          <w:lang w:val="en-US"/>
        </w:rPr>
        <w:t>4.</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Bố cục khóa luận tốt nghiệp</w:t>
      </w:r>
      <w:r w:rsidR="004A0BCF">
        <w:rPr>
          <w:webHidden/>
        </w:rPr>
        <w:tab/>
      </w:r>
      <w:r>
        <w:rPr>
          <w:webHidden/>
        </w:rPr>
        <w:fldChar w:fldCharType="begin"/>
      </w:r>
      <w:r w:rsidR="004A0BCF">
        <w:rPr>
          <w:webHidden/>
        </w:rPr>
        <w:instrText xml:space="preserve"> PAGEREF _Toc263797154 \h </w:instrText>
      </w:r>
      <w:r>
        <w:rPr>
          <w:webHidden/>
        </w:rPr>
      </w:r>
      <w:r>
        <w:rPr>
          <w:webHidden/>
        </w:rPr>
        <w:fldChar w:fldCharType="separate"/>
      </w:r>
      <w:ins w:id="90" w:author="DHA" w:date="2010-07-05T23:03:00Z">
        <w:r w:rsidR="008750BC">
          <w:rPr>
            <w:webHidden/>
          </w:rPr>
          <w:t>14</w:t>
        </w:r>
      </w:ins>
      <w:del w:id="91"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"_Toc263797155"</w:instrText>
      </w:r>
      <w:r>
        <w:fldChar w:fldCharType="separate"/>
      </w:r>
      <w:r w:rsidR="004A0BCF" w:rsidRPr="00CE6CC3">
        <w:rPr>
          <w:rStyle w:val="Hyperlink"/>
          <w:rFonts w:ascii="Times New Roman" w:hAnsi="Times New Roman"/>
          <w:lang w:val="en-US"/>
        </w:rPr>
        <w:t>Chương 2</w:t>
      </w:r>
      <w:r w:rsidR="004A0BCF">
        <w:rPr>
          <w:webHidden/>
        </w:rPr>
        <w:tab/>
      </w:r>
      <w:r>
        <w:rPr>
          <w:webHidden/>
        </w:rPr>
        <w:fldChar w:fldCharType="begin"/>
      </w:r>
      <w:r w:rsidR="004A0BCF">
        <w:rPr>
          <w:webHidden/>
        </w:rPr>
        <w:instrText xml:space="preserve"> PAGEREF _Toc263797155 \h </w:instrText>
      </w:r>
      <w:r>
        <w:rPr>
          <w:webHidden/>
        </w:rPr>
      </w:r>
      <w:r>
        <w:rPr>
          <w:webHidden/>
        </w:rPr>
        <w:fldChar w:fldCharType="separate"/>
      </w:r>
      <w:ins w:id="92" w:author="DHA" w:date="2010-07-05T23:03:00Z">
        <w:r w:rsidR="008750BC">
          <w:rPr>
            <w:webHidden/>
          </w:rPr>
          <w:t>16</w:t>
        </w:r>
      </w:ins>
      <w:del w:id="93"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right" w:leader="dot" w:pos="9350"/>
        </w:tabs>
        <w:spacing w:before="0" w:after="200"/>
        <w:rPr>
          <w:rFonts w:ascii="Calibri" w:hAnsi="Calibri"/>
          <w:b w:val="0"/>
          <w:bCs w:val="0"/>
          <w:caps w:val="0"/>
          <w:sz w:val="22"/>
          <w:szCs w:val="22"/>
          <w:lang w:val="en-US"/>
        </w:rPr>
      </w:pPr>
      <w:r>
        <w:fldChar w:fldCharType="begin"/>
      </w:r>
      <w:r w:rsidR="00AE464B">
        <w:instrText>HYPERLINK \l "_Toc263797156"</w:instrText>
      </w:r>
      <w:r>
        <w:fldChar w:fldCharType="separate"/>
      </w:r>
      <w:r w:rsidR="004A0BCF" w:rsidRPr="00CE6CC3">
        <w:rPr>
          <w:rStyle w:val="Hyperlink"/>
          <w:rFonts w:ascii="Times New Roman" w:hAnsi="Times New Roman"/>
          <w:lang w:val="en-US"/>
        </w:rPr>
        <w:t>Ứng Dụng</w:t>
      </w:r>
      <w:r w:rsidR="004A0BCF">
        <w:rPr>
          <w:webHidden/>
        </w:rPr>
        <w:tab/>
      </w:r>
      <w:r>
        <w:rPr>
          <w:webHidden/>
        </w:rPr>
        <w:fldChar w:fldCharType="begin"/>
      </w:r>
      <w:r w:rsidR="004A0BCF">
        <w:rPr>
          <w:webHidden/>
        </w:rPr>
        <w:instrText xml:space="preserve"> PAGEREF _Toc263797156 \h </w:instrText>
      </w:r>
      <w:r>
        <w:rPr>
          <w:webHidden/>
        </w:rPr>
      </w:r>
      <w:r>
        <w:rPr>
          <w:webHidden/>
        </w:rPr>
        <w:fldChar w:fldCharType="separate"/>
      </w:r>
      <w:ins w:id="94" w:author="DHA" w:date="2010-07-05T23:03:00Z">
        <w:r w:rsidR="008750BC">
          <w:rPr>
            <w:webHidden/>
          </w:rPr>
          <w:t>16</w:t>
        </w:r>
      </w:ins>
      <w:del w:id="95"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"_Toc263797157"</w:instrText>
      </w:r>
      <w:r>
        <w:fldChar w:fldCharType="separate"/>
      </w:r>
      <w:r w:rsidR="004A0BCF" w:rsidRPr="00CE6CC3">
        <w:rPr>
          <w:rStyle w:val="Hyperlink"/>
          <w:rFonts w:ascii="Times New Roman" w:hAnsi="Times New Roman"/>
          <w:lang w:val="en-US"/>
        </w:rPr>
        <w:t>1.</w:t>
      </w:r>
      <w:r w:rsidR="004A0BCF">
        <w:rPr>
          <w:rFonts w:ascii="Calibri" w:hAnsi="Calibri"/>
          <w:b w:val="0"/>
          <w:bCs w:val="0"/>
          <w:caps w:val="0"/>
          <w:sz w:val="22"/>
          <w:szCs w:val="22"/>
          <w:lang w:val="en-US"/>
        </w:rPr>
        <w:tab/>
      </w:r>
      <w:r w:rsidR="004A0BCF" w:rsidRPr="00CE6CC3">
        <w:rPr>
          <w:rStyle w:val="Hyperlink"/>
          <w:rFonts w:ascii="Times New Roman" w:hAnsi="Times New Roman"/>
          <w:lang w:val="en-US"/>
        </w:rPr>
        <w:t>Đặc tả quy trình nghiệp vụ.</w:t>
      </w:r>
      <w:r w:rsidR="004A0BCF">
        <w:rPr>
          <w:webHidden/>
        </w:rPr>
        <w:tab/>
      </w:r>
      <w:r>
        <w:rPr>
          <w:webHidden/>
        </w:rPr>
        <w:fldChar w:fldCharType="begin"/>
      </w:r>
      <w:r w:rsidR="004A0BCF">
        <w:rPr>
          <w:webHidden/>
        </w:rPr>
        <w:instrText xml:space="preserve"> PAGEREF _Toc263797157 \h </w:instrText>
      </w:r>
      <w:r>
        <w:rPr>
          <w:webHidden/>
        </w:rPr>
      </w:r>
      <w:r>
        <w:rPr>
          <w:webHidden/>
        </w:rPr>
        <w:fldChar w:fldCharType="separate"/>
      </w:r>
      <w:ins w:id="96" w:author="DHA" w:date="2010-07-05T23:03:00Z">
        <w:r w:rsidR="008750BC">
          <w:rPr>
            <w:webHidden/>
          </w:rPr>
          <w:t>16</w:t>
        </w:r>
      </w:ins>
      <w:del w:id="9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"_Toc263797158"</w:instrText>
      </w:r>
      <w:r>
        <w:fldChar w:fldCharType="separate"/>
      </w:r>
      <w:r w:rsidR="004A0BCF" w:rsidRPr="00CE6CC3">
        <w:rPr>
          <w:rStyle w:val="Hyperlink"/>
          <w:rFonts w:ascii="Times New Roman" w:hAnsi="Times New Roman"/>
          <w:lang w:val="en-US"/>
        </w:rPr>
        <w:t>1.1.</w:t>
      </w:r>
      <w:r w:rsidR="004A0BCF">
        <w:rPr>
          <w:rFonts w:cs="Times New Roman"/>
          <w:b w:val="0"/>
          <w:bCs w:val="0"/>
          <w:sz w:val="22"/>
          <w:szCs w:val="22"/>
          <w:lang w:val="en-US"/>
        </w:rPr>
        <w:tab/>
      </w:r>
      <w:r w:rsidR="004A0BCF" w:rsidRPr="00CE6CC3">
        <w:rPr>
          <w:rStyle w:val="Hyperlink"/>
          <w:rFonts w:ascii="Times New Roman" w:hAnsi="Times New Roman"/>
          <w:lang w:val="en-US"/>
        </w:rPr>
        <w:t>Phạm vi</w:t>
      </w:r>
      <w:r w:rsidR="004A0BCF">
        <w:rPr>
          <w:webHidden/>
        </w:rPr>
        <w:tab/>
      </w:r>
      <w:r>
        <w:rPr>
          <w:webHidden/>
        </w:rPr>
        <w:fldChar w:fldCharType="begin"/>
      </w:r>
      <w:r w:rsidR="004A0BCF">
        <w:rPr>
          <w:webHidden/>
        </w:rPr>
        <w:instrText xml:space="preserve"> PAGEREF _Toc263797158 \h </w:instrText>
      </w:r>
      <w:r>
        <w:rPr>
          <w:webHidden/>
        </w:rPr>
      </w:r>
      <w:r>
        <w:rPr>
          <w:webHidden/>
        </w:rPr>
        <w:fldChar w:fldCharType="separate"/>
      </w:r>
      <w:ins w:id="98" w:author="DHA" w:date="2010-07-05T23:03:00Z">
        <w:r w:rsidR="008750BC">
          <w:rPr>
            <w:webHidden/>
          </w:rPr>
          <w:t>16</w:t>
        </w:r>
      </w:ins>
      <w:del w:id="99"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"_Toc263797159"</w:instrText>
      </w:r>
      <w:r>
        <w:fldChar w:fldCharType="separate"/>
      </w:r>
      <w:r w:rsidR="004A0BCF" w:rsidRPr="00CE6CC3">
        <w:rPr>
          <w:rStyle w:val="Hyperlink"/>
          <w:rFonts w:ascii="Times New Roman" w:hAnsi="Times New Roman"/>
        </w:rPr>
        <w:t>1.2.</w:t>
      </w:r>
      <w:r w:rsidR="004A0BCF">
        <w:rPr>
          <w:rFonts w:cs="Times New Roman"/>
          <w:b w:val="0"/>
          <w:bCs w:val="0"/>
          <w:sz w:val="22"/>
          <w:szCs w:val="22"/>
          <w:lang w:val="en-US"/>
        </w:rPr>
        <w:tab/>
      </w:r>
      <w:r w:rsidR="004A0BCF" w:rsidRPr="00CE6CC3">
        <w:rPr>
          <w:rStyle w:val="Hyperlink"/>
          <w:rFonts w:ascii="Times New Roman" w:hAnsi="Times New Roman"/>
          <w:lang w:val="en-US"/>
        </w:rPr>
        <w:t>Nội dung đặc tả:</w:t>
      </w:r>
      <w:r w:rsidR="004A0BCF">
        <w:rPr>
          <w:webHidden/>
        </w:rPr>
        <w:tab/>
      </w:r>
      <w:r>
        <w:rPr>
          <w:webHidden/>
        </w:rPr>
        <w:fldChar w:fldCharType="begin"/>
      </w:r>
      <w:r w:rsidR="004A0BCF">
        <w:rPr>
          <w:webHidden/>
        </w:rPr>
        <w:instrText xml:space="preserve"> PAGEREF _Toc263797159 \h </w:instrText>
      </w:r>
      <w:r>
        <w:rPr>
          <w:webHidden/>
        </w:rPr>
      </w:r>
      <w:r>
        <w:rPr>
          <w:webHidden/>
        </w:rPr>
        <w:fldChar w:fldCharType="separate"/>
      </w:r>
      <w:ins w:id="100" w:author="DHA" w:date="2010-07-05T23:03:00Z">
        <w:r w:rsidR="008750BC">
          <w:rPr>
            <w:webHidden/>
          </w:rPr>
          <w:t>16</w:t>
        </w:r>
      </w:ins>
      <w:del w:id="10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"_Toc263797160"</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Giới thiệu tổng quan về hệ thống</w:t>
      </w:r>
      <w:r w:rsidR="004A0BCF">
        <w:rPr>
          <w:webHidden/>
        </w:rPr>
        <w:tab/>
      </w:r>
      <w:r>
        <w:rPr>
          <w:webHidden/>
        </w:rPr>
        <w:fldChar w:fldCharType="begin"/>
      </w:r>
      <w:r w:rsidR="004A0BCF">
        <w:rPr>
          <w:webHidden/>
        </w:rPr>
        <w:instrText xml:space="preserve"> PAGEREF _Toc263797160 \h </w:instrText>
      </w:r>
      <w:r>
        <w:rPr>
          <w:webHidden/>
        </w:rPr>
      </w:r>
      <w:r>
        <w:rPr>
          <w:webHidden/>
        </w:rPr>
        <w:fldChar w:fldCharType="separate"/>
      </w:r>
      <w:ins w:id="102" w:author="DHA" w:date="2010-07-05T23:03:00Z">
        <w:r w:rsidR="008750BC">
          <w:rPr>
            <w:webHidden/>
          </w:rPr>
          <w:t>16</w:t>
        </w:r>
      </w:ins>
      <w:del w:id="10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"_Toc263797161"</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Các quy trình hệ thống</w:t>
      </w:r>
      <w:r w:rsidR="004A0BCF">
        <w:rPr>
          <w:webHidden/>
        </w:rPr>
        <w:tab/>
      </w:r>
      <w:r>
        <w:rPr>
          <w:webHidden/>
        </w:rPr>
        <w:fldChar w:fldCharType="begin"/>
      </w:r>
      <w:r w:rsidR="004A0BCF">
        <w:rPr>
          <w:webHidden/>
        </w:rPr>
        <w:instrText xml:space="preserve"> PAGEREF _Toc263797161 \h </w:instrText>
      </w:r>
      <w:r>
        <w:rPr>
          <w:webHidden/>
        </w:rPr>
      </w:r>
      <w:r>
        <w:rPr>
          <w:webHidden/>
        </w:rPr>
        <w:fldChar w:fldCharType="separate"/>
      </w:r>
      <w:ins w:id="104" w:author="DHA" w:date="2010-07-05T23:03:00Z">
        <w:r w:rsidR="008750BC">
          <w:rPr>
            <w:webHidden/>
          </w:rPr>
          <w:t>17</w:t>
        </w:r>
      </w:ins>
      <w:del w:id="10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"_Toc263797162"</w:instrText>
      </w:r>
      <w:r>
        <w:fldChar w:fldCharType="separate"/>
      </w:r>
      <w:r w:rsidR="004A0BCF" w:rsidRPr="00CE6CC3">
        <w:rPr>
          <w:rStyle w:val="Hyperlink"/>
          <w:rFonts w:ascii="Times New Roman" w:hAnsi="Times New Roman"/>
          <w:b/>
        </w:rPr>
        <w:t>1.2.2.1.</w:t>
      </w:r>
      <w:r w:rsidR="004A0BCF">
        <w:rPr>
          <w:rFonts w:cs="Times New Roman"/>
          <w:sz w:val="22"/>
          <w:szCs w:val="22"/>
          <w:lang w:val="en-US"/>
        </w:rPr>
        <w:tab/>
      </w:r>
      <w:r w:rsidR="004A0BCF" w:rsidRPr="00CE6CC3">
        <w:rPr>
          <w:rStyle w:val="Hyperlink"/>
          <w:rFonts w:ascii="Times New Roman" w:hAnsi="Times New Roman"/>
          <w:b/>
        </w:rPr>
        <w:t>Quy trình Tổ chức thi</w:t>
      </w:r>
      <w:r w:rsidR="004A0BCF">
        <w:rPr>
          <w:webHidden/>
        </w:rPr>
        <w:tab/>
      </w:r>
      <w:r>
        <w:rPr>
          <w:webHidden/>
        </w:rPr>
        <w:fldChar w:fldCharType="begin"/>
      </w:r>
      <w:r w:rsidR="004A0BCF">
        <w:rPr>
          <w:webHidden/>
        </w:rPr>
        <w:instrText xml:space="preserve"> PAGEREF _Toc263797162 \h </w:instrText>
      </w:r>
      <w:r>
        <w:rPr>
          <w:webHidden/>
        </w:rPr>
      </w:r>
      <w:r>
        <w:rPr>
          <w:webHidden/>
        </w:rPr>
        <w:fldChar w:fldCharType="separate"/>
      </w:r>
      <w:ins w:id="106" w:author="DHA" w:date="2010-07-05T23:03:00Z">
        <w:r w:rsidR="008750BC">
          <w:rPr>
            <w:webHidden/>
          </w:rPr>
          <w:t>17</w:t>
        </w:r>
      </w:ins>
      <w:del w:id="10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"_Toc263797163"</w:instrText>
      </w:r>
      <w:r>
        <w:fldChar w:fldCharType="separate"/>
      </w:r>
      <w:r w:rsidR="004A0BCF" w:rsidRPr="00CE6CC3">
        <w:rPr>
          <w:rStyle w:val="Hyperlink"/>
          <w:rFonts w:ascii="Times New Roman" w:hAnsi="Times New Roman"/>
          <w:b/>
        </w:rPr>
        <w:t>1.2.2.1.1.</w:t>
      </w:r>
      <w:r w:rsidR="004A0BCF">
        <w:rPr>
          <w:rFonts w:cs="Times New Roman"/>
          <w:sz w:val="22"/>
          <w:szCs w:val="22"/>
          <w:lang w:val="en-US"/>
        </w:rPr>
        <w:tab/>
      </w:r>
      <w:r w:rsidR="004A0BCF" w:rsidRPr="00CE6CC3">
        <w:rPr>
          <w:rStyle w:val="Hyperlink"/>
          <w:rFonts w:ascii="Times New Roman" w:hAnsi="Times New Roman"/>
          <w:b/>
        </w:rPr>
        <w:t>Nhận hồ sơ đăng ký dự thi.</w:t>
      </w:r>
      <w:r w:rsidR="004A0BCF">
        <w:rPr>
          <w:webHidden/>
        </w:rPr>
        <w:tab/>
      </w:r>
      <w:r>
        <w:rPr>
          <w:webHidden/>
        </w:rPr>
        <w:fldChar w:fldCharType="begin"/>
      </w:r>
      <w:r w:rsidR="004A0BCF">
        <w:rPr>
          <w:webHidden/>
        </w:rPr>
        <w:instrText xml:space="preserve"> PAGEREF _Toc263797163 \h </w:instrText>
      </w:r>
      <w:r>
        <w:rPr>
          <w:webHidden/>
        </w:rPr>
      </w:r>
      <w:r>
        <w:rPr>
          <w:webHidden/>
        </w:rPr>
        <w:fldChar w:fldCharType="separate"/>
      </w:r>
      <w:ins w:id="108" w:author="DHA" w:date="2010-07-05T23:03:00Z">
        <w:r w:rsidR="008750BC">
          <w:rPr>
            <w:webHidden/>
          </w:rPr>
          <w:t>17</w:t>
        </w:r>
      </w:ins>
      <w:del w:id="10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"_Toc263797164"</w:instrText>
      </w:r>
      <w:r>
        <w:fldChar w:fldCharType="separate"/>
      </w:r>
      <w:r w:rsidR="004A0BCF" w:rsidRPr="00CE6CC3">
        <w:rPr>
          <w:rStyle w:val="Hyperlink"/>
          <w:rFonts w:ascii="Times New Roman" w:hAnsi="Times New Roman"/>
        </w:rPr>
        <w:t>1.2.2.1.2.</w:t>
      </w:r>
      <w:r w:rsidR="004A0BCF">
        <w:rPr>
          <w:rFonts w:cs="Times New Roman"/>
          <w:sz w:val="22"/>
          <w:szCs w:val="22"/>
          <w:lang w:val="en-US"/>
        </w:rPr>
        <w:tab/>
      </w:r>
      <w:r w:rsidR="004A0BCF" w:rsidRPr="00CE6CC3">
        <w:rPr>
          <w:rStyle w:val="Hyperlink"/>
          <w:rFonts w:ascii="Times New Roman" w:hAnsi="Times New Roman"/>
        </w:rPr>
        <w:t>Phân công cán bộ coi thi.</w:t>
      </w:r>
      <w:r w:rsidR="004A0BCF">
        <w:rPr>
          <w:webHidden/>
        </w:rPr>
        <w:tab/>
      </w:r>
      <w:r>
        <w:rPr>
          <w:webHidden/>
        </w:rPr>
        <w:fldChar w:fldCharType="begin"/>
      </w:r>
      <w:r w:rsidR="004A0BCF">
        <w:rPr>
          <w:webHidden/>
        </w:rPr>
        <w:instrText xml:space="preserve"> PAGEREF _Toc263797164 \h </w:instrText>
      </w:r>
      <w:r>
        <w:rPr>
          <w:webHidden/>
        </w:rPr>
      </w:r>
      <w:r>
        <w:rPr>
          <w:webHidden/>
        </w:rPr>
        <w:fldChar w:fldCharType="separate"/>
      </w:r>
      <w:ins w:id="110" w:author="DHA" w:date="2010-07-05T23:03:00Z">
        <w:r w:rsidR="008750BC">
          <w:rPr>
            <w:webHidden/>
          </w:rPr>
          <w:t>17</w:t>
        </w:r>
      </w:ins>
      <w:del w:id="11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"_Toc263797165"</w:instrText>
      </w:r>
      <w:r>
        <w:fldChar w:fldCharType="separate"/>
      </w:r>
      <w:r w:rsidR="004A0BCF" w:rsidRPr="00CE6CC3">
        <w:rPr>
          <w:rStyle w:val="Hyperlink"/>
          <w:rFonts w:ascii="Times New Roman" w:hAnsi="Times New Roman"/>
        </w:rPr>
        <w:t>1.2.2.1.3.</w:t>
      </w:r>
      <w:r w:rsidR="004A0BCF">
        <w:rPr>
          <w:rFonts w:cs="Times New Roman"/>
          <w:sz w:val="22"/>
          <w:szCs w:val="22"/>
          <w:lang w:val="en-US"/>
        </w:rPr>
        <w:tab/>
      </w:r>
      <w:r w:rsidR="004A0BCF" w:rsidRPr="00CE6CC3">
        <w:rPr>
          <w:rStyle w:val="Hyperlink"/>
          <w:rFonts w:ascii="Times New Roman" w:hAnsi="Times New Roman"/>
        </w:rPr>
        <w:t>Chuẩn bị đề thi.</w:t>
      </w:r>
      <w:r w:rsidR="004A0BCF">
        <w:rPr>
          <w:webHidden/>
        </w:rPr>
        <w:tab/>
      </w:r>
      <w:r>
        <w:rPr>
          <w:webHidden/>
        </w:rPr>
        <w:fldChar w:fldCharType="begin"/>
      </w:r>
      <w:r w:rsidR="004A0BCF">
        <w:rPr>
          <w:webHidden/>
        </w:rPr>
        <w:instrText xml:space="preserve"> PAGEREF _Toc263797165 \h </w:instrText>
      </w:r>
      <w:r>
        <w:rPr>
          <w:webHidden/>
        </w:rPr>
      </w:r>
      <w:r>
        <w:rPr>
          <w:webHidden/>
        </w:rPr>
        <w:fldChar w:fldCharType="separate"/>
      </w:r>
      <w:ins w:id="112" w:author="DHA" w:date="2010-07-05T23:03:00Z">
        <w:r w:rsidR="008750BC">
          <w:rPr>
            <w:webHidden/>
          </w:rPr>
          <w:t>18</w:t>
        </w:r>
      </w:ins>
      <w:del w:id="11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"_Toc263797166"</w:instrText>
      </w:r>
      <w:r>
        <w:fldChar w:fldCharType="separate"/>
      </w:r>
      <w:r w:rsidR="004A0BCF" w:rsidRPr="00CE6CC3">
        <w:rPr>
          <w:rStyle w:val="Hyperlink"/>
          <w:rFonts w:ascii="Times New Roman" w:hAnsi="Times New Roman"/>
        </w:rPr>
        <w:t>1.2.2.1.4.</w:t>
      </w:r>
      <w:r w:rsidR="004A0BCF">
        <w:rPr>
          <w:rFonts w:cs="Times New Roman"/>
          <w:sz w:val="22"/>
          <w:szCs w:val="22"/>
          <w:lang w:val="en-US"/>
        </w:rPr>
        <w:tab/>
      </w:r>
      <w:r w:rsidR="004A0BCF" w:rsidRPr="00CE6CC3">
        <w:rPr>
          <w:rStyle w:val="Hyperlink"/>
          <w:rFonts w:ascii="Times New Roman" w:hAnsi="Times New Roman"/>
        </w:rPr>
        <w:t>Chuẩn bị hồ sơ tổ chức thi.</w:t>
      </w:r>
      <w:r w:rsidR="004A0BCF">
        <w:rPr>
          <w:webHidden/>
        </w:rPr>
        <w:tab/>
      </w:r>
      <w:r>
        <w:rPr>
          <w:webHidden/>
        </w:rPr>
        <w:fldChar w:fldCharType="begin"/>
      </w:r>
      <w:r w:rsidR="004A0BCF">
        <w:rPr>
          <w:webHidden/>
        </w:rPr>
        <w:instrText xml:space="preserve"> PAGEREF _Toc263797166 \h </w:instrText>
      </w:r>
      <w:r>
        <w:rPr>
          <w:webHidden/>
        </w:rPr>
      </w:r>
      <w:r>
        <w:rPr>
          <w:webHidden/>
        </w:rPr>
        <w:fldChar w:fldCharType="separate"/>
      </w:r>
      <w:ins w:id="114" w:author="DHA" w:date="2010-07-05T23:03:00Z">
        <w:r w:rsidR="008750BC">
          <w:rPr>
            <w:webHidden/>
          </w:rPr>
          <w:t>18</w:t>
        </w:r>
      </w:ins>
      <w:del w:id="11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"_Toc263797167"</w:instrText>
      </w:r>
      <w:r>
        <w:fldChar w:fldCharType="separate"/>
      </w:r>
      <w:r w:rsidR="004A0BCF" w:rsidRPr="00CE6CC3">
        <w:rPr>
          <w:rStyle w:val="Hyperlink"/>
          <w:rFonts w:ascii="Times New Roman" w:hAnsi="Times New Roman"/>
          <w:lang w:val="nl-NL"/>
        </w:rPr>
        <w:t>1.2.2.1.5.</w:t>
      </w:r>
      <w:r w:rsidR="004A0BCF">
        <w:rPr>
          <w:rFonts w:cs="Times New Roman"/>
          <w:sz w:val="22"/>
          <w:szCs w:val="22"/>
          <w:lang w:val="en-US"/>
        </w:rPr>
        <w:tab/>
      </w:r>
      <w:r w:rsidR="004A0BCF" w:rsidRPr="00CE6CC3">
        <w:rPr>
          <w:rStyle w:val="Hyperlink"/>
          <w:rFonts w:ascii="Times New Roman" w:hAnsi="Times New Roman"/>
          <w:lang w:val="nl-NL"/>
        </w:rPr>
        <w:t>Phân công chấm thi</w:t>
      </w:r>
      <w:r w:rsidR="004A0BCF">
        <w:rPr>
          <w:webHidden/>
        </w:rPr>
        <w:tab/>
      </w:r>
      <w:r>
        <w:rPr>
          <w:webHidden/>
        </w:rPr>
        <w:fldChar w:fldCharType="begin"/>
      </w:r>
      <w:r w:rsidR="004A0BCF">
        <w:rPr>
          <w:webHidden/>
        </w:rPr>
        <w:instrText xml:space="preserve"> PAGEREF _Toc263797167 \h </w:instrText>
      </w:r>
      <w:r>
        <w:rPr>
          <w:webHidden/>
        </w:rPr>
      </w:r>
      <w:r>
        <w:rPr>
          <w:webHidden/>
        </w:rPr>
        <w:fldChar w:fldCharType="separate"/>
      </w:r>
      <w:ins w:id="116" w:author="DHA" w:date="2010-07-05T23:03:00Z">
        <w:r w:rsidR="008750BC">
          <w:rPr>
            <w:webHidden/>
          </w:rPr>
          <w:t>19</w:t>
        </w:r>
      </w:ins>
      <w:del w:id="11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"_Toc263797168"</w:instrText>
      </w:r>
      <w:r>
        <w:fldChar w:fldCharType="separate"/>
      </w:r>
      <w:r w:rsidR="004A0BCF" w:rsidRPr="00CE6CC3">
        <w:rPr>
          <w:rStyle w:val="Hyperlink"/>
          <w:rFonts w:ascii="Times New Roman" w:hAnsi="Times New Roman"/>
          <w:lang w:val="nl-NL"/>
        </w:rPr>
        <w:t>1.2.2.1.6.</w:t>
      </w:r>
      <w:r w:rsidR="004A0BCF">
        <w:rPr>
          <w:rFonts w:cs="Times New Roman"/>
          <w:sz w:val="22"/>
          <w:szCs w:val="22"/>
          <w:lang w:val="en-US"/>
        </w:rPr>
        <w:tab/>
      </w:r>
      <w:r w:rsidR="004A0BCF" w:rsidRPr="00CE6CC3">
        <w:rPr>
          <w:rStyle w:val="Hyperlink"/>
          <w:rFonts w:ascii="Times New Roman" w:hAnsi="Times New Roman"/>
          <w:lang w:val="nl-NL"/>
        </w:rPr>
        <w:t>Thi</w:t>
      </w:r>
      <w:r w:rsidR="004A0BCF">
        <w:rPr>
          <w:webHidden/>
        </w:rPr>
        <w:tab/>
      </w:r>
      <w:r>
        <w:rPr>
          <w:webHidden/>
        </w:rPr>
        <w:fldChar w:fldCharType="begin"/>
      </w:r>
      <w:r w:rsidR="004A0BCF">
        <w:rPr>
          <w:webHidden/>
        </w:rPr>
        <w:instrText xml:space="preserve"> PAGEREF _Toc263797168 \h </w:instrText>
      </w:r>
      <w:r>
        <w:rPr>
          <w:webHidden/>
        </w:rPr>
      </w:r>
      <w:r>
        <w:rPr>
          <w:webHidden/>
        </w:rPr>
        <w:fldChar w:fldCharType="separate"/>
      </w:r>
      <w:ins w:id="118" w:author="DHA" w:date="2010-07-05T23:03:00Z">
        <w:r w:rsidR="008750BC">
          <w:rPr>
            <w:webHidden/>
          </w:rPr>
          <w:t>19</w:t>
        </w:r>
      </w:ins>
      <w:del w:id="11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lastRenderedPageBreak/>
        <w:fldChar w:fldCharType="begin"/>
      </w:r>
      <w:r w:rsidR="00AE464B">
        <w:instrText>HYPERLINK \l "_Toc263797169"</w:instrText>
      </w:r>
      <w:r>
        <w:fldChar w:fldCharType="separate"/>
      </w:r>
      <w:r w:rsidR="004A0BCF" w:rsidRPr="00CE6CC3">
        <w:rPr>
          <w:rStyle w:val="Hyperlink"/>
          <w:rFonts w:ascii="Times New Roman" w:hAnsi="Times New Roman"/>
        </w:rPr>
        <w:t>1.2.2.1.7.</w:t>
      </w:r>
      <w:r w:rsidR="004A0BCF">
        <w:rPr>
          <w:rFonts w:cs="Times New Roman"/>
          <w:sz w:val="22"/>
          <w:szCs w:val="22"/>
          <w:lang w:val="en-US"/>
        </w:rPr>
        <w:tab/>
      </w:r>
      <w:r w:rsidR="004A0BCF" w:rsidRPr="00CE6CC3">
        <w:rPr>
          <w:rStyle w:val="Hyperlink"/>
          <w:rFonts w:ascii="Times New Roman" w:hAnsi="Times New Roman"/>
        </w:rPr>
        <w:t>Chấm thi</w:t>
      </w:r>
      <w:r w:rsidR="004A0BCF">
        <w:rPr>
          <w:webHidden/>
        </w:rPr>
        <w:tab/>
      </w:r>
      <w:r>
        <w:rPr>
          <w:webHidden/>
        </w:rPr>
        <w:fldChar w:fldCharType="begin"/>
      </w:r>
      <w:r w:rsidR="004A0BCF">
        <w:rPr>
          <w:webHidden/>
        </w:rPr>
        <w:instrText xml:space="preserve"> PAGEREF _Toc263797169 \h </w:instrText>
      </w:r>
      <w:r>
        <w:rPr>
          <w:webHidden/>
        </w:rPr>
      </w:r>
      <w:r>
        <w:rPr>
          <w:webHidden/>
        </w:rPr>
        <w:fldChar w:fldCharType="separate"/>
      </w:r>
      <w:ins w:id="120" w:author="DHA" w:date="2010-07-05T23:03:00Z">
        <w:r w:rsidR="008750BC">
          <w:rPr>
            <w:webHidden/>
          </w:rPr>
          <w:t>20</w:t>
        </w:r>
      </w:ins>
      <w:del w:id="12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"_Toc263797170"</w:instrText>
      </w:r>
      <w:r>
        <w:fldChar w:fldCharType="separate"/>
      </w:r>
      <w:r w:rsidR="004A0BCF" w:rsidRPr="00CE6CC3">
        <w:rPr>
          <w:rStyle w:val="Hyperlink"/>
          <w:rFonts w:ascii="Times New Roman" w:hAnsi="Times New Roman"/>
          <w:lang w:val="nl-NL"/>
        </w:rPr>
        <w:t>1.2.2.1.8.</w:t>
      </w:r>
      <w:r w:rsidR="004A0BCF">
        <w:rPr>
          <w:rFonts w:cs="Times New Roman"/>
          <w:sz w:val="22"/>
          <w:szCs w:val="22"/>
          <w:lang w:val="en-US"/>
        </w:rPr>
        <w:tab/>
      </w:r>
      <w:r w:rsidR="004A0BCF" w:rsidRPr="00CE6CC3">
        <w:rPr>
          <w:rStyle w:val="Hyperlink"/>
          <w:rFonts w:ascii="Times New Roman" w:hAnsi="Times New Roman"/>
          <w:lang w:val="nl-NL"/>
        </w:rPr>
        <w:t>Kiểm tra điểm thi và nộp bảng điểm gốc.</w:t>
      </w:r>
      <w:r w:rsidR="004A0BCF">
        <w:rPr>
          <w:webHidden/>
        </w:rPr>
        <w:tab/>
      </w:r>
      <w:r>
        <w:rPr>
          <w:webHidden/>
        </w:rPr>
        <w:fldChar w:fldCharType="begin"/>
      </w:r>
      <w:r w:rsidR="004A0BCF">
        <w:rPr>
          <w:webHidden/>
        </w:rPr>
        <w:instrText xml:space="preserve"> PAGEREF _Toc263797170 \h </w:instrText>
      </w:r>
      <w:r>
        <w:rPr>
          <w:webHidden/>
        </w:rPr>
      </w:r>
      <w:r>
        <w:rPr>
          <w:webHidden/>
        </w:rPr>
        <w:fldChar w:fldCharType="separate"/>
      </w:r>
      <w:ins w:id="122" w:author="DHA" w:date="2010-07-05T23:03:00Z">
        <w:r w:rsidR="008750BC">
          <w:rPr>
            <w:webHidden/>
          </w:rPr>
          <w:t>21</w:t>
        </w:r>
      </w:ins>
      <w:del w:id="12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"_Toc263797171"</w:instrText>
      </w:r>
      <w:r>
        <w:fldChar w:fldCharType="separate"/>
      </w:r>
      <w:r w:rsidR="004A0BCF" w:rsidRPr="00CE6CC3">
        <w:rPr>
          <w:rStyle w:val="Hyperlink"/>
          <w:rFonts w:ascii="Times New Roman" w:hAnsi="Times New Roman"/>
        </w:rPr>
        <w:t>1.2.2.1.9.</w:t>
      </w:r>
      <w:r w:rsidR="004A0BCF">
        <w:rPr>
          <w:rFonts w:cs="Times New Roman"/>
          <w:sz w:val="22"/>
          <w:szCs w:val="22"/>
          <w:lang w:val="en-US"/>
        </w:rPr>
        <w:tab/>
      </w:r>
      <w:r w:rsidR="004A0BCF" w:rsidRPr="00CE6CC3">
        <w:rPr>
          <w:rStyle w:val="Hyperlink"/>
          <w:rFonts w:ascii="Times New Roman" w:hAnsi="Times New Roman"/>
        </w:rPr>
        <w:t>Công bố kết quả thi</w:t>
      </w:r>
      <w:r w:rsidR="004A0BCF">
        <w:rPr>
          <w:webHidden/>
        </w:rPr>
        <w:tab/>
      </w:r>
      <w:r>
        <w:rPr>
          <w:webHidden/>
        </w:rPr>
        <w:fldChar w:fldCharType="begin"/>
      </w:r>
      <w:r w:rsidR="004A0BCF">
        <w:rPr>
          <w:webHidden/>
        </w:rPr>
        <w:instrText xml:space="preserve"> PAGEREF _Toc263797171 \h </w:instrText>
      </w:r>
      <w:r>
        <w:rPr>
          <w:webHidden/>
        </w:rPr>
      </w:r>
      <w:r>
        <w:rPr>
          <w:webHidden/>
        </w:rPr>
        <w:fldChar w:fldCharType="separate"/>
      </w:r>
      <w:ins w:id="124" w:author="DHA" w:date="2010-07-05T23:03:00Z">
        <w:r w:rsidR="008750BC">
          <w:rPr>
            <w:webHidden/>
          </w:rPr>
          <w:t>21</w:t>
        </w:r>
      </w:ins>
      <w:del w:id="12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"_Toc263797172"</w:instrText>
      </w:r>
      <w:r>
        <w:fldChar w:fldCharType="separate"/>
      </w:r>
      <w:r w:rsidR="004A0BCF" w:rsidRPr="00CE6CC3">
        <w:rPr>
          <w:rStyle w:val="Hyperlink"/>
          <w:rFonts w:ascii="Times New Roman" w:hAnsi="Times New Roman"/>
          <w:lang w:val="nl-NL"/>
        </w:rPr>
        <w:t>1.2.2.1.10.</w:t>
      </w:r>
      <w:r w:rsidR="004A0BCF">
        <w:rPr>
          <w:rFonts w:cs="Times New Roman"/>
          <w:sz w:val="22"/>
          <w:szCs w:val="22"/>
          <w:lang w:val="en-US"/>
        </w:rPr>
        <w:tab/>
      </w:r>
      <w:r w:rsidR="004A0BCF" w:rsidRPr="00CE6CC3">
        <w:rPr>
          <w:rStyle w:val="Hyperlink"/>
          <w:rFonts w:ascii="Times New Roman" w:hAnsi="Times New Roman"/>
          <w:lang w:val="nl-NL"/>
        </w:rPr>
        <w:t>Nhận đăng ký phúc khảo.</w:t>
      </w:r>
      <w:r w:rsidR="004A0BCF">
        <w:rPr>
          <w:webHidden/>
        </w:rPr>
        <w:tab/>
      </w:r>
      <w:r>
        <w:rPr>
          <w:webHidden/>
        </w:rPr>
        <w:fldChar w:fldCharType="begin"/>
      </w:r>
      <w:r w:rsidR="004A0BCF">
        <w:rPr>
          <w:webHidden/>
        </w:rPr>
        <w:instrText xml:space="preserve"> PAGEREF _Toc263797172 \h </w:instrText>
      </w:r>
      <w:r>
        <w:rPr>
          <w:webHidden/>
        </w:rPr>
      </w:r>
      <w:r>
        <w:rPr>
          <w:webHidden/>
        </w:rPr>
        <w:fldChar w:fldCharType="separate"/>
      </w:r>
      <w:ins w:id="126" w:author="DHA" w:date="2010-07-05T23:03:00Z">
        <w:r w:rsidR="008750BC">
          <w:rPr>
            <w:webHidden/>
          </w:rPr>
          <w:t>21</w:t>
        </w:r>
      </w:ins>
      <w:del w:id="12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"_Toc263797173"</w:instrText>
      </w:r>
      <w:r>
        <w:fldChar w:fldCharType="separate"/>
      </w:r>
      <w:r w:rsidR="004A0BCF" w:rsidRPr="00CE6CC3">
        <w:rPr>
          <w:rStyle w:val="Hyperlink"/>
          <w:rFonts w:ascii="Times New Roman" w:hAnsi="Times New Roman"/>
        </w:rPr>
        <w:t>1.2.2.1.11.</w:t>
      </w:r>
      <w:r w:rsidR="004A0BCF">
        <w:rPr>
          <w:rFonts w:cs="Times New Roman"/>
          <w:sz w:val="22"/>
          <w:szCs w:val="22"/>
          <w:lang w:val="en-US"/>
        </w:rPr>
        <w:tab/>
      </w:r>
      <w:r w:rsidR="004A0BCF" w:rsidRPr="00CE6CC3">
        <w:rPr>
          <w:rStyle w:val="Hyperlink"/>
          <w:rFonts w:ascii="Times New Roman" w:hAnsi="Times New Roman"/>
        </w:rPr>
        <w:t>Chấm phúc khảo.</w:t>
      </w:r>
      <w:r w:rsidR="004A0BCF">
        <w:rPr>
          <w:webHidden/>
        </w:rPr>
        <w:tab/>
      </w:r>
      <w:r>
        <w:rPr>
          <w:webHidden/>
        </w:rPr>
        <w:fldChar w:fldCharType="begin"/>
      </w:r>
      <w:r w:rsidR="004A0BCF">
        <w:rPr>
          <w:webHidden/>
        </w:rPr>
        <w:instrText xml:space="preserve"> PAGEREF _Toc263797173 \h </w:instrText>
      </w:r>
      <w:r>
        <w:rPr>
          <w:webHidden/>
        </w:rPr>
      </w:r>
      <w:r>
        <w:rPr>
          <w:webHidden/>
        </w:rPr>
        <w:fldChar w:fldCharType="separate"/>
      </w:r>
      <w:ins w:id="128" w:author="DHA" w:date="2010-07-05T23:03:00Z">
        <w:r w:rsidR="008750BC">
          <w:rPr>
            <w:webHidden/>
          </w:rPr>
          <w:t>21</w:t>
        </w:r>
      </w:ins>
      <w:del w:id="12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"_Toc263797174"</w:instrText>
      </w:r>
      <w:r>
        <w:fldChar w:fldCharType="separate"/>
      </w:r>
      <w:r w:rsidR="004A0BCF" w:rsidRPr="00CE6CC3">
        <w:rPr>
          <w:rStyle w:val="Hyperlink"/>
          <w:rFonts w:ascii="Times New Roman" w:hAnsi="Times New Roman"/>
          <w:lang w:val="nl-NL"/>
        </w:rPr>
        <w:t>1.2.2.1.12.</w:t>
      </w:r>
      <w:r w:rsidR="004A0BCF">
        <w:rPr>
          <w:rFonts w:cs="Times New Roman"/>
          <w:sz w:val="22"/>
          <w:szCs w:val="22"/>
          <w:lang w:val="en-US"/>
        </w:rPr>
        <w:tab/>
      </w:r>
      <w:r w:rsidR="004A0BCF" w:rsidRPr="00CE6CC3">
        <w:rPr>
          <w:rStyle w:val="Hyperlink"/>
          <w:rFonts w:ascii="Times New Roman" w:hAnsi="Times New Roman"/>
          <w:lang w:val="nl-NL"/>
        </w:rPr>
        <w:t>Công bố kết quả phúc khảo.</w:t>
      </w:r>
      <w:r w:rsidR="004A0BCF">
        <w:rPr>
          <w:webHidden/>
        </w:rPr>
        <w:tab/>
      </w:r>
      <w:r>
        <w:rPr>
          <w:webHidden/>
        </w:rPr>
        <w:fldChar w:fldCharType="begin"/>
      </w:r>
      <w:r w:rsidR="004A0BCF">
        <w:rPr>
          <w:webHidden/>
        </w:rPr>
        <w:instrText xml:space="preserve"> PAGEREF _Toc263797174 \h </w:instrText>
      </w:r>
      <w:r>
        <w:rPr>
          <w:webHidden/>
        </w:rPr>
      </w:r>
      <w:r>
        <w:rPr>
          <w:webHidden/>
        </w:rPr>
        <w:fldChar w:fldCharType="separate"/>
      </w:r>
      <w:ins w:id="130" w:author="DHA" w:date="2010-07-05T23:03:00Z">
        <w:r w:rsidR="008750BC">
          <w:rPr>
            <w:webHidden/>
          </w:rPr>
          <w:t>22</w:t>
        </w:r>
      </w:ins>
      <w:del w:id="13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"_Toc263797175"</w:instrText>
      </w:r>
      <w:r>
        <w:fldChar w:fldCharType="separate"/>
      </w:r>
      <w:r w:rsidR="004A0BCF" w:rsidRPr="00CE6CC3">
        <w:rPr>
          <w:rStyle w:val="Hyperlink"/>
          <w:rFonts w:ascii="Times New Roman" w:hAnsi="Times New Roman"/>
          <w:i/>
        </w:rPr>
        <w:t>1.2.2.2.</w:t>
      </w:r>
      <w:r w:rsidR="004A0BCF">
        <w:rPr>
          <w:rFonts w:cs="Times New Roman"/>
          <w:sz w:val="22"/>
          <w:szCs w:val="22"/>
          <w:lang w:val="en-US"/>
        </w:rPr>
        <w:tab/>
      </w:r>
      <w:r w:rsidR="004A0BCF" w:rsidRPr="00CE6CC3">
        <w:rPr>
          <w:rStyle w:val="Hyperlink"/>
          <w:rFonts w:ascii="Times New Roman" w:hAnsi="Times New Roman"/>
          <w:i/>
        </w:rPr>
        <w:t>Quy trình Cấp chứng chỉ</w:t>
      </w:r>
      <w:r w:rsidR="004A0BCF">
        <w:rPr>
          <w:webHidden/>
        </w:rPr>
        <w:tab/>
      </w:r>
      <w:r>
        <w:rPr>
          <w:webHidden/>
        </w:rPr>
        <w:fldChar w:fldCharType="begin"/>
      </w:r>
      <w:r w:rsidR="004A0BCF">
        <w:rPr>
          <w:webHidden/>
        </w:rPr>
        <w:instrText xml:space="preserve"> PAGEREF _Toc263797175 \h </w:instrText>
      </w:r>
      <w:r>
        <w:rPr>
          <w:webHidden/>
        </w:rPr>
      </w:r>
      <w:r>
        <w:rPr>
          <w:webHidden/>
        </w:rPr>
        <w:fldChar w:fldCharType="separate"/>
      </w:r>
      <w:ins w:id="132" w:author="DHA" w:date="2010-07-05T23:03:00Z">
        <w:r w:rsidR="008750BC">
          <w:rPr>
            <w:webHidden/>
          </w:rPr>
          <w:t>22</w:t>
        </w:r>
      </w:ins>
      <w:del w:id="13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"_Toc263797176"</w:instrText>
      </w:r>
      <w:r>
        <w:fldChar w:fldCharType="separate"/>
      </w:r>
      <w:r w:rsidR="004A0BCF" w:rsidRPr="00CE6CC3">
        <w:rPr>
          <w:rStyle w:val="Hyperlink"/>
          <w:rFonts w:ascii="Times New Roman" w:hAnsi="Times New Roman"/>
        </w:rPr>
        <w:t>1.2.3.</w:t>
      </w:r>
      <w:r w:rsidR="004A0BCF">
        <w:rPr>
          <w:rFonts w:cs="Times New Roman"/>
          <w:b w:val="0"/>
          <w:bCs w:val="0"/>
          <w:sz w:val="22"/>
          <w:szCs w:val="22"/>
          <w:lang w:val="en-US"/>
        </w:rPr>
        <w:tab/>
      </w:r>
      <w:r w:rsidR="004A0BCF" w:rsidRPr="00CE6CC3">
        <w:rPr>
          <w:rStyle w:val="Hyperlink"/>
          <w:rFonts w:ascii="Times New Roman" w:hAnsi="Times New Roman"/>
        </w:rPr>
        <w:t>Các vấn đề còn tồn tại trong việc thực hiện quy trình.</w:t>
      </w:r>
      <w:r w:rsidR="004A0BCF">
        <w:rPr>
          <w:webHidden/>
        </w:rPr>
        <w:tab/>
      </w:r>
      <w:r>
        <w:rPr>
          <w:webHidden/>
        </w:rPr>
        <w:fldChar w:fldCharType="begin"/>
      </w:r>
      <w:r w:rsidR="004A0BCF">
        <w:rPr>
          <w:webHidden/>
        </w:rPr>
        <w:instrText xml:space="preserve"> PAGEREF _Toc263797176 \h </w:instrText>
      </w:r>
      <w:r>
        <w:rPr>
          <w:webHidden/>
        </w:rPr>
      </w:r>
      <w:r>
        <w:rPr>
          <w:webHidden/>
        </w:rPr>
        <w:fldChar w:fldCharType="separate"/>
      </w:r>
      <w:ins w:id="134" w:author="DHA" w:date="2010-07-05T23:03:00Z">
        <w:r w:rsidR="008750BC">
          <w:rPr>
            <w:webHidden/>
          </w:rPr>
          <w:t>23</w:t>
        </w:r>
      </w:ins>
      <w:del w:id="135" w:author="DHA" w:date="2010-07-05T23:03:00Z">
        <w:r w:rsidR="004A0BCF" w:rsidDel="008750BC">
          <w:rPr>
            <w:webHidden/>
          </w:rPr>
          <w:delText>3</w:delText>
        </w:r>
      </w:del>
      <w:r>
        <w:rPr>
          <w:webHidden/>
        </w:rPr>
        <w:fldChar w:fldCharType="end"/>
      </w:r>
      <w:r>
        <w:fldChar w:fldCharType="end"/>
      </w:r>
    </w:p>
    <w:p w:rsidR="004A0BCF" w:rsidRDefault="00051831" w:rsidP="00784A8E">
      <w:pPr>
        <w:pStyle w:val="TOC1"/>
        <w:tabs>
          <w:tab w:val="left" w:pos="440"/>
          <w:tab w:val="right" w:leader="dot" w:pos="9350"/>
        </w:tabs>
        <w:spacing w:before="0" w:after="200"/>
        <w:rPr>
          <w:rFonts w:ascii="Calibri" w:hAnsi="Calibri"/>
          <w:b w:val="0"/>
          <w:bCs w:val="0"/>
          <w:caps w:val="0"/>
          <w:sz w:val="22"/>
          <w:szCs w:val="22"/>
          <w:lang w:val="en-US"/>
        </w:rPr>
      </w:pPr>
      <w:r>
        <w:fldChar w:fldCharType="begin"/>
      </w:r>
      <w:r w:rsidR="00AE464B">
        <w:instrText>HYPERLINK \l "_Toc263797177"</w:instrText>
      </w:r>
      <w:r>
        <w:fldChar w:fldCharType="separate"/>
      </w:r>
      <w:r w:rsidR="004A0BCF" w:rsidRPr="00CE6CC3">
        <w:rPr>
          <w:rStyle w:val="Hyperlink"/>
          <w:rFonts w:ascii="Times New Roman" w:hAnsi="Times New Roman"/>
          <w:i/>
        </w:rPr>
        <w:t>2.</w:t>
      </w:r>
      <w:r w:rsidR="004A0BCF">
        <w:rPr>
          <w:rFonts w:ascii="Calibri" w:hAnsi="Calibri"/>
          <w:b w:val="0"/>
          <w:bCs w:val="0"/>
          <w:caps w:val="0"/>
          <w:sz w:val="22"/>
          <w:szCs w:val="22"/>
          <w:lang w:val="en-US"/>
        </w:rPr>
        <w:tab/>
      </w:r>
      <w:r w:rsidR="004A0BCF" w:rsidRPr="00CE6CC3">
        <w:rPr>
          <w:rStyle w:val="Hyperlink"/>
          <w:rFonts w:ascii="Times New Roman" w:hAnsi="Times New Roman"/>
          <w:i/>
        </w:rPr>
        <w:t>Đặc tả chi tiết các yêu cầu hệ thống</w:t>
      </w:r>
      <w:r w:rsidR="004A0BCF">
        <w:rPr>
          <w:webHidden/>
        </w:rPr>
        <w:tab/>
      </w:r>
      <w:r>
        <w:rPr>
          <w:webHidden/>
        </w:rPr>
        <w:fldChar w:fldCharType="begin"/>
      </w:r>
      <w:r w:rsidR="004A0BCF">
        <w:rPr>
          <w:webHidden/>
        </w:rPr>
        <w:instrText xml:space="preserve"> PAGEREF _Toc263797177 \h </w:instrText>
      </w:r>
      <w:r>
        <w:rPr>
          <w:webHidden/>
        </w:rPr>
      </w:r>
      <w:r>
        <w:rPr>
          <w:webHidden/>
        </w:rPr>
        <w:fldChar w:fldCharType="separate"/>
      </w:r>
      <w:ins w:id="136" w:author="DHA" w:date="2010-07-05T23:03:00Z">
        <w:r w:rsidR="008750BC">
          <w:rPr>
            <w:webHidden/>
          </w:rPr>
          <w:t>24</w:t>
        </w:r>
      </w:ins>
      <w:del w:id="13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"_Toc263797178"</w:instrText>
      </w:r>
      <w:r>
        <w:fldChar w:fldCharType="separate"/>
      </w:r>
      <w:r w:rsidR="004A0BCF" w:rsidRPr="00CE6CC3">
        <w:rPr>
          <w:rStyle w:val="Hyperlink"/>
          <w:rFonts w:ascii="Times New Roman" w:hAnsi="Times New Roman"/>
          <w:i/>
        </w:rPr>
        <w:t>2.1.</w:t>
      </w:r>
      <w:r w:rsidR="004A0BCF">
        <w:rPr>
          <w:rFonts w:cs="Times New Roman"/>
          <w:b w:val="0"/>
          <w:bCs w:val="0"/>
          <w:sz w:val="22"/>
          <w:szCs w:val="22"/>
          <w:lang w:val="en-US"/>
        </w:rPr>
        <w:tab/>
      </w:r>
      <w:r w:rsidR="004A0BCF" w:rsidRPr="00CE6CC3">
        <w:rPr>
          <w:rStyle w:val="Hyperlink"/>
          <w:rFonts w:ascii="Times New Roman" w:hAnsi="Times New Roman"/>
          <w:i/>
        </w:rPr>
        <w:t>Yêu cầu chức năng</w:t>
      </w:r>
      <w:r w:rsidR="004A0BCF">
        <w:rPr>
          <w:webHidden/>
        </w:rPr>
        <w:tab/>
      </w:r>
      <w:r>
        <w:rPr>
          <w:webHidden/>
        </w:rPr>
        <w:fldChar w:fldCharType="begin"/>
      </w:r>
      <w:r w:rsidR="004A0BCF">
        <w:rPr>
          <w:webHidden/>
        </w:rPr>
        <w:instrText xml:space="preserve"> PAGEREF _Toc263797178 \h </w:instrText>
      </w:r>
      <w:r>
        <w:rPr>
          <w:webHidden/>
        </w:rPr>
      </w:r>
      <w:r>
        <w:rPr>
          <w:webHidden/>
        </w:rPr>
        <w:fldChar w:fldCharType="separate"/>
      </w:r>
      <w:ins w:id="138" w:author="DHA" w:date="2010-07-05T23:03:00Z">
        <w:r w:rsidR="008750BC">
          <w:rPr>
            <w:webHidden/>
          </w:rPr>
          <w:t>25</w:t>
        </w:r>
      </w:ins>
      <w:del w:id="139"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"_Toc263797179"</w:instrText>
      </w:r>
      <w:r>
        <w:fldChar w:fldCharType="separate"/>
      </w:r>
      <w:r w:rsidR="004A0BCF" w:rsidRPr="00CE6CC3">
        <w:rPr>
          <w:rStyle w:val="Hyperlink"/>
          <w:rFonts w:ascii="Times New Roman" w:hAnsi="Times New Roman"/>
        </w:rPr>
        <w:t>2.1.1.</w:t>
      </w:r>
      <w:r w:rsidR="004A0BCF">
        <w:rPr>
          <w:rFonts w:cs="Times New Roman"/>
          <w:b w:val="0"/>
          <w:bCs w:val="0"/>
          <w:sz w:val="22"/>
          <w:szCs w:val="22"/>
          <w:lang w:val="en-US"/>
        </w:rPr>
        <w:tab/>
      </w:r>
      <w:r w:rsidR="004A0BCF" w:rsidRPr="00CE6CC3">
        <w:rPr>
          <w:rStyle w:val="Hyperlink"/>
          <w:rFonts w:ascii="Times New Roman" w:hAnsi="Times New Roman"/>
        </w:rPr>
        <w:t>Chức năng thông báo:</w:t>
      </w:r>
      <w:r w:rsidR="004A0BCF">
        <w:rPr>
          <w:webHidden/>
        </w:rPr>
        <w:tab/>
      </w:r>
      <w:r>
        <w:rPr>
          <w:webHidden/>
        </w:rPr>
        <w:fldChar w:fldCharType="begin"/>
      </w:r>
      <w:r w:rsidR="004A0BCF">
        <w:rPr>
          <w:webHidden/>
        </w:rPr>
        <w:instrText xml:space="preserve"> PAGEREF _Toc263797179 \h </w:instrText>
      </w:r>
      <w:r>
        <w:rPr>
          <w:webHidden/>
        </w:rPr>
      </w:r>
      <w:r>
        <w:rPr>
          <w:webHidden/>
        </w:rPr>
        <w:fldChar w:fldCharType="separate"/>
      </w:r>
      <w:ins w:id="140" w:author="DHA" w:date="2010-07-05T23:03:00Z">
        <w:r w:rsidR="008750BC">
          <w:rPr>
            <w:webHidden/>
          </w:rPr>
          <w:t>25</w:t>
        </w:r>
      </w:ins>
      <w:del w:id="141"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"_Toc263797180"</w:instrText>
      </w:r>
      <w:r>
        <w:fldChar w:fldCharType="separate"/>
      </w:r>
      <w:r w:rsidR="004A0BCF" w:rsidRPr="00CE6CC3">
        <w:rPr>
          <w:rStyle w:val="Hyperlink"/>
          <w:rFonts w:ascii="Times New Roman" w:hAnsi="Times New Roman"/>
        </w:rPr>
        <w:t>2.1.2.</w:t>
      </w:r>
      <w:r w:rsidR="004A0BCF">
        <w:rPr>
          <w:rFonts w:cs="Times New Roman"/>
          <w:b w:val="0"/>
          <w:bCs w:val="0"/>
          <w:sz w:val="22"/>
          <w:szCs w:val="22"/>
          <w:lang w:val="en-US"/>
        </w:rPr>
        <w:tab/>
      </w:r>
      <w:r w:rsidR="004A0BCF" w:rsidRPr="00CE6CC3">
        <w:rPr>
          <w:rStyle w:val="Hyperlink"/>
          <w:rFonts w:ascii="Times New Roman" w:hAnsi="Times New Roman"/>
        </w:rPr>
        <w:t>Chức năng theo dõi công việc</w:t>
      </w:r>
      <w:r w:rsidR="004A0BCF">
        <w:rPr>
          <w:webHidden/>
        </w:rPr>
        <w:tab/>
      </w:r>
      <w:r>
        <w:rPr>
          <w:webHidden/>
        </w:rPr>
        <w:fldChar w:fldCharType="begin"/>
      </w:r>
      <w:r w:rsidR="004A0BCF">
        <w:rPr>
          <w:webHidden/>
        </w:rPr>
        <w:instrText xml:space="preserve"> PAGEREF _Toc263797180 \h </w:instrText>
      </w:r>
      <w:r>
        <w:rPr>
          <w:webHidden/>
        </w:rPr>
      </w:r>
      <w:r>
        <w:rPr>
          <w:webHidden/>
        </w:rPr>
        <w:fldChar w:fldCharType="separate"/>
      </w:r>
      <w:ins w:id="142" w:author="DHA" w:date="2010-07-05T23:03:00Z">
        <w:r w:rsidR="008750BC">
          <w:rPr>
            <w:webHidden/>
          </w:rPr>
          <w:t>25</w:t>
        </w:r>
      </w:ins>
      <w:del w:id="14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"_Toc263797181"</w:instrText>
      </w:r>
      <w:r>
        <w:fldChar w:fldCharType="separate"/>
      </w:r>
      <w:r w:rsidR="004A0BCF" w:rsidRPr="00CE6CC3">
        <w:rPr>
          <w:rStyle w:val="Hyperlink"/>
          <w:rFonts w:ascii="Times New Roman" w:hAnsi="Times New Roman"/>
        </w:rPr>
        <w:t>2.1.2.1.</w:t>
      </w:r>
      <w:r w:rsidR="004A0BCF">
        <w:rPr>
          <w:rFonts w:cs="Times New Roman"/>
          <w:sz w:val="22"/>
          <w:szCs w:val="22"/>
          <w:lang w:val="en-US"/>
        </w:rPr>
        <w:tab/>
      </w:r>
      <w:r w:rsidR="004A0BCF" w:rsidRPr="00CE6CC3">
        <w:rPr>
          <w:rStyle w:val="Hyperlink"/>
          <w:rFonts w:ascii="Times New Roman" w:hAnsi="Times New Roman"/>
          <w:i/>
        </w:rPr>
        <w:t>Đối với các nhân viên thực hiện các công việc</w:t>
      </w:r>
      <w:r w:rsidR="004A0BCF" w:rsidRPr="00CE6CC3">
        <w:rPr>
          <w:rStyle w:val="Hyperlink"/>
          <w:rFonts w:ascii="Times New Roman" w:hAnsi="Times New Roman"/>
        </w:rPr>
        <w:t>:</w:t>
      </w:r>
      <w:r w:rsidR="004A0BCF">
        <w:rPr>
          <w:webHidden/>
        </w:rPr>
        <w:tab/>
      </w:r>
      <w:r>
        <w:rPr>
          <w:webHidden/>
        </w:rPr>
        <w:fldChar w:fldCharType="begin"/>
      </w:r>
      <w:r w:rsidR="004A0BCF">
        <w:rPr>
          <w:webHidden/>
        </w:rPr>
        <w:instrText xml:space="preserve"> PAGEREF _Toc263797181 \h </w:instrText>
      </w:r>
      <w:r>
        <w:rPr>
          <w:webHidden/>
        </w:rPr>
      </w:r>
      <w:r>
        <w:rPr>
          <w:webHidden/>
        </w:rPr>
        <w:fldChar w:fldCharType="separate"/>
      </w:r>
      <w:ins w:id="144" w:author="DHA" w:date="2010-07-05T23:03:00Z">
        <w:r w:rsidR="008750BC">
          <w:rPr>
            <w:webHidden/>
          </w:rPr>
          <w:t>25</w:t>
        </w:r>
      </w:ins>
      <w:del w:id="14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"_Toc263797182"</w:instrText>
      </w:r>
      <w:r>
        <w:fldChar w:fldCharType="separate"/>
      </w:r>
      <w:r w:rsidR="004A0BCF" w:rsidRPr="00CE6CC3">
        <w:rPr>
          <w:rStyle w:val="Hyperlink"/>
          <w:rFonts w:ascii="Times New Roman" w:hAnsi="Times New Roman"/>
          <w:i/>
        </w:rPr>
        <w:t>2.1.2.2.</w:t>
      </w:r>
      <w:r w:rsidR="004A0BCF">
        <w:rPr>
          <w:rFonts w:cs="Times New Roman"/>
          <w:sz w:val="22"/>
          <w:szCs w:val="22"/>
          <w:lang w:val="en-US"/>
        </w:rPr>
        <w:tab/>
      </w:r>
      <w:r w:rsidR="004A0BCF" w:rsidRPr="00CE6CC3">
        <w:rPr>
          <w:rStyle w:val="Hyperlink"/>
          <w:rFonts w:ascii="Times New Roman" w:hAnsi="Times New Roman"/>
          <w:i/>
        </w:rPr>
        <w:t>Đối với người quản lý:</w:t>
      </w:r>
      <w:r w:rsidR="004A0BCF">
        <w:rPr>
          <w:webHidden/>
        </w:rPr>
        <w:tab/>
      </w:r>
      <w:r>
        <w:rPr>
          <w:webHidden/>
        </w:rPr>
        <w:fldChar w:fldCharType="begin"/>
      </w:r>
      <w:r w:rsidR="004A0BCF">
        <w:rPr>
          <w:webHidden/>
        </w:rPr>
        <w:instrText xml:space="preserve"> PAGEREF _Toc263797182 \h </w:instrText>
      </w:r>
      <w:r>
        <w:rPr>
          <w:webHidden/>
        </w:rPr>
      </w:r>
      <w:r>
        <w:rPr>
          <w:webHidden/>
        </w:rPr>
        <w:fldChar w:fldCharType="separate"/>
      </w:r>
      <w:ins w:id="146" w:author="DHA" w:date="2010-07-05T23:03:00Z">
        <w:r w:rsidR="008750BC">
          <w:rPr>
            <w:webHidden/>
          </w:rPr>
          <w:t>25</w:t>
        </w:r>
      </w:ins>
      <w:del w:id="14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"_Toc263797183"</w:instrText>
      </w:r>
      <w:r>
        <w:fldChar w:fldCharType="separate"/>
      </w:r>
      <w:r w:rsidR="004A0BCF" w:rsidRPr="00CE6CC3">
        <w:rPr>
          <w:rStyle w:val="Hyperlink"/>
          <w:rFonts w:ascii="Times New Roman" w:hAnsi="Times New Roman"/>
          <w:b/>
        </w:rPr>
        <w:t>2.1.3.</w:t>
      </w:r>
      <w:r w:rsidR="004A0BCF">
        <w:rPr>
          <w:rFonts w:cs="Times New Roman"/>
          <w:sz w:val="22"/>
          <w:szCs w:val="22"/>
          <w:lang w:val="en-US"/>
        </w:rPr>
        <w:tab/>
      </w:r>
      <w:r w:rsidR="004A0BCF" w:rsidRPr="00CE6CC3">
        <w:rPr>
          <w:rStyle w:val="Hyperlink"/>
          <w:rFonts w:ascii="Times New Roman" w:hAnsi="Times New Roman"/>
          <w:b/>
        </w:rPr>
        <w:t>Chức năng cập nhật thông tin</w:t>
      </w:r>
      <w:r w:rsidR="004A0BCF">
        <w:rPr>
          <w:webHidden/>
        </w:rPr>
        <w:tab/>
      </w:r>
      <w:r>
        <w:rPr>
          <w:webHidden/>
        </w:rPr>
        <w:fldChar w:fldCharType="begin"/>
      </w:r>
      <w:r w:rsidR="004A0BCF">
        <w:rPr>
          <w:webHidden/>
        </w:rPr>
        <w:instrText xml:space="preserve"> PAGEREF _Toc263797183 \h </w:instrText>
      </w:r>
      <w:r>
        <w:rPr>
          <w:webHidden/>
        </w:rPr>
      </w:r>
      <w:r>
        <w:rPr>
          <w:webHidden/>
        </w:rPr>
        <w:fldChar w:fldCharType="separate"/>
      </w:r>
      <w:ins w:id="148" w:author="DHA" w:date="2010-07-05T23:03:00Z">
        <w:r w:rsidR="008750BC">
          <w:rPr>
            <w:webHidden/>
          </w:rPr>
          <w:t>26</w:t>
        </w:r>
      </w:ins>
      <w:del w:id="14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"_Toc263797184"</w:instrText>
      </w:r>
      <w:r>
        <w:fldChar w:fldCharType="separate"/>
      </w:r>
      <w:r w:rsidR="004A0BCF" w:rsidRPr="00CE6CC3">
        <w:rPr>
          <w:rStyle w:val="Hyperlink"/>
          <w:rFonts w:ascii="Times New Roman" w:hAnsi="Times New Roman"/>
          <w:b/>
        </w:rPr>
        <w:t>2.1.4.</w:t>
      </w:r>
      <w:r w:rsidR="004A0BCF">
        <w:rPr>
          <w:rFonts w:cs="Times New Roman"/>
          <w:sz w:val="22"/>
          <w:szCs w:val="22"/>
          <w:lang w:val="en-US"/>
        </w:rPr>
        <w:tab/>
      </w:r>
      <w:r w:rsidR="004A0BCF" w:rsidRPr="00CE6CC3">
        <w:rPr>
          <w:rStyle w:val="Hyperlink"/>
          <w:rFonts w:ascii="Times New Roman" w:hAnsi="Times New Roman"/>
          <w:b/>
        </w:rPr>
        <w:t>Chức năng thống kê</w:t>
      </w:r>
      <w:r w:rsidR="004A0BCF">
        <w:rPr>
          <w:webHidden/>
        </w:rPr>
        <w:tab/>
      </w:r>
      <w:r>
        <w:rPr>
          <w:webHidden/>
        </w:rPr>
        <w:fldChar w:fldCharType="begin"/>
      </w:r>
      <w:r w:rsidR="004A0BCF">
        <w:rPr>
          <w:webHidden/>
        </w:rPr>
        <w:instrText xml:space="preserve"> PAGEREF _Toc263797184 \h </w:instrText>
      </w:r>
      <w:r>
        <w:rPr>
          <w:webHidden/>
        </w:rPr>
      </w:r>
      <w:r>
        <w:rPr>
          <w:webHidden/>
        </w:rPr>
        <w:fldChar w:fldCharType="separate"/>
      </w:r>
      <w:ins w:id="150" w:author="DHA" w:date="2010-07-05T23:03:00Z">
        <w:r w:rsidR="008750BC">
          <w:rPr>
            <w:webHidden/>
          </w:rPr>
          <w:t>26</w:t>
        </w:r>
      </w:ins>
      <w:del w:id="15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"_Toc263797185"</w:instrText>
      </w:r>
      <w:r>
        <w:fldChar w:fldCharType="separate"/>
      </w:r>
      <w:r w:rsidR="004A0BCF" w:rsidRPr="00CE6CC3">
        <w:rPr>
          <w:rStyle w:val="Hyperlink"/>
          <w:rFonts w:ascii="Times New Roman" w:hAnsi="Times New Roman"/>
          <w:i/>
        </w:rPr>
        <w:t>2.1.4.1.</w:t>
      </w:r>
      <w:r w:rsidR="004A0BCF">
        <w:rPr>
          <w:rFonts w:cs="Times New Roman"/>
          <w:sz w:val="22"/>
          <w:szCs w:val="22"/>
          <w:lang w:val="en-US"/>
        </w:rPr>
        <w:tab/>
      </w:r>
      <w:r w:rsidR="004A0BCF" w:rsidRPr="00CE6CC3">
        <w:rPr>
          <w:rStyle w:val="Hyperlink"/>
          <w:rFonts w:ascii="Times New Roman" w:hAnsi="Times New Roman"/>
          <w:i/>
        </w:rPr>
        <w:t>Thống kê tổng thể:</w:t>
      </w:r>
      <w:r w:rsidR="004A0BCF">
        <w:rPr>
          <w:webHidden/>
        </w:rPr>
        <w:tab/>
      </w:r>
      <w:r>
        <w:rPr>
          <w:webHidden/>
        </w:rPr>
        <w:fldChar w:fldCharType="begin"/>
      </w:r>
      <w:r w:rsidR="004A0BCF">
        <w:rPr>
          <w:webHidden/>
        </w:rPr>
        <w:instrText xml:space="preserve"> PAGEREF _Toc263797185 \h </w:instrText>
      </w:r>
      <w:r>
        <w:rPr>
          <w:webHidden/>
        </w:rPr>
      </w:r>
      <w:r>
        <w:rPr>
          <w:webHidden/>
        </w:rPr>
        <w:fldChar w:fldCharType="separate"/>
      </w:r>
      <w:ins w:id="152" w:author="DHA" w:date="2010-07-05T23:03:00Z">
        <w:r w:rsidR="008750BC">
          <w:rPr>
            <w:webHidden/>
          </w:rPr>
          <w:t>26</w:t>
        </w:r>
      </w:ins>
      <w:del w:id="15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"_Toc263797186"</w:instrText>
      </w:r>
      <w:r>
        <w:fldChar w:fldCharType="separate"/>
      </w:r>
      <w:r w:rsidR="004A0BCF" w:rsidRPr="00CE6CC3">
        <w:rPr>
          <w:rStyle w:val="Hyperlink"/>
          <w:rFonts w:ascii="Times New Roman" w:hAnsi="Times New Roman"/>
          <w:i/>
        </w:rPr>
        <w:t>2.1.4.2.</w:t>
      </w:r>
      <w:r w:rsidR="004A0BCF">
        <w:rPr>
          <w:rFonts w:cs="Times New Roman"/>
          <w:sz w:val="22"/>
          <w:szCs w:val="22"/>
          <w:lang w:val="en-US"/>
        </w:rPr>
        <w:tab/>
      </w:r>
      <w:r w:rsidR="004A0BCF" w:rsidRPr="00CE6CC3">
        <w:rPr>
          <w:rStyle w:val="Hyperlink"/>
          <w:rFonts w:ascii="Times New Roman" w:hAnsi="Times New Roman"/>
          <w:i/>
        </w:rPr>
        <w:t>Thống kê chi tiết:</w:t>
      </w:r>
      <w:r w:rsidR="004A0BCF">
        <w:rPr>
          <w:webHidden/>
        </w:rPr>
        <w:tab/>
      </w:r>
      <w:r>
        <w:rPr>
          <w:webHidden/>
        </w:rPr>
        <w:fldChar w:fldCharType="begin"/>
      </w:r>
      <w:r w:rsidR="004A0BCF">
        <w:rPr>
          <w:webHidden/>
        </w:rPr>
        <w:instrText xml:space="preserve"> PAGEREF _Toc263797186 \h </w:instrText>
      </w:r>
      <w:r>
        <w:rPr>
          <w:webHidden/>
        </w:rPr>
      </w:r>
      <w:r>
        <w:rPr>
          <w:webHidden/>
        </w:rPr>
        <w:fldChar w:fldCharType="separate"/>
      </w:r>
      <w:ins w:id="154" w:author="DHA" w:date="2010-07-05T23:03:00Z">
        <w:r w:rsidR="008750BC">
          <w:rPr>
            <w:webHidden/>
          </w:rPr>
          <w:t>26</w:t>
        </w:r>
      </w:ins>
      <w:del w:id="15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"_Toc263797187"</w:instrText>
      </w:r>
      <w:r>
        <w:fldChar w:fldCharType="separate"/>
      </w:r>
      <w:r w:rsidR="004A0BCF" w:rsidRPr="00CE6CC3">
        <w:rPr>
          <w:rStyle w:val="Hyperlink"/>
          <w:rFonts w:ascii="Times New Roman" w:hAnsi="Times New Roman"/>
          <w:i/>
        </w:rPr>
        <w:t>2.1.4.3.</w:t>
      </w:r>
      <w:r w:rsidR="004A0BCF">
        <w:rPr>
          <w:rFonts w:cs="Times New Roman"/>
          <w:sz w:val="22"/>
          <w:szCs w:val="22"/>
          <w:lang w:val="en-US"/>
        </w:rPr>
        <w:tab/>
      </w:r>
      <w:r w:rsidR="004A0BCF" w:rsidRPr="00CE6CC3">
        <w:rPr>
          <w:rStyle w:val="Hyperlink"/>
          <w:rFonts w:ascii="Times New Roman" w:hAnsi="Times New Roman"/>
          <w:i/>
        </w:rPr>
        <w:t>Thống kê so sánh:</w:t>
      </w:r>
      <w:r w:rsidR="004A0BCF">
        <w:rPr>
          <w:webHidden/>
        </w:rPr>
        <w:tab/>
      </w:r>
      <w:r>
        <w:rPr>
          <w:webHidden/>
        </w:rPr>
        <w:fldChar w:fldCharType="begin"/>
      </w:r>
      <w:r w:rsidR="004A0BCF">
        <w:rPr>
          <w:webHidden/>
        </w:rPr>
        <w:instrText xml:space="preserve"> PAGEREF _Toc263797187 \h </w:instrText>
      </w:r>
      <w:r>
        <w:rPr>
          <w:webHidden/>
        </w:rPr>
      </w:r>
      <w:r>
        <w:rPr>
          <w:webHidden/>
        </w:rPr>
        <w:fldChar w:fldCharType="separate"/>
      </w:r>
      <w:ins w:id="156" w:author="DHA" w:date="2010-07-05T23:03:00Z">
        <w:r w:rsidR="008750BC">
          <w:rPr>
            <w:webHidden/>
          </w:rPr>
          <w:t>27</w:t>
        </w:r>
      </w:ins>
      <w:del w:id="15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"_Toc263797188"</w:instrText>
      </w:r>
      <w:r>
        <w:fldChar w:fldCharType="separate"/>
      </w:r>
      <w:r w:rsidR="004A0BCF" w:rsidRPr="00CE6CC3">
        <w:rPr>
          <w:rStyle w:val="Hyperlink"/>
          <w:rFonts w:ascii="Times New Roman" w:hAnsi="Times New Roman"/>
          <w:b/>
        </w:rPr>
        <w:t>2.1.5.</w:t>
      </w:r>
      <w:r w:rsidR="004A0BCF">
        <w:rPr>
          <w:rFonts w:cs="Times New Roman"/>
          <w:sz w:val="22"/>
          <w:szCs w:val="22"/>
          <w:lang w:val="en-US"/>
        </w:rPr>
        <w:tab/>
      </w:r>
      <w:r w:rsidR="004A0BCF" w:rsidRPr="00CE6CC3">
        <w:rPr>
          <w:rStyle w:val="Hyperlink"/>
          <w:rFonts w:ascii="Times New Roman" w:hAnsi="Times New Roman"/>
          <w:b/>
        </w:rPr>
        <w:t>Chức năng cảnh báo:</w:t>
      </w:r>
      <w:r w:rsidR="004A0BCF">
        <w:rPr>
          <w:webHidden/>
        </w:rPr>
        <w:tab/>
      </w:r>
      <w:r>
        <w:rPr>
          <w:webHidden/>
        </w:rPr>
        <w:fldChar w:fldCharType="begin"/>
      </w:r>
      <w:r w:rsidR="004A0BCF">
        <w:rPr>
          <w:webHidden/>
        </w:rPr>
        <w:instrText xml:space="preserve"> PAGEREF _Toc263797188 \h </w:instrText>
      </w:r>
      <w:r>
        <w:rPr>
          <w:webHidden/>
        </w:rPr>
      </w:r>
      <w:r>
        <w:rPr>
          <w:webHidden/>
        </w:rPr>
        <w:fldChar w:fldCharType="separate"/>
      </w:r>
      <w:ins w:id="158" w:author="DHA" w:date="2010-07-05T23:03:00Z">
        <w:r w:rsidR="008750BC">
          <w:rPr>
            <w:webHidden/>
          </w:rPr>
          <w:t>27</w:t>
        </w:r>
      </w:ins>
      <w:del w:id="15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"_Toc263797189"</w:instrText>
      </w:r>
      <w:r>
        <w:fldChar w:fldCharType="separate"/>
      </w:r>
      <w:r w:rsidR="004A0BCF" w:rsidRPr="00CE6CC3">
        <w:rPr>
          <w:rStyle w:val="Hyperlink"/>
          <w:rFonts w:ascii="Times New Roman" w:hAnsi="Times New Roman"/>
          <w:b/>
        </w:rPr>
        <w:t>2.1.6.</w:t>
      </w:r>
      <w:r w:rsidR="004A0BCF">
        <w:rPr>
          <w:rFonts w:cs="Times New Roman"/>
          <w:sz w:val="22"/>
          <w:szCs w:val="22"/>
          <w:lang w:val="en-US"/>
        </w:rPr>
        <w:tab/>
      </w:r>
      <w:r w:rsidR="004A0BCF" w:rsidRPr="00CE6CC3">
        <w:rPr>
          <w:rStyle w:val="Hyperlink"/>
          <w:rFonts w:ascii="Times New Roman" w:hAnsi="Times New Roman"/>
          <w:b/>
        </w:rPr>
        <w:t>Chức năng phân quyền hệ thống</w:t>
      </w:r>
      <w:r w:rsidR="004A0BCF">
        <w:rPr>
          <w:webHidden/>
        </w:rPr>
        <w:tab/>
      </w:r>
      <w:r>
        <w:rPr>
          <w:webHidden/>
        </w:rPr>
        <w:fldChar w:fldCharType="begin"/>
      </w:r>
      <w:r w:rsidR="004A0BCF">
        <w:rPr>
          <w:webHidden/>
        </w:rPr>
        <w:instrText xml:space="preserve"> PAGEREF _Toc263797189 \h </w:instrText>
      </w:r>
      <w:r>
        <w:rPr>
          <w:webHidden/>
        </w:rPr>
      </w:r>
      <w:r>
        <w:rPr>
          <w:webHidden/>
        </w:rPr>
        <w:fldChar w:fldCharType="separate"/>
      </w:r>
      <w:ins w:id="160" w:author="DHA" w:date="2010-07-05T23:03:00Z">
        <w:r w:rsidR="008750BC">
          <w:rPr>
            <w:webHidden/>
          </w:rPr>
          <w:t>27</w:t>
        </w:r>
      </w:ins>
      <w:del w:id="16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"_Toc263797190"</w:instrText>
      </w:r>
      <w:r>
        <w:fldChar w:fldCharType="separate"/>
      </w:r>
      <w:r w:rsidR="004A0BCF" w:rsidRPr="00CE6CC3">
        <w:rPr>
          <w:rStyle w:val="Hyperlink"/>
          <w:rFonts w:ascii="Times New Roman" w:hAnsi="Times New Roman"/>
          <w:b/>
        </w:rPr>
        <w:t>2.1.7.</w:t>
      </w:r>
      <w:r w:rsidR="004A0BCF">
        <w:rPr>
          <w:rFonts w:cs="Times New Roman"/>
          <w:sz w:val="22"/>
          <w:szCs w:val="22"/>
          <w:lang w:val="en-US"/>
        </w:rPr>
        <w:tab/>
      </w:r>
      <w:r w:rsidR="004A0BCF" w:rsidRPr="00CE6CC3">
        <w:rPr>
          <w:rStyle w:val="Hyperlink"/>
          <w:rFonts w:ascii="Times New Roman" w:hAnsi="Times New Roman"/>
          <w:b/>
        </w:rPr>
        <w:t>Chức năng biểu diễn luồng công việc dưới dạng sơ đồ trực quan</w:t>
      </w:r>
      <w:r w:rsidR="004A0BCF">
        <w:rPr>
          <w:webHidden/>
        </w:rPr>
        <w:tab/>
      </w:r>
      <w:r>
        <w:rPr>
          <w:webHidden/>
        </w:rPr>
        <w:fldChar w:fldCharType="begin"/>
      </w:r>
      <w:r w:rsidR="004A0BCF">
        <w:rPr>
          <w:webHidden/>
        </w:rPr>
        <w:instrText xml:space="preserve"> PAGEREF _Toc263797190 \h </w:instrText>
      </w:r>
      <w:r>
        <w:rPr>
          <w:webHidden/>
        </w:rPr>
      </w:r>
      <w:r>
        <w:rPr>
          <w:webHidden/>
        </w:rPr>
        <w:fldChar w:fldCharType="separate"/>
      </w:r>
      <w:ins w:id="162" w:author="DHA" w:date="2010-07-05T23:03:00Z">
        <w:r w:rsidR="008750BC">
          <w:rPr>
            <w:webHidden/>
          </w:rPr>
          <w:t>28</w:t>
        </w:r>
      </w:ins>
      <w:del w:id="16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"_Toc263797191"</w:instrText>
      </w:r>
      <w:r>
        <w:fldChar w:fldCharType="separate"/>
      </w:r>
      <w:r w:rsidR="004A0BCF" w:rsidRPr="00CE6CC3">
        <w:rPr>
          <w:rStyle w:val="Hyperlink"/>
          <w:rFonts w:ascii="Times New Roman" w:hAnsi="Times New Roman"/>
          <w:i/>
        </w:rPr>
        <w:t>2.2.</w:t>
      </w:r>
      <w:r w:rsidR="004A0BCF">
        <w:rPr>
          <w:rFonts w:cs="Times New Roman"/>
          <w:b w:val="0"/>
          <w:bCs w:val="0"/>
          <w:sz w:val="22"/>
          <w:szCs w:val="22"/>
          <w:lang w:val="en-US"/>
        </w:rPr>
        <w:tab/>
      </w:r>
      <w:r w:rsidR="004A0BCF" w:rsidRPr="00CE6CC3">
        <w:rPr>
          <w:rStyle w:val="Hyperlink"/>
          <w:rFonts w:ascii="Times New Roman" w:hAnsi="Times New Roman"/>
          <w:i/>
        </w:rPr>
        <w:t>Yêu cầu phi chức năng</w:t>
      </w:r>
      <w:r w:rsidR="004A0BCF">
        <w:rPr>
          <w:webHidden/>
        </w:rPr>
        <w:tab/>
      </w:r>
      <w:r>
        <w:rPr>
          <w:webHidden/>
        </w:rPr>
        <w:fldChar w:fldCharType="begin"/>
      </w:r>
      <w:r w:rsidR="004A0BCF">
        <w:rPr>
          <w:webHidden/>
        </w:rPr>
        <w:instrText xml:space="preserve"> PAGEREF _Toc263797191 \h </w:instrText>
      </w:r>
      <w:r>
        <w:rPr>
          <w:webHidden/>
        </w:rPr>
      </w:r>
      <w:r>
        <w:rPr>
          <w:webHidden/>
        </w:rPr>
        <w:fldChar w:fldCharType="separate"/>
      </w:r>
      <w:ins w:id="164" w:author="DHA" w:date="2010-07-05T23:03:00Z">
        <w:r w:rsidR="008750BC">
          <w:rPr>
            <w:webHidden/>
          </w:rPr>
          <w:t>28</w:t>
        </w:r>
      </w:ins>
      <w:del w:id="16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"_Toc263797192"</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.2.1. Tính tiến hóa</w:t>
      </w:r>
      <w:r w:rsidR="004A0BCF">
        <w:rPr>
          <w:webHidden/>
        </w:rPr>
        <w:tab/>
      </w:r>
      <w:r>
        <w:rPr>
          <w:webHidden/>
        </w:rPr>
        <w:fldChar w:fldCharType="begin"/>
      </w:r>
      <w:r w:rsidR="004A0BCF">
        <w:rPr>
          <w:webHidden/>
        </w:rPr>
        <w:instrText xml:space="preserve"> PAGEREF _Toc263797192 \h </w:instrText>
      </w:r>
      <w:r>
        <w:rPr>
          <w:webHidden/>
        </w:rPr>
      </w:r>
      <w:r>
        <w:rPr>
          <w:webHidden/>
        </w:rPr>
        <w:fldChar w:fldCharType="separate"/>
      </w:r>
      <w:ins w:id="166" w:author="DHA" w:date="2010-07-05T23:03:00Z">
        <w:r w:rsidR="008750BC">
          <w:rPr>
            <w:webHidden/>
          </w:rPr>
          <w:t>28</w:t>
        </w:r>
      </w:ins>
      <w:del w:id="16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"_Toc263797193"</w:instrText>
      </w:r>
      <w:r>
        <w:fldChar w:fldCharType="separate"/>
      </w:r>
      <w:r w:rsidR="004A0BCF" w:rsidRPr="00CE6CC3">
        <w:rPr>
          <w:rStyle w:val="Hyperlink"/>
          <w:rFonts w:ascii="Times New Roman" w:hAnsi="Times New Roman"/>
          <w:b/>
          <w:lang w:val="en-US"/>
        </w:rPr>
        <w:t>2</w:t>
      </w:r>
      <w:r w:rsidR="004A0BCF" w:rsidRPr="00CE6CC3">
        <w:rPr>
          <w:rStyle w:val="Hyperlink"/>
          <w:rFonts w:ascii="Times New Roman" w:hAnsi="Times New Roman"/>
          <w:b/>
        </w:rPr>
        <w:t>.2.3. Yêu cầu về giao diện</w:t>
      </w:r>
      <w:r w:rsidR="004A0BCF">
        <w:rPr>
          <w:webHidden/>
        </w:rPr>
        <w:tab/>
      </w:r>
      <w:r>
        <w:rPr>
          <w:webHidden/>
        </w:rPr>
        <w:fldChar w:fldCharType="begin"/>
      </w:r>
      <w:r w:rsidR="004A0BCF">
        <w:rPr>
          <w:webHidden/>
        </w:rPr>
        <w:instrText xml:space="preserve"> PAGEREF _Toc263797193 \h </w:instrText>
      </w:r>
      <w:r>
        <w:rPr>
          <w:webHidden/>
        </w:rPr>
      </w:r>
      <w:r>
        <w:rPr>
          <w:webHidden/>
        </w:rPr>
        <w:fldChar w:fldCharType="separate"/>
      </w:r>
      <w:ins w:id="168" w:author="DHA" w:date="2010-07-05T23:03:00Z">
        <w:r w:rsidR="008750BC">
          <w:rPr>
            <w:webHidden/>
          </w:rPr>
          <w:t>28</w:t>
        </w:r>
      </w:ins>
      <w:del w:id="16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right" w:leader="dot" w:pos="9350"/>
        </w:tabs>
        <w:spacing w:after="200"/>
        <w:rPr>
          <w:rFonts w:cs="Times New Roman"/>
          <w:sz w:val="22"/>
          <w:szCs w:val="22"/>
          <w:lang w:val="en-US"/>
        </w:rPr>
      </w:pPr>
      <w:r>
        <w:fldChar w:fldCharType="begin"/>
      </w:r>
      <w:r w:rsidR="00AE464B">
        <w:instrText>HYPERLINK \l "_Toc263797194"</w:instrText>
      </w:r>
      <w:r>
        <w:fldChar w:fldCharType="separate"/>
      </w:r>
      <w:r w:rsidR="004A0BCF" w:rsidRPr="00CE6CC3">
        <w:rPr>
          <w:rStyle w:val="Hyperlink"/>
          <w:rFonts w:ascii="Times New Roman" w:hAnsi="Times New Roman"/>
          <w:b/>
        </w:rPr>
        <w:t>3</w:t>
      </w:r>
      <w:r w:rsidR="004A0BCF" w:rsidRPr="00CE6CC3">
        <w:rPr>
          <w:rStyle w:val="Hyperlink"/>
          <w:rFonts w:ascii="Times New Roman" w:hAnsi="Times New Roman"/>
          <w:b/>
          <w:lang w:val="en-US"/>
        </w:rPr>
        <w:t>.2</w:t>
      </w:r>
      <w:r w:rsidR="004A0BCF" w:rsidRPr="00CE6CC3">
        <w:rPr>
          <w:rStyle w:val="Hyperlink"/>
          <w:rFonts w:ascii="Times New Roman" w:hAnsi="Times New Roman"/>
          <w:b/>
        </w:rPr>
        <w:t>.3</w:t>
      </w:r>
      <w:r w:rsidR="004A0BCF" w:rsidRPr="00CE6CC3">
        <w:rPr>
          <w:rStyle w:val="Hyperlink"/>
          <w:rFonts w:ascii="Times New Roman" w:hAnsi="Times New Roman"/>
          <w:b/>
          <w:lang w:val="en-US"/>
        </w:rPr>
        <w:t>.</w:t>
      </w:r>
      <w:r w:rsidR="004A0BCF" w:rsidRPr="00CE6CC3">
        <w:rPr>
          <w:rStyle w:val="Hyperlink"/>
          <w:rFonts w:ascii="Times New Roman" w:hAnsi="Times New Roman"/>
          <w:b/>
        </w:rPr>
        <w:t xml:space="preserve"> Tính hiệu quả</w:t>
      </w:r>
      <w:r w:rsidR="004A0BCF">
        <w:rPr>
          <w:webHidden/>
        </w:rPr>
        <w:tab/>
      </w:r>
      <w:r>
        <w:rPr>
          <w:webHidden/>
        </w:rPr>
        <w:fldChar w:fldCharType="begin"/>
      </w:r>
      <w:r w:rsidR="004A0BCF">
        <w:rPr>
          <w:webHidden/>
        </w:rPr>
        <w:instrText xml:space="preserve"> PAGEREF _Toc263797194 \h </w:instrText>
      </w:r>
      <w:r>
        <w:rPr>
          <w:webHidden/>
        </w:rPr>
      </w:r>
      <w:r>
        <w:rPr>
          <w:webHidden/>
        </w:rPr>
        <w:fldChar w:fldCharType="separate"/>
      </w:r>
      <w:ins w:id="170" w:author="DHA" w:date="2010-07-05T23:03:00Z">
        <w:r w:rsidR="008750BC">
          <w:rPr>
            <w:webHidden/>
          </w:rPr>
          <w:t>29</w:t>
        </w:r>
      </w:ins>
      <w:del w:id="17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"_Toc263797195"</w:instrText>
      </w:r>
      <w:r>
        <w:fldChar w:fldCharType="separate"/>
      </w:r>
      <w:r w:rsidR="004A0BCF" w:rsidRPr="00CE6CC3">
        <w:rPr>
          <w:rStyle w:val="Hyperlink"/>
          <w:rFonts w:ascii="Times New Roman" w:hAnsi="Times New Roman"/>
          <w:b/>
        </w:rPr>
        <w:t>1.1.1</w:t>
      </w:r>
      <w:r w:rsidR="004A0BCF">
        <w:rPr>
          <w:rFonts w:cs="Times New Roman"/>
          <w:sz w:val="22"/>
          <w:szCs w:val="22"/>
          <w:lang w:val="en-US"/>
        </w:rPr>
        <w:tab/>
      </w:r>
      <w:r w:rsidR="004A0BCF" w:rsidRPr="00CE6CC3">
        <w:rPr>
          <w:rStyle w:val="Hyperlink"/>
          <w:rFonts w:ascii="Times New Roman" w:hAnsi="Times New Roman"/>
          <w:b/>
        </w:rPr>
        <w:t>Nhân viên</w:t>
      </w:r>
      <w:r w:rsidR="004A0BCF">
        <w:rPr>
          <w:webHidden/>
        </w:rPr>
        <w:tab/>
      </w:r>
      <w:r>
        <w:rPr>
          <w:webHidden/>
        </w:rPr>
        <w:fldChar w:fldCharType="begin"/>
      </w:r>
      <w:r w:rsidR="004A0BCF">
        <w:rPr>
          <w:webHidden/>
        </w:rPr>
        <w:instrText xml:space="preserve"> PAGEREF _Toc263797195 \h </w:instrText>
      </w:r>
      <w:r>
        <w:rPr>
          <w:webHidden/>
        </w:rPr>
      </w:r>
      <w:r>
        <w:rPr>
          <w:webHidden/>
        </w:rPr>
        <w:fldChar w:fldCharType="separate"/>
      </w:r>
      <w:ins w:id="172" w:author="DHA" w:date="2010-07-05T23:03:00Z">
        <w:r w:rsidR="008750BC">
          <w:rPr>
            <w:webHidden/>
          </w:rPr>
          <w:t>47</w:t>
        </w:r>
      </w:ins>
      <w:del w:id="17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100"/>
          <w:tab w:val="right" w:leader="dot" w:pos="9350"/>
        </w:tabs>
        <w:spacing w:after="200"/>
        <w:rPr>
          <w:rFonts w:cs="Times New Roman"/>
          <w:sz w:val="22"/>
          <w:szCs w:val="22"/>
          <w:lang w:val="en-US"/>
        </w:rPr>
      </w:pPr>
      <w:r>
        <w:fldChar w:fldCharType="begin"/>
      </w:r>
      <w:r w:rsidR="00AE464B">
        <w:instrText>HYPERLINK \l "_Toc263797196"</w:instrText>
      </w:r>
      <w:r>
        <w:fldChar w:fldCharType="separate"/>
      </w:r>
      <w:r w:rsidR="004A0BCF" w:rsidRPr="00CE6CC3">
        <w:rPr>
          <w:rStyle w:val="Hyperlink"/>
          <w:rFonts w:ascii="Times New Roman" w:hAnsi="Times New Roman"/>
          <w:b/>
        </w:rPr>
        <w:t>1.1.3</w:t>
      </w:r>
      <w:r w:rsidR="004A0BCF">
        <w:rPr>
          <w:rFonts w:cs="Times New Roman"/>
          <w:sz w:val="22"/>
          <w:szCs w:val="22"/>
          <w:lang w:val="en-US"/>
        </w:rPr>
        <w:tab/>
      </w:r>
      <w:r w:rsidR="004A0BCF" w:rsidRPr="00CE6CC3">
        <w:rPr>
          <w:rStyle w:val="Hyperlink"/>
          <w:rFonts w:ascii="Times New Roman" w:hAnsi="Times New Roman"/>
          <w:b/>
        </w:rPr>
        <w:t>Công việc</w:t>
      </w:r>
      <w:r w:rsidR="004A0BCF">
        <w:rPr>
          <w:webHidden/>
        </w:rPr>
        <w:tab/>
      </w:r>
      <w:r>
        <w:rPr>
          <w:webHidden/>
        </w:rPr>
        <w:fldChar w:fldCharType="begin"/>
      </w:r>
      <w:r w:rsidR="004A0BCF">
        <w:rPr>
          <w:webHidden/>
        </w:rPr>
        <w:instrText xml:space="preserve"> PAGEREF _Toc263797196 \h </w:instrText>
      </w:r>
      <w:r>
        <w:rPr>
          <w:webHidden/>
        </w:rPr>
      </w:r>
      <w:r>
        <w:rPr>
          <w:webHidden/>
        </w:rPr>
        <w:fldChar w:fldCharType="separate"/>
      </w:r>
      <w:ins w:id="174" w:author="DHA" w:date="2010-07-05T23:03:00Z">
        <w:r w:rsidR="008750BC">
          <w:rPr>
            <w:webHidden/>
          </w:rPr>
          <w:t>48</w:t>
        </w:r>
      </w:ins>
      <w:del w:id="17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"_Toc263797197"</w:instrText>
      </w:r>
      <w:r>
        <w:fldChar w:fldCharType="separate"/>
      </w:r>
      <w:r w:rsidR="004A0BCF" w:rsidRPr="00CE6CC3">
        <w:rPr>
          <w:rStyle w:val="Hyperlink"/>
          <w:rFonts w:ascii="Times New Roman" w:hAnsi="Times New Roman"/>
          <w:b/>
        </w:rPr>
        <w:t>1.2.1.</w:t>
      </w:r>
      <w:r w:rsidR="004A0BCF">
        <w:rPr>
          <w:rFonts w:cs="Times New Roman"/>
          <w:sz w:val="22"/>
          <w:szCs w:val="22"/>
          <w:lang w:val="en-US"/>
        </w:rPr>
        <w:tab/>
      </w:r>
      <w:r w:rsidR="004A0BCF" w:rsidRPr="00CE6CC3">
        <w:rPr>
          <w:rStyle w:val="Hyperlink"/>
          <w:rFonts w:ascii="Times New Roman" w:hAnsi="Times New Roman"/>
          <w:b/>
        </w:rPr>
        <w:t>Tổng quan</w:t>
      </w:r>
      <w:r w:rsidR="004A0BCF">
        <w:rPr>
          <w:webHidden/>
        </w:rPr>
        <w:tab/>
      </w:r>
      <w:r>
        <w:rPr>
          <w:webHidden/>
        </w:rPr>
        <w:fldChar w:fldCharType="begin"/>
      </w:r>
      <w:r w:rsidR="004A0BCF">
        <w:rPr>
          <w:webHidden/>
        </w:rPr>
        <w:instrText xml:space="preserve"> PAGEREF _Toc263797197 \h </w:instrText>
      </w:r>
      <w:r>
        <w:rPr>
          <w:webHidden/>
        </w:rPr>
      </w:r>
      <w:r>
        <w:rPr>
          <w:webHidden/>
        </w:rPr>
        <w:fldChar w:fldCharType="separate"/>
      </w:r>
      <w:ins w:id="176" w:author="DHA" w:date="2010-07-05T23:03:00Z">
        <w:r w:rsidR="008750BC">
          <w:rPr>
            <w:webHidden/>
          </w:rPr>
          <w:t>50</w:t>
        </w:r>
      </w:ins>
      <w:del w:id="17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"_Toc263797198"</w:instrText>
      </w:r>
      <w:r>
        <w:fldChar w:fldCharType="separate"/>
      </w:r>
      <w:r w:rsidR="004A0BCF" w:rsidRPr="00CE6CC3">
        <w:rPr>
          <w:rStyle w:val="Hyperlink"/>
          <w:rFonts w:ascii="Times New Roman" w:hAnsi="Times New Roman"/>
          <w:b/>
        </w:rPr>
        <w:t>1.2.2.</w:t>
      </w:r>
      <w:r w:rsidR="004A0BCF">
        <w:rPr>
          <w:rFonts w:cs="Times New Roman"/>
          <w:sz w:val="22"/>
          <w:szCs w:val="22"/>
          <w:lang w:val="en-US"/>
        </w:rPr>
        <w:tab/>
      </w:r>
      <w:r w:rsidR="004A0BCF" w:rsidRPr="00CE6CC3">
        <w:rPr>
          <w:rStyle w:val="Hyperlink"/>
          <w:rFonts w:ascii="Times New Roman" w:hAnsi="Times New Roman"/>
          <w:b/>
        </w:rPr>
        <w:t>Quản lý nhân viên</w:t>
      </w:r>
      <w:r w:rsidR="004A0BCF">
        <w:rPr>
          <w:webHidden/>
        </w:rPr>
        <w:tab/>
      </w:r>
      <w:r>
        <w:rPr>
          <w:webHidden/>
        </w:rPr>
        <w:fldChar w:fldCharType="begin"/>
      </w:r>
      <w:r w:rsidR="004A0BCF">
        <w:rPr>
          <w:webHidden/>
        </w:rPr>
        <w:instrText xml:space="preserve"> PAGEREF _Toc263797198 \h </w:instrText>
      </w:r>
      <w:r>
        <w:rPr>
          <w:webHidden/>
        </w:rPr>
      </w:r>
      <w:r>
        <w:rPr>
          <w:webHidden/>
        </w:rPr>
        <w:fldChar w:fldCharType="separate"/>
      </w:r>
      <w:ins w:id="178" w:author="DHA" w:date="2010-07-05T23:03:00Z">
        <w:r w:rsidR="008750BC">
          <w:rPr>
            <w:webHidden/>
          </w:rPr>
          <w:t>51</w:t>
        </w:r>
      </w:ins>
      <w:del w:id="17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"_Toc263797199"</w:instrText>
      </w:r>
      <w:r>
        <w:fldChar w:fldCharType="separate"/>
      </w:r>
      <w:r w:rsidR="004A0BCF" w:rsidRPr="00CE6CC3">
        <w:rPr>
          <w:rStyle w:val="Hyperlink"/>
          <w:rFonts w:ascii="Times New Roman" w:hAnsi="Times New Roman"/>
          <w:b/>
        </w:rPr>
        <w:t>1.2.3.</w:t>
      </w:r>
      <w:r w:rsidR="004A0BCF">
        <w:rPr>
          <w:rFonts w:cs="Times New Roman"/>
          <w:sz w:val="22"/>
          <w:szCs w:val="22"/>
          <w:lang w:val="en-US"/>
        </w:rPr>
        <w:tab/>
      </w:r>
      <w:r w:rsidR="004A0BCF" w:rsidRPr="00CE6CC3">
        <w:rPr>
          <w:rStyle w:val="Hyperlink"/>
          <w:rFonts w:ascii="Times New Roman" w:hAnsi="Times New Roman"/>
          <w:b/>
        </w:rPr>
        <w:t>Quản lý quy trình</w:t>
      </w:r>
      <w:r w:rsidR="004A0BCF">
        <w:rPr>
          <w:webHidden/>
        </w:rPr>
        <w:tab/>
      </w:r>
      <w:r>
        <w:rPr>
          <w:webHidden/>
        </w:rPr>
        <w:fldChar w:fldCharType="begin"/>
      </w:r>
      <w:r w:rsidR="004A0BCF">
        <w:rPr>
          <w:webHidden/>
        </w:rPr>
        <w:instrText xml:space="preserve"> PAGEREF _Toc263797199 \h </w:instrText>
      </w:r>
      <w:r>
        <w:rPr>
          <w:webHidden/>
        </w:rPr>
      </w:r>
      <w:r>
        <w:rPr>
          <w:webHidden/>
        </w:rPr>
        <w:fldChar w:fldCharType="separate"/>
      </w:r>
      <w:ins w:id="180" w:author="DHA" w:date="2010-07-05T23:03:00Z">
        <w:r w:rsidR="008750BC">
          <w:rPr>
            <w:webHidden/>
          </w:rPr>
          <w:t>52</w:t>
        </w:r>
      </w:ins>
      <w:del w:id="18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"_Toc263797200"</w:instrText>
      </w:r>
      <w:r>
        <w:fldChar w:fldCharType="separate"/>
      </w:r>
      <w:r w:rsidR="004A0BCF" w:rsidRPr="00CE6CC3">
        <w:rPr>
          <w:rStyle w:val="Hyperlink"/>
          <w:rFonts w:ascii="Times New Roman" w:hAnsi="Times New Roman"/>
          <w:b/>
        </w:rPr>
        <w:t>1.2.4.</w:t>
      </w:r>
      <w:r w:rsidR="004A0BCF">
        <w:rPr>
          <w:rFonts w:cs="Times New Roman"/>
          <w:sz w:val="22"/>
          <w:szCs w:val="22"/>
          <w:lang w:val="en-US"/>
        </w:rPr>
        <w:tab/>
      </w:r>
      <w:r w:rsidR="004A0BCF" w:rsidRPr="00CE6CC3">
        <w:rPr>
          <w:rStyle w:val="Hyperlink"/>
          <w:rFonts w:ascii="Times New Roman" w:hAnsi="Times New Roman"/>
          <w:b/>
        </w:rPr>
        <w:t>Thống kê</w:t>
      </w:r>
      <w:r w:rsidR="004A0BCF">
        <w:rPr>
          <w:webHidden/>
        </w:rPr>
        <w:tab/>
      </w:r>
      <w:r>
        <w:rPr>
          <w:webHidden/>
        </w:rPr>
        <w:fldChar w:fldCharType="begin"/>
      </w:r>
      <w:r w:rsidR="004A0BCF">
        <w:rPr>
          <w:webHidden/>
        </w:rPr>
        <w:instrText xml:space="preserve"> PAGEREF _Toc263797200 \h </w:instrText>
      </w:r>
      <w:r>
        <w:rPr>
          <w:webHidden/>
        </w:rPr>
      </w:r>
      <w:r>
        <w:rPr>
          <w:webHidden/>
        </w:rPr>
        <w:fldChar w:fldCharType="separate"/>
      </w:r>
      <w:ins w:id="182" w:author="DHA" w:date="2010-07-05T23:03:00Z">
        <w:r w:rsidR="008750BC">
          <w:rPr>
            <w:webHidden/>
          </w:rPr>
          <w:t>52</w:t>
        </w:r>
      </w:ins>
      <w:del w:id="18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"_Toc263797201"</w:instrText>
      </w:r>
      <w:r>
        <w:fldChar w:fldCharType="separate"/>
      </w:r>
      <w:r w:rsidR="004A0BCF" w:rsidRPr="00CE6CC3">
        <w:rPr>
          <w:rStyle w:val="Hyperlink"/>
          <w:rFonts w:ascii="Times New Roman" w:hAnsi="Times New Roman"/>
          <w:b/>
        </w:rPr>
        <w:t>1.2.5.</w:t>
      </w:r>
      <w:r w:rsidR="004A0BCF">
        <w:rPr>
          <w:rFonts w:cs="Times New Roman"/>
          <w:sz w:val="22"/>
          <w:szCs w:val="22"/>
          <w:lang w:val="en-US"/>
        </w:rPr>
        <w:tab/>
      </w:r>
      <w:r w:rsidR="004A0BCF" w:rsidRPr="00CE6CC3">
        <w:rPr>
          <w:rStyle w:val="Hyperlink"/>
          <w:rFonts w:ascii="Times New Roman" w:hAnsi="Times New Roman"/>
          <w:b/>
        </w:rPr>
        <w:t>Thực thi quy trình</w:t>
      </w:r>
      <w:r w:rsidR="004A0BCF">
        <w:rPr>
          <w:webHidden/>
        </w:rPr>
        <w:tab/>
      </w:r>
      <w:r>
        <w:rPr>
          <w:webHidden/>
        </w:rPr>
        <w:fldChar w:fldCharType="begin"/>
      </w:r>
      <w:r w:rsidR="004A0BCF">
        <w:rPr>
          <w:webHidden/>
        </w:rPr>
        <w:instrText xml:space="preserve"> PAGEREF _Toc263797201 \h </w:instrText>
      </w:r>
      <w:r>
        <w:rPr>
          <w:webHidden/>
        </w:rPr>
      </w:r>
      <w:r>
        <w:rPr>
          <w:webHidden/>
        </w:rPr>
        <w:fldChar w:fldCharType="separate"/>
      </w:r>
      <w:ins w:id="184" w:author="DHA" w:date="2010-07-05T23:03:00Z">
        <w:r w:rsidR="008750BC">
          <w:rPr>
            <w:webHidden/>
          </w:rPr>
          <w:t>53</w:t>
        </w:r>
      </w:ins>
      <w:del w:id="18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"_Toc263797205"</w:instrText>
      </w:r>
      <w:r>
        <w:fldChar w:fldCharType="separate"/>
      </w:r>
      <w:r w:rsidR="004A0BCF" w:rsidRPr="00CE6CC3">
        <w:rPr>
          <w:rStyle w:val="Hyperlink"/>
          <w:rFonts w:ascii="Times New Roman" w:hAnsi="Times New Roman"/>
          <w:b/>
        </w:rPr>
        <w:t>2.1.1.</w:t>
      </w:r>
      <w:r w:rsidR="004A0BCF">
        <w:rPr>
          <w:rFonts w:cs="Times New Roman"/>
          <w:sz w:val="22"/>
          <w:szCs w:val="22"/>
          <w:lang w:val="en-US"/>
        </w:rPr>
        <w:tab/>
      </w:r>
      <w:r w:rsidR="004A0BCF" w:rsidRPr="00CE6CC3">
        <w:rPr>
          <w:rStyle w:val="Hyperlink"/>
          <w:rFonts w:ascii="Times New Roman" w:hAnsi="Times New Roman"/>
          <w:b/>
        </w:rPr>
        <w:t>Các ràng buộc toàn vẹn</w:t>
      </w:r>
      <w:r w:rsidR="004A0BCF">
        <w:rPr>
          <w:webHidden/>
        </w:rPr>
        <w:tab/>
      </w:r>
      <w:r>
        <w:rPr>
          <w:webHidden/>
        </w:rPr>
        <w:fldChar w:fldCharType="begin"/>
      </w:r>
      <w:r w:rsidR="004A0BCF">
        <w:rPr>
          <w:webHidden/>
        </w:rPr>
        <w:instrText xml:space="preserve"> PAGEREF _Toc263797205 \h </w:instrText>
      </w:r>
      <w:r>
        <w:rPr>
          <w:webHidden/>
        </w:rPr>
      </w:r>
      <w:r>
        <w:rPr>
          <w:webHidden/>
        </w:rPr>
        <w:fldChar w:fldCharType="separate"/>
      </w:r>
      <w:ins w:id="186" w:author="DHA" w:date="2010-07-05T23:03:00Z">
        <w:r w:rsidR="008750BC">
          <w:rPr>
            <w:webHidden/>
          </w:rPr>
          <w:t>55</w:t>
        </w:r>
      </w:ins>
      <w:del w:id="18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"_Toc263797206"</w:instrText>
      </w:r>
      <w:r>
        <w:fldChar w:fldCharType="separate"/>
      </w:r>
      <w:r w:rsidR="004A0BCF" w:rsidRPr="00CE6CC3">
        <w:rPr>
          <w:rStyle w:val="Hyperlink"/>
          <w:rFonts w:ascii="Times New Roman" w:hAnsi="Times New Roman"/>
          <w:i/>
        </w:rPr>
        <w:t>2.1.1.1.</w:t>
      </w:r>
      <w:r w:rsidR="004A0BCF">
        <w:rPr>
          <w:rFonts w:cs="Times New Roman"/>
          <w:sz w:val="22"/>
          <w:szCs w:val="22"/>
          <w:lang w:val="en-US"/>
        </w:rPr>
        <w:tab/>
      </w:r>
      <w:r w:rsidR="004A0BCF" w:rsidRPr="00CE6CC3">
        <w:rPr>
          <w:rStyle w:val="Hyperlink"/>
          <w:rFonts w:ascii="Times New Roman" w:hAnsi="Times New Roman"/>
          <w:i/>
        </w:rPr>
        <w:t>Ràng buộc miền giá trị</w:t>
      </w:r>
      <w:r w:rsidR="004A0BCF">
        <w:rPr>
          <w:webHidden/>
        </w:rPr>
        <w:tab/>
      </w:r>
      <w:r>
        <w:rPr>
          <w:webHidden/>
        </w:rPr>
        <w:fldChar w:fldCharType="begin"/>
      </w:r>
      <w:r w:rsidR="004A0BCF">
        <w:rPr>
          <w:webHidden/>
        </w:rPr>
        <w:instrText xml:space="preserve"> PAGEREF _Toc263797206 \h </w:instrText>
      </w:r>
      <w:r>
        <w:rPr>
          <w:webHidden/>
        </w:rPr>
      </w:r>
      <w:r>
        <w:rPr>
          <w:webHidden/>
        </w:rPr>
        <w:fldChar w:fldCharType="separate"/>
      </w:r>
      <w:ins w:id="188" w:author="DHA" w:date="2010-07-05T23:03:00Z">
        <w:r w:rsidR="008750BC">
          <w:rPr>
            <w:webHidden/>
          </w:rPr>
          <w:t>55</w:t>
        </w:r>
      </w:ins>
      <w:del w:id="18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"_Toc263797207"</w:instrText>
      </w:r>
      <w:r>
        <w:fldChar w:fldCharType="separate"/>
      </w:r>
      <w:r w:rsidR="004A0BCF" w:rsidRPr="00CE6CC3">
        <w:rPr>
          <w:rStyle w:val="Hyperlink"/>
          <w:rFonts w:ascii="Times New Roman" w:hAnsi="Times New Roman"/>
          <w:i/>
        </w:rPr>
        <w:t>2.1.1.2.</w:t>
      </w:r>
      <w:r w:rsidR="004A0BCF">
        <w:rPr>
          <w:rFonts w:cs="Times New Roman"/>
          <w:sz w:val="22"/>
          <w:szCs w:val="22"/>
          <w:lang w:val="en-US"/>
        </w:rPr>
        <w:tab/>
      </w:r>
      <w:r w:rsidR="004A0BCF" w:rsidRPr="00CE6CC3">
        <w:rPr>
          <w:rStyle w:val="Hyperlink"/>
          <w:rFonts w:ascii="Times New Roman" w:hAnsi="Times New Roman"/>
          <w:i/>
        </w:rPr>
        <w:t>Ràng buộc  liên bộ</w:t>
      </w:r>
      <w:r w:rsidR="004A0BCF">
        <w:rPr>
          <w:webHidden/>
        </w:rPr>
        <w:tab/>
      </w:r>
      <w:r>
        <w:rPr>
          <w:webHidden/>
        </w:rPr>
        <w:fldChar w:fldCharType="begin"/>
      </w:r>
      <w:r w:rsidR="004A0BCF">
        <w:rPr>
          <w:webHidden/>
        </w:rPr>
        <w:instrText xml:space="preserve"> PAGEREF _Toc263797207 \h </w:instrText>
      </w:r>
      <w:r>
        <w:rPr>
          <w:webHidden/>
        </w:rPr>
      </w:r>
      <w:r>
        <w:rPr>
          <w:webHidden/>
        </w:rPr>
        <w:fldChar w:fldCharType="separate"/>
      </w:r>
      <w:ins w:id="190" w:author="DHA" w:date="2010-07-05T23:03:00Z">
        <w:r w:rsidR="008750BC">
          <w:rPr>
            <w:webHidden/>
          </w:rPr>
          <w:t>56</w:t>
        </w:r>
      </w:ins>
      <w:del w:id="19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"_Toc263797208"</w:instrText>
      </w:r>
      <w:r>
        <w:fldChar w:fldCharType="separate"/>
      </w:r>
      <w:r w:rsidR="004A0BCF" w:rsidRPr="00CE6CC3">
        <w:rPr>
          <w:rStyle w:val="Hyperlink"/>
          <w:rFonts w:ascii="Times New Roman" w:hAnsi="Times New Roman"/>
          <w:i/>
        </w:rPr>
        <w:t>2.1.1.3.</w:t>
      </w:r>
      <w:r w:rsidR="004A0BCF">
        <w:rPr>
          <w:rFonts w:cs="Times New Roman"/>
          <w:sz w:val="22"/>
          <w:szCs w:val="22"/>
          <w:lang w:val="en-US"/>
        </w:rPr>
        <w:tab/>
      </w:r>
      <w:r w:rsidR="004A0BCF" w:rsidRPr="00CE6CC3">
        <w:rPr>
          <w:rStyle w:val="Hyperlink"/>
          <w:rFonts w:ascii="Times New Roman" w:hAnsi="Times New Roman"/>
          <w:i/>
        </w:rPr>
        <w:t>Ràng buộc liên thuộc tính</w:t>
      </w:r>
      <w:r w:rsidR="004A0BCF">
        <w:rPr>
          <w:webHidden/>
        </w:rPr>
        <w:tab/>
      </w:r>
      <w:r>
        <w:rPr>
          <w:webHidden/>
        </w:rPr>
        <w:fldChar w:fldCharType="begin"/>
      </w:r>
      <w:r w:rsidR="004A0BCF">
        <w:rPr>
          <w:webHidden/>
        </w:rPr>
        <w:instrText xml:space="preserve"> PAGEREF _Toc263797208 \h </w:instrText>
      </w:r>
      <w:r>
        <w:rPr>
          <w:webHidden/>
        </w:rPr>
      </w:r>
      <w:r>
        <w:rPr>
          <w:webHidden/>
        </w:rPr>
        <w:fldChar w:fldCharType="separate"/>
      </w:r>
      <w:ins w:id="192" w:author="DHA" w:date="2010-07-05T23:03:00Z">
        <w:r w:rsidR="008750BC">
          <w:rPr>
            <w:webHidden/>
          </w:rPr>
          <w:t>56</w:t>
        </w:r>
      </w:ins>
      <w:del w:id="19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"_Toc263797209"</w:instrText>
      </w:r>
      <w:r>
        <w:fldChar w:fldCharType="separate"/>
      </w:r>
      <w:r w:rsidR="004A0BCF" w:rsidRPr="00CE6CC3">
        <w:rPr>
          <w:rStyle w:val="Hyperlink"/>
          <w:rFonts w:ascii="Times New Roman" w:hAnsi="Times New Roman"/>
          <w:i/>
        </w:rPr>
        <w:t>2.1.1.4.</w:t>
      </w:r>
      <w:r w:rsidR="004A0BCF">
        <w:rPr>
          <w:rFonts w:cs="Times New Roman"/>
          <w:sz w:val="22"/>
          <w:szCs w:val="22"/>
          <w:lang w:val="en-US"/>
        </w:rPr>
        <w:tab/>
      </w:r>
      <w:r w:rsidR="004A0BCF" w:rsidRPr="00CE6CC3">
        <w:rPr>
          <w:rStyle w:val="Hyperlink"/>
          <w:rFonts w:ascii="Times New Roman" w:hAnsi="Times New Roman"/>
          <w:i/>
        </w:rPr>
        <w:t>Ràng buộc tham chiếu</w:t>
      </w:r>
      <w:r w:rsidR="004A0BCF">
        <w:rPr>
          <w:webHidden/>
        </w:rPr>
        <w:tab/>
      </w:r>
      <w:r>
        <w:rPr>
          <w:webHidden/>
        </w:rPr>
        <w:fldChar w:fldCharType="begin"/>
      </w:r>
      <w:r w:rsidR="004A0BCF">
        <w:rPr>
          <w:webHidden/>
        </w:rPr>
        <w:instrText xml:space="preserve"> PAGEREF _Toc263797209 \h </w:instrText>
      </w:r>
      <w:r>
        <w:rPr>
          <w:webHidden/>
        </w:rPr>
      </w:r>
      <w:r>
        <w:rPr>
          <w:webHidden/>
        </w:rPr>
        <w:fldChar w:fldCharType="separate"/>
      </w:r>
      <w:ins w:id="194" w:author="DHA" w:date="2010-07-05T23:03:00Z">
        <w:r w:rsidR="008750BC">
          <w:rPr>
            <w:webHidden/>
          </w:rPr>
          <w:t>57</w:t>
        </w:r>
      </w:ins>
      <w:del w:id="195"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"_Toc263797210"</w:instrText>
      </w:r>
      <w:r>
        <w:fldChar w:fldCharType="separate"/>
      </w:r>
      <w:r w:rsidR="004A0BCF" w:rsidRPr="00CE6CC3">
        <w:rPr>
          <w:rStyle w:val="Hyperlink"/>
          <w:rFonts w:ascii="Times New Roman" w:hAnsi="Times New Roman"/>
        </w:rPr>
        <w:t>2.3.1.</w:t>
      </w:r>
      <w:r w:rsidR="004A0BCF">
        <w:rPr>
          <w:rFonts w:cs="Times New Roman"/>
          <w:b w:val="0"/>
          <w:bCs w:val="0"/>
          <w:sz w:val="22"/>
          <w:szCs w:val="22"/>
          <w:lang w:val="en-US"/>
        </w:rPr>
        <w:tab/>
      </w:r>
      <w:r w:rsidR="004A0BCF" w:rsidRPr="00CE6CC3">
        <w:rPr>
          <w:rStyle w:val="Hyperlink"/>
          <w:rFonts w:ascii="Times New Roman" w:hAnsi="Times New Roman"/>
        </w:rPr>
        <w:t>Thiết kế User case</w:t>
      </w:r>
      <w:r w:rsidR="004A0BCF">
        <w:rPr>
          <w:webHidden/>
        </w:rPr>
        <w:tab/>
      </w:r>
      <w:r>
        <w:rPr>
          <w:webHidden/>
        </w:rPr>
        <w:fldChar w:fldCharType="begin"/>
      </w:r>
      <w:r w:rsidR="004A0BCF">
        <w:rPr>
          <w:webHidden/>
        </w:rPr>
        <w:instrText xml:space="preserve"> PAGEREF _Toc263797210 \h </w:instrText>
      </w:r>
      <w:r>
        <w:rPr>
          <w:webHidden/>
        </w:rPr>
      </w:r>
      <w:r>
        <w:rPr>
          <w:webHidden/>
        </w:rPr>
        <w:fldChar w:fldCharType="separate"/>
      </w:r>
      <w:ins w:id="196" w:author="DHA" w:date="2010-07-05T23:03:00Z">
        <w:r w:rsidR="008750BC">
          <w:rPr>
            <w:webHidden/>
          </w:rPr>
          <w:t>58</w:t>
        </w:r>
      </w:ins>
      <w:del w:id="197"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880"/>
          <w:tab w:val="right" w:leader="dot" w:pos="9350"/>
        </w:tabs>
        <w:spacing w:before="0" w:after="200"/>
        <w:rPr>
          <w:rFonts w:cs="Times New Roman"/>
          <w:b w:val="0"/>
          <w:bCs w:val="0"/>
          <w:sz w:val="22"/>
          <w:szCs w:val="22"/>
          <w:lang w:val="en-US"/>
        </w:rPr>
      </w:pPr>
      <w:r>
        <w:fldChar w:fldCharType="begin"/>
      </w:r>
      <w:r w:rsidR="00AE464B">
        <w:instrText>HYPERLINK \l "_Toc263797211"</w:instrText>
      </w:r>
      <w:r>
        <w:fldChar w:fldCharType="separate"/>
      </w:r>
      <w:r w:rsidR="004A0BCF" w:rsidRPr="00CE6CC3">
        <w:rPr>
          <w:rStyle w:val="Hyperlink"/>
          <w:rFonts w:ascii="Times New Roman" w:hAnsi="Times New Roman"/>
          <w:i/>
        </w:rPr>
        <w:t>2.3.1.1.</w:t>
      </w:r>
      <w:r w:rsidR="004A0BCF">
        <w:rPr>
          <w:rFonts w:cs="Times New Roman"/>
          <w:b w:val="0"/>
          <w:bCs w:val="0"/>
          <w:sz w:val="22"/>
          <w:szCs w:val="22"/>
          <w:lang w:val="en-US"/>
        </w:rPr>
        <w:tab/>
      </w:r>
      <w:r w:rsidR="004A0BCF" w:rsidRPr="00CE6CC3">
        <w:rPr>
          <w:rStyle w:val="Hyperlink"/>
          <w:rFonts w:ascii="Times New Roman" w:hAnsi="Times New Roman"/>
          <w:i/>
        </w:rPr>
        <w:t>Lược đồ User-case:</w:t>
      </w:r>
      <w:r w:rsidR="004A0BCF">
        <w:rPr>
          <w:webHidden/>
        </w:rPr>
        <w:tab/>
      </w:r>
      <w:r>
        <w:rPr>
          <w:webHidden/>
        </w:rPr>
        <w:fldChar w:fldCharType="begin"/>
      </w:r>
      <w:r w:rsidR="004A0BCF">
        <w:rPr>
          <w:webHidden/>
        </w:rPr>
        <w:instrText xml:space="preserve"> PAGEREF _Toc263797211 \h </w:instrText>
      </w:r>
      <w:r>
        <w:rPr>
          <w:webHidden/>
        </w:rPr>
      </w:r>
      <w:r>
        <w:rPr>
          <w:webHidden/>
        </w:rPr>
        <w:fldChar w:fldCharType="separate"/>
      </w:r>
      <w:ins w:id="198" w:author="DHA" w:date="2010-07-05T23:03:00Z">
        <w:r w:rsidR="008750BC">
          <w:rPr>
            <w:webHidden/>
          </w:rPr>
          <w:t>58</w:t>
        </w:r>
      </w:ins>
      <w:del w:id="19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"_Toc263797212"</w:instrText>
      </w:r>
      <w:r>
        <w:fldChar w:fldCharType="separate"/>
      </w:r>
      <w:r w:rsidR="004A0BCF" w:rsidRPr="00CE6CC3">
        <w:rPr>
          <w:rStyle w:val="Hyperlink"/>
          <w:rFonts w:ascii="Times New Roman" w:hAnsi="Times New Roman"/>
          <w:i/>
        </w:rPr>
        <w:t>2.3.1.2.</w:t>
      </w:r>
      <w:r w:rsidR="004A0BCF">
        <w:rPr>
          <w:rFonts w:cs="Times New Roman"/>
          <w:sz w:val="22"/>
          <w:szCs w:val="22"/>
          <w:lang w:val="en-US"/>
        </w:rPr>
        <w:tab/>
      </w:r>
      <w:r w:rsidR="004A0BCF" w:rsidRPr="00CE6CC3">
        <w:rPr>
          <w:rStyle w:val="Hyperlink"/>
          <w:rFonts w:ascii="Times New Roman" w:hAnsi="Times New Roman"/>
          <w:i/>
        </w:rPr>
        <w:t>Danh sách các Actor</w:t>
      </w:r>
      <w:r w:rsidR="004A0BCF">
        <w:rPr>
          <w:webHidden/>
        </w:rPr>
        <w:tab/>
      </w:r>
      <w:r>
        <w:rPr>
          <w:webHidden/>
        </w:rPr>
        <w:fldChar w:fldCharType="begin"/>
      </w:r>
      <w:r w:rsidR="004A0BCF">
        <w:rPr>
          <w:webHidden/>
        </w:rPr>
        <w:instrText xml:space="preserve"> PAGEREF _Toc263797212 \h </w:instrText>
      </w:r>
      <w:r>
        <w:rPr>
          <w:webHidden/>
        </w:rPr>
      </w:r>
      <w:r>
        <w:rPr>
          <w:webHidden/>
        </w:rPr>
        <w:fldChar w:fldCharType="separate"/>
      </w:r>
      <w:ins w:id="200" w:author="DHA" w:date="2010-07-05T23:03:00Z">
        <w:r w:rsidR="008750BC">
          <w:rPr>
            <w:webHidden/>
          </w:rPr>
          <w:t>58</w:t>
        </w:r>
      </w:ins>
      <w:del w:id="201"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"_Toc263797213"</w:instrText>
      </w:r>
      <w:r>
        <w:fldChar w:fldCharType="separate"/>
      </w:r>
      <w:r w:rsidR="004A0BCF" w:rsidRPr="00CE6CC3">
        <w:rPr>
          <w:rStyle w:val="Hyperlink"/>
          <w:rFonts w:ascii="Times New Roman" w:hAnsi="Times New Roman"/>
          <w:i/>
        </w:rPr>
        <w:t>2.3.1.3.</w:t>
      </w:r>
      <w:r w:rsidR="004A0BCF">
        <w:rPr>
          <w:rFonts w:cs="Times New Roman"/>
          <w:sz w:val="22"/>
          <w:szCs w:val="22"/>
          <w:lang w:val="en-US"/>
        </w:rPr>
        <w:tab/>
      </w:r>
      <w:r w:rsidR="004A0BCF" w:rsidRPr="00CE6CC3">
        <w:rPr>
          <w:rStyle w:val="Hyperlink"/>
          <w:rFonts w:ascii="Times New Roman" w:hAnsi="Times New Roman"/>
          <w:i/>
        </w:rPr>
        <w:t>Danh sách các Use-case</w:t>
      </w:r>
      <w:r w:rsidR="004A0BCF">
        <w:rPr>
          <w:webHidden/>
        </w:rPr>
        <w:tab/>
      </w:r>
      <w:r>
        <w:rPr>
          <w:webHidden/>
        </w:rPr>
        <w:fldChar w:fldCharType="begin"/>
      </w:r>
      <w:r w:rsidR="004A0BCF">
        <w:rPr>
          <w:webHidden/>
        </w:rPr>
        <w:instrText xml:space="preserve"> PAGEREF _Toc263797213 \h </w:instrText>
      </w:r>
      <w:r>
        <w:rPr>
          <w:webHidden/>
        </w:rPr>
      </w:r>
      <w:r>
        <w:rPr>
          <w:webHidden/>
        </w:rPr>
        <w:fldChar w:fldCharType="separate"/>
      </w:r>
      <w:ins w:id="202" w:author="DHA" w:date="2010-07-05T23:03:00Z">
        <w:r w:rsidR="008750BC">
          <w:rPr>
            <w:webHidden/>
          </w:rPr>
          <w:t>58</w:t>
        </w:r>
      </w:ins>
      <w:del w:id="203"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"_Toc263797214"</w:instrText>
      </w:r>
      <w:r>
        <w:fldChar w:fldCharType="separate"/>
      </w:r>
      <w:r w:rsidR="004A0BCF" w:rsidRPr="00CE6CC3">
        <w:rPr>
          <w:rStyle w:val="Hyperlink"/>
          <w:rFonts w:ascii="Times New Roman" w:hAnsi="Times New Roman"/>
          <w:b/>
        </w:rPr>
        <w:t>2.3.2.</w:t>
      </w:r>
      <w:r w:rsidR="004A0BCF">
        <w:rPr>
          <w:rFonts w:cs="Times New Roman"/>
          <w:sz w:val="22"/>
          <w:szCs w:val="22"/>
          <w:lang w:val="en-US"/>
        </w:rPr>
        <w:tab/>
      </w:r>
      <w:r w:rsidR="004A0BCF" w:rsidRPr="00CE6CC3">
        <w:rPr>
          <w:rStyle w:val="Hyperlink"/>
          <w:rFonts w:ascii="Times New Roman" w:hAnsi="Times New Roman"/>
          <w:b/>
        </w:rPr>
        <w:t>Đặc tả Use-case</w:t>
      </w:r>
      <w:r w:rsidR="004A0BCF">
        <w:rPr>
          <w:webHidden/>
        </w:rPr>
        <w:tab/>
      </w:r>
      <w:r>
        <w:rPr>
          <w:webHidden/>
        </w:rPr>
        <w:fldChar w:fldCharType="begin"/>
      </w:r>
      <w:r w:rsidR="004A0BCF">
        <w:rPr>
          <w:webHidden/>
        </w:rPr>
        <w:instrText xml:space="preserve"> PAGEREF _Toc263797214 \h </w:instrText>
      </w:r>
      <w:r>
        <w:rPr>
          <w:webHidden/>
        </w:rPr>
      </w:r>
      <w:r>
        <w:rPr>
          <w:webHidden/>
        </w:rPr>
        <w:fldChar w:fldCharType="separate"/>
      </w:r>
      <w:ins w:id="204" w:author="DHA" w:date="2010-07-05T23:03:00Z">
        <w:r w:rsidR="008750BC">
          <w:rPr>
            <w:webHidden/>
          </w:rPr>
          <w:t>59</w:t>
        </w:r>
      </w:ins>
      <w:del w:id="20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"_Toc263797215"</w:instrText>
      </w:r>
      <w:r>
        <w:fldChar w:fldCharType="separate"/>
      </w:r>
      <w:r w:rsidR="004A0BCF" w:rsidRPr="00CE6CC3">
        <w:rPr>
          <w:rStyle w:val="Hyperlink"/>
          <w:rFonts w:ascii="Times New Roman" w:hAnsi="Times New Roman"/>
          <w:i/>
        </w:rPr>
        <w:t>2.3.2.1.</w:t>
      </w:r>
      <w:r w:rsidR="004A0BCF">
        <w:rPr>
          <w:rFonts w:cs="Times New Roman"/>
          <w:sz w:val="22"/>
          <w:szCs w:val="22"/>
          <w:lang w:val="en-US"/>
        </w:rPr>
        <w:tab/>
      </w:r>
      <w:r w:rsidR="004A0BCF" w:rsidRPr="00CE6CC3">
        <w:rPr>
          <w:rStyle w:val="Hyperlink"/>
          <w:rFonts w:ascii="Times New Roman" w:hAnsi="Times New Roman"/>
          <w:i/>
        </w:rPr>
        <w:t>Đặc tả Use-case "Đăng nhập"</w:t>
      </w:r>
      <w:r w:rsidR="004A0BCF">
        <w:rPr>
          <w:webHidden/>
        </w:rPr>
        <w:tab/>
      </w:r>
      <w:r>
        <w:rPr>
          <w:webHidden/>
        </w:rPr>
        <w:fldChar w:fldCharType="begin"/>
      </w:r>
      <w:r w:rsidR="004A0BCF">
        <w:rPr>
          <w:webHidden/>
        </w:rPr>
        <w:instrText xml:space="preserve"> PAGEREF _Toc263797215 \h </w:instrText>
      </w:r>
      <w:r>
        <w:rPr>
          <w:webHidden/>
        </w:rPr>
      </w:r>
      <w:r>
        <w:rPr>
          <w:webHidden/>
        </w:rPr>
        <w:fldChar w:fldCharType="separate"/>
      </w:r>
      <w:ins w:id="206" w:author="DHA" w:date="2010-07-05T23:03:00Z">
        <w:r w:rsidR="008750BC">
          <w:rPr>
            <w:webHidden/>
          </w:rPr>
          <w:t>59</w:t>
        </w:r>
      </w:ins>
      <w:del w:id="20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"_Toc263797216"</w:instrText>
      </w:r>
      <w:r>
        <w:fldChar w:fldCharType="separate"/>
      </w:r>
      <w:r w:rsidR="004A0BCF" w:rsidRPr="00CE6CC3">
        <w:rPr>
          <w:rStyle w:val="Hyperlink"/>
          <w:rFonts w:ascii="Times New Roman" w:hAnsi="Times New Roman"/>
          <w:i/>
        </w:rPr>
        <w:t>2.3.2.2.</w:t>
      </w:r>
      <w:r w:rsidR="004A0BCF">
        <w:rPr>
          <w:rFonts w:cs="Times New Roman"/>
          <w:sz w:val="22"/>
          <w:szCs w:val="22"/>
          <w:lang w:val="en-US"/>
        </w:rPr>
        <w:tab/>
      </w:r>
      <w:r w:rsidR="004A0BCF" w:rsidRPr="00CE6CC3">
        <w:rPr>
          <w:rStyle w:val="Hyperlink"/>
          <w:rFonts w:ascii="Times New Roman" w:hAnsi="Times New Roman"/>
          <w:i/>
        </w:rPr>
        <w:t>Đặc tả Use-case "Xem thông tin công việc được phân công"</w:t>
      </w:r>
      <w:r w:rsidR="004A0BCF">
        <w:rPr>
          <w:webHidden/>
        </w:rPr>
        <w:tab/>
      </w:r>
      <w:r>
        <w:rPr>
          <w:webHidden/>
        </w:rPr>
        <w:fldChar w:fldCharType="begin"/>
      </w:r>
      <w:r w:rsidR="004A0BCF">
        <w:rPr>
          <w:webHidden/>
        </w:rPr>
        <w:instrText xml:space="preserve"> PAGEREF _Toc263797216 \h </w:instrText>
      </w:r>
      <w:r>
        <w:rPr>
          <w:webHidden/>
        </w:rPr>
      </w:r>
      <w:r>
        <w:rPr>
          <w:webHidden/>
        </w:rPr>
        <w:fldChar w:fldCharType="separate"/>
      </w:r>
      <w:ins w:id="208" w:author="DHA" w:date="2010-07-05T23:03:00Z">
        <w:r w:rsidR="008750BC">
          <w:rPr>
            <w:webHidden/>
          </w:rPr>
          <w:t>59</w:t>
        </w:r>
      </w:ins>
      <w:del w:id="20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"_Toc263797217"</w:instrText>
      </w:r>
      <w:r>
        <w:fldChar w:fldCharType="separate"/>
      </w:r>
      <w:r w:rsidR="004A0BCF" w:rsidRPr="00CE6CC3">
        <w:rPr>
          <w:rStyle w:val="Hyperlink"/>
          <w:rFonts w:ascii="Times New Roman" w:hAnsi="Times New Roman"/>
          <w:i/>
        </w:rPr>
        <w:t>2.3.2.3.</w:t>
      </w:r>
      <w:r w:rsidR="004A0BCF">
        <w:rPr>
          <w:rFonts w:cs="Times New Roman"/>
          <w:sz w:val="22"/>
          <w:szCs w:val="22"/>
          <w:lang w:val="en-US"/>
        </w:rPr>
        <w:tab/>
      </w:r>
      <w:r w:rsidR="004A0BCF" w:rsidRPr="00CE6CC3">
        <w:rPr>
          <w:rStyle w:val="Hyperlink"/>
          <w:rFonts w:ascii="Times New Roman" w:hAnsi="Times New Roman"/>
          <w:i/>
        </w:rPr>
        <w:t>Đặc tả Use-case "Cập nhật thông tin công việc được phân công"</w:t>
      </w:r>
      <w:r w:rsidR="004A0BCF">
        <w:rPr>
          <w:webHidden/>
        </w:rPr>
        <w:tab/>
      </w:r>
      <w:r>
        <w:rPr>
          <w:webHidden/>
        </w:rPr>
        <w:fldChar w:fldCharType="begin"/>
      </w:r>
      <w:r w:rsidR="004A0BCF">
        <w:rPr>
          <w:webHidden/>
        </w:rPr>
        <w:instrText xml:space="preserve"> PAGEREF _Toc263797217 \h </w:instrText>
      </w:r>
      <w:r>
        <w:rPr>
          <w:webHidden/>
        </w:rPr>
      </w:r>
      <w:r>
        <w:rPr>
          <w:webHidden/>
        </w:rPr>
        <w:fldChar w:fldCharType="separate"/>
      </w:r>
      <w:ins w:id="210" w:author="DHA" w:date="2010-07-05T23:03:00Z">
        <w:r w:rsidR="008750BC">
          <w:rPr>
            <w:webHidden/>
          </w:rPr>
          <w:t>59</w:t>
        </w:r>
      </w:ins>
      <w:del w:id="21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"_Toc263797218"</w:instrText>
      </w:r>
      <w:r>
        <w:fldChar w:fldCharType="separate"/>
      </w:r>
      <w:r w:rsidR="004A0BCF" w:rsidRPr="00CE6CC3">
        <w:rPr>
          <w:rStyle w:val="Hyperlink"/>
          <w:rFonts w:ascii="Times New Roman" w:hAnsi="Times New Roman"/>
          <w:i/>
        </w:rPr>
        <w:t>2.3.2.4.</w:t>
      </w:r>
      <w:r w:rsidR="004A0BCF">
        <w:rPr>
          <w:rFonts w:cs="Times New Roman"/>
          <w:sz w:val="22"/>
          <w:szCs w:val="22"/>
          <w:lang w:val="en-US"/>
        </w:rPr>
        <w:tab/>
      </w:r>
      <w:r w:rsidR="004A0BCF" w:rsidRPr="00CE6CC3">
        <w:rPr>
          <w:rStyle w:val="Hyperlink"/>
          <w:rFonts w:ascii="Times New Roman" w:hAnsi="Times New Roman"/>
          <w:i/>
        </w:rPr>
        <w:t>Đặc tả Use-case "Xem lịch phân công"</w:t>
      </w:r>
      <w:r w:rsidR="004A0BCF">
        <w:rPr>
          <w:webHidden/>
        </w:rPr>
        <w:tab/>
      </w:r>
      <w:r>
        <w:rPr>
          <w:webHidden/>
        </w:rPr>
        <w:fldChar w:fldCharType="begin"/>
      </w:r>
      <w:r w:rsidR="004A0BCF">
        <w:rPr>
          <w:webHidden/>
        </w:rPr>
        <w:instrText xml:space="preserve"> PAGEREF _Toc263797218 \h </w:instrText>
      </w:r>
      <w:r>
        <w:rPr>
          <w:webHidden/>
        </w:rPr>
      </w:r>
      <w:r>
        <w:rPr>
          <w:webHidden/>
        </w:rPr>
        <w:fldChar w:fldCharType="separate"/>
      </w:r>
      <w:ins w:id="212" w:author="DHA" w:date="2010-07-05T23:03:00Z">
        <w:r w:rsidR="008750BC">
          <w:rPr>
            <w:webHidden/>
          </w:rPr>
          <w:t>59</w:t>
        </w:r>
      </w:ins>
      <w:del w:id="21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"_Toc263797219"</w:instrText>
      </w:r>
      <w:r>
        <w:fldChar w:fldCharType="separate"/>
      </w:r>
      <w:r w:rsidR="004A0BCF" w:rsidRPr="00CE6CC3">
        <w:rPr>
          <w:rStyle w:val="Hyperlink"/>
          <w:rFonts w:ascii="Times New Roman" w:hAnsi="Times New Roman"/>
          <w:i/>
        </w:rPr>
        <w:t>2.3.2.5.</w:t>
      </w:r>
      <w:r w:rsidR="004A0BCF">
        <w:rPr>
          <w:rFonts w:cs="Times New Roman"/>
          <w:sz w:val="22"/>
          <w:szCs w:val="22"/>
          <w:lang w:val="en-US"/>
        </w:rPr>
        <w:tab/>
      </w:r>
      <w:r w:rsidR="004A0BCF" w:rsidRPr="00CE6CC3">
        <w:rPr>
          <w:rStyle w:val="Hyperlink"/>
          <w:rFonts w:ascii="Times New Roman" w:hAnsi="Times New Roman"/>
          <w:i/>
        </w:rPr>
        <w:t>Đặc tả Use-case "Xem thống kê tổng hợp các đợt thi"</w:t>
      </w:r>
      <w:r w:rsidR="004A0BCF">
        <w:rPr>
          <w:webHidden/>
        </w:rPr>
        <w:tab/>
      </w:r>
      <w:r>
        <w:rPr>
          <w:webHidden/>
        </w:rPr>
        <w:fldChar w:fldCharType="begin"/>
      </w:r>
      <w:r w:rsidR="004A0BCF">
        <w:rPr>
          <w:webHidden/>
        </w:rPr>
        <w:instrText xml:space="preserve"> PAGEREF _Toc263797219 \h </w:instrText>
      </w:r>
      <w:r>
        <w:rPr>
          <w:webHidden/>
        </w:rPr>
      </w:r>
      <w:r>
        <w:rPr>
          <w:webHidden/>
        </w:rPr>
        <w:fldChar w:fldCharType="separate"/>
      </w:r>
      <w:ins w:id="214" w:author="DHA" w:date="2010-07-05T23:03:00Z">
        <w:r w:rsidR="008750BC">
          <w:rPr>
            <w:webHidden/>
          </w:rPr>
          <w:t>59</w:t>
        </w:r>
      </w:ins>
      <w:del w:id="21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"_Toc263797220"</w:instrText>
      </w:r>
      <w:r>
        <w:fldChar w:fldCharType="separate"/>
      </w:r>
      <w:r w:rsidR="004A0BCF" w:rsidRPr="00CE6CC3">
        <w:rPr>
          <w:rStyle w:val="Hyperlink"/>
          <w:rFonts w:ascii="Times New Roman" w:hAnsi="Times New Roman"/>
          <w:i/>
        </w:rPr>
        <w:t>2.3.2.6.</w:t>
      </w:r>
      <w:r w:rsidR="004A0BCF">
        <w:rPr>
          <w:rFonts w:cs="Times New Roman"/>
          <w:sz w:val="22"/>
          <w:szCs w:val="22"/>
          <w:lang w:val="en-US"/>
        </w:rPr>
        <w:tab/>
      </w:r>
      <w:r w:rsidR="004A0BCF" w:rsidRPr="00CE6CC3">
        <w:rPr>
          <w:rStyle w:val="Hyperlink"/>
          <w:rFonts w:ascii="Times New Roman" w:hAnsi="Times New Roman"/>
          <w:i/>
        </w:rPr>
        <w:t>Đặc tả Use-case "Xem thống kê chi tiết 1 đợt thi"</w:t>
      </w:r>
      <w:r w:rsidR="004A0BCF">
        <w:rPr>
          <w:webHidden/>
        </w:rPr>
        <w:tab/>
      </w:r>
      <w:r>
        <w:rPr>
          <w:webHidden/>
        </w:rPr>
        <w:fldChar w:fldCharType="begin"/>
      </w:r>
      <w:r w:rsidR="004A0BCF">
        <w:rPr>
          <w:webHidden/>
        </w:rPr>
        <w:instrText xml:space="preserve"> PAGEREF _Toc263797220 \h </w:instrText>
      </w:r>
      <w:r>
        <w:rPr>
          <w:webHidden/>
        </w:rPr>
      </w:r>
      <w:r>
        <w:rPr>
          <w:webHidden/>
        </w:rPr>
        <w:fldChar w:fldCharType="separate"/>
      </w:r>
      <w:ins w:id="216" w:author="DHA" w:date="2010-07-05T23:03:00Z">
        <w:r w:rsidR="008750BC">
          <w:rPr>
            <w:webHidden/>
          </w:rPr>
          <w:t>59</w:t>
        </w:r>
      </w:ins>
      <w:del w:id="21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"_Toc263797221"</w:instrText>
      </w:r>
      <w:r>
        <w:fldChar w:fldCharType="separate"/>
      </w:r>
      <w:r w:rsidR="004A0BCF" w:rsidRPr="00CE6CC3">
        <w:rPr>
          <w:rStyle w:val="Hyperlink"/>
          <w:rFonts w:ascii="Times New Roman" w:hAnsi="Times New Roman"/>
          <w:i/>
        </w:rPr>
        <w:t>2.3.2.7.</w:t>
      </w:r>
      <w:r w:rsidR="004A0BCF">
        <w:rPr>
          <w:rFonts w:cs="Times New Roman"/>
          <w:sz w:val="22"/>
          <w:szCs w:val="22"/>
          <w:lang w:val="en-US"/>
        </w:rPr>
        <w:tab/>
      </w:r>
      <w:r w:rsidR="004A0BCF" w:rsidRPr="00CE6CC3">
        <w:rPr>
          <w:rStyle w:val="Hyperlink"/>
          <w:rFonts w:ascii="Times New Roman" w:hAnsi="Times New Roman"/>
          <w:i/>
        </w:rPr>
        <w:t>Đặc tả Use-case "Xem thống kê so sánh 2 kì thi"</w:t>
      </w:r>
      <w:r w:rsidR="004A0BCF">
        <w:rPr>
          <w:webHidden/>
        </w:rPr>
        <w:tab/>
      </w:r>
      <w:r>
        <w:rPr>
          <w:webHidden/>
        </w:rPr>
        <w:fldChar w:fldCharType="begin"/>
      </w:r>
      <w:r w:rsidR="004A0BCF">
        <w:rPr>
          <w:webHidden/>
        </w:rPr>
        <w:instrText xml:space="preserve"> PAGEREF _Toc263797221 \h </w:instrText>
      </w:r>
      <w:r>
        <w:rPr>
          <w:webHidden/>
        </w:rPr>
      </w:r>
      <w:r>
        <w:rPr>
          <w:webHidden/>
        </w:rPr>
        <w:fldChar w:fldCharType="separate"/>
      </w:r>
      <w:ins w:id="218" w:author="DHA" w:date="2010-07-05T23:03:00Z">
        <w:r w:rsidR="008750BC">
          <w:rPr>
            <w:webHidden/>
          </w:rPr>
          <w:t>59</w:t>
        </w:r>
      </w:ins>
      <w:del w:id="21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"_Toc263797222"</w:instrText>
      </w:r>
      <w:r>
        <w:fldChar w:fldCharType="separate"/>
      </w:r>
      <w:r w:rsidR="004A0BCF" w:rsidRPr="00CE6CC3">
        <w:rPr>
          <w:rStyle w:val="Hyperlink"/>
          <w:rFonts w:ascii="Times New Roman" w:hAnsi="Times New Roman"/>
          <w:i/>
        </w:rPr>
        <w:t>2.3.2.8.</w:t>
      </w:r>
      <w:r w:rsidR="004A0BCF">
        <w:rPr>
          <w:rFonts w:cs="Times New Roman"/>
          <w:sz w:val="22"/>
          <w:szCs w:val="22"/>
          <w:lang w:val="en-US"/>
        </w:rPr>
        <w:tab/>
      </w:r>
      <w:r w:rsidR="004A0BCF" w:rsidRPr="00CE6CC3">
        <w:rPr>
          <w:rStyle w:val="Hyperlink"/>
          <w:rFonts w:ascii="Times New Roman" w:hAnsi="Times New Roman"/>
          <w:i/>
        </w:rPr>
        <w:t>Đặc tả Use-case "Xem thông tin  đợt thi dạng sơ đồ Gantt"</w:t>
      </w:r>
      <w:r w:rsidR="004A0BCF">
        <w:rPr>
          <w:webHidden/>
        </w:rPr>
        <w:tab/>
      </w:r>
      <w:r>
        <w:rPr>
          <w:webHidden/>
        </w:rPr>
        <w:fldChar w:fldCharType="begin"/>
      </w:r>
      <w:r w:rsidR="004A0BCF">
        <w:rPr>
          <w:webHidden/>
        </w:rPr>
        <w:instrText xml:space="preserve"> PAGEREF _Toc263797222 \h </w:instrText>
      </w:r>
      <w:r>
        <w:rPr>
          <w:webHidden/>
        </w:rPr>
      </w:r>
      <w:r>
        <w:rPr>
          <w:webHidden/>
        </w:rPr>
        <w:fldChar w:fldCharType="separate"/>
      </w:r>
      <w:ins w:id="220" w:author="DHA" w:date="2010-07-05T23:03:00Z">
        <w:r w:rsidR="008750BC">
          <w:rPr>
            <w:webHidden/>
          </w:rPr>
          <w:t>59</w:t>
        </w:r>
      </w:ins>
      <w:del w:id="22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"_Toc263797223"</w:instrText>
      </w:r>
      <w:r>
        <w:fldChar w:fldCharType="separate"/>
      </w:r>
      <w:r w:rsidR="004A0BCF" w:rsidRPr="00CE6CC3">
        <w:rPr>
          <w:rStyle w:val="Hyperlink"/>
          <w:rFonts w:ascii="Times New Roman" w:hAnsi="Times New Roman"/>
          <w:i/>
        </w:rPr>
        <w:t>2.3.2.9.</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đợt thi"</w:t>
      </w:r>
      <w:r w:rsidR="004A0BCF">
        <w:rPr>
          <w:webHidden/>
        </w:rPr>
        <w:tab/>
      </w:r>
      <w:r>
        <w:rPr>
          <w:webHidden/>
        </w:rPr>
        <w:fldChar w:fldCharType="begin"/>
      </w:r>
      <w:r w:rsidR="004A0BCF">
        <w:rPr>
          <w:webHidden/>
        </w:rPr>
        <w:instrText xml:space="preserve"> PAGEREF _Toc263797223 \h </w:instrText>
      </w:r>
      <w:r>
        <w:rPr>
          <w:webHidden/>
        </w:rPr>
      </w:r>
      <w:r>
        <w:rPr>
          <w:webHidden/>
        </w:rPr>
        <w:fldChar w:fldCharType="separate"/>
      </w:r>
      <w:ins w:id="222" w:author="DHA" w:date="2010-07-05T23:03:00Z">
        <w:r w:rsidR="008750BC">
          <w:rPr>
            <w:webHidden/>
          </w:rPr>
          <w:t>59</w:t>
        </w:r>
      </w:ins>
      <w:del w:id="22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"_Toc263797224"</w:instrText>
      </w:r>
      <w:r>
        <w:fldChar w:fldCharType="separate"/>
      </w:r>
      <w:r w:rsidR="004A0BCF" w:rsidRPr="00CE6CC3">
        <w:rPr>
          <w:rStyle w:val="Hyperlink"/>
          <w:rFonts w:ascii="Times New Roman" w:hAnsi="Times New Roman"/>
          <w:i/>
        </w:rPr>
        <w:t>2.3.2.10.</w:t>
      </w:r>
      <w:r w:rsidR="004A0BCF">
        <w:rPr>
          <w:rFonts w:cs="Times New Roman"/>
          <w:sz w:val="22"/>
          <w:szCs w:val="22"/>
          <w:lang w:val="en-US"/>
        </w:rPr>
        <w:tab/>
      </w:r>
      <w:r w:rsidR="004A0BCF" w:rsidRPr="00CE6CC3">
        <w:rPr>
          <w:rStyle w:val="Hyperlink"/>
          <w:rFonts w:ascii="Times New Roman" w:hAnsi="Times New Roman"/>
          <w:i/>
        </w:rPr>
        <w:t>Đặc tả Use-case "Phân công Nhân viên theo kì"</w:t>
      </w:r>
      <w:r w:rsidR="004A0BCF">
        <w:rPr>
          <w:webHidden/>
        </w:rPr>
        <w:tab/>
      </w:r>
      <w:r>
        <w:rPr>
          <w:webHidden/>
        </w:rPr>
        <w:fldChar w:fldCharType="begin"/>
      </w:r>
      <w:r w:rsidR="004A0BCF">
        <w:rPr>
          <w:webHidden/>
        </w:rPr>
        <w:instrText xml:space="preserve"> PAGEREF _Toc263797224 \h </w:instrText>
      </w:r>
      <w:r>
        <w:rPr>
          <w:webHidden/>
        </w:rPr>
      </w:r>
      <w:r>
        <w:rPr>
          <w:webHidden/>
        </w:rPr>
        <w:fldChar w:fldCharType="separate"/>
      </w:r>
      <w:ins w:id="224" w:author="DHA" w:date="2010-07-05T23:03:00Z">
        <w:r w:rsidR="008750BC">
          <w:rPr>
            <w:webHidden/>
          </w:rPr>
          <w:t>59</w:t>
        </w:r>
      </w:ins>
      <w:del w:id="22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"_Toc263797225"</w:instrText>
      </w:r>
      <w:r>
        <w:fldChar w:fldCharType="separate"/>
      </w:r>
      <w:r w:rsidR="004A0BCF" w:rsidRPr="00CE6CC3">
        <w:rPr>
          <w:rStyle w:val="Hyperlink"/>
          <w:rFonts w:ascii="Times New Roman" w:hAnsi="Times New Roman"/>
          <w:i/>
        </w:rPr>
        <w:t>2.3.2.11.</w:t>
      </w:r>
      <w:r w:rsidR="004A0BCF">
        <w:rPr>
          <w:rFonts w:cs="Times New Roman"/>
          <w:sz w:val="22"/>
          <w:szCs w:val="22"/>
          <w:lang w:val="en-US"/>
        </w:rPr>
        <w:tab/>
      </w:r>
      <w:r w:rsidR="004A0BCF" w:rsidRPr="00CE6CC3">
        <w:rPr>
          <w:rStyle w:val="Hyperlink"/>
          <w:rFonts w:ascii="Times New Roman" w:hAnsi="Times New Roman"/>
          <w:i/>
        </w:rPr>
        <w:t>Đặc tả Use-case "Cập nhật thông tin Nhân viên"</w:t>
      </w:r>
      <w:r w:rsidR="004A0BCF">
        <w:rPr>
          <w:webHidden/>
        </w:rPr>
        <w:tab/>
      </w:r>
      <w:r>
        <w:rPr>
          <w:webHidden/>
        </w:rPr>
        <w:fldChar w:fldCharType="begin"/>
      </w:r>
      <w:r w:rsidR="004A0BCF">
        <w:rPr>
          <w:webHidden/>
        </w:rPr>
        <w:instrText xml:space="preserve"> PAGEREF _Toc263797225 \h </w:instrText>
      </w:r>
      <w:r>
        <w:rPr>
          <w:webHidden/>
        </w:rPr>
      </w:r>
      <w:r>
        <w:rPr>
          <w:webHidden/>
        </w:rPr>
        <w:fldChar w:fldCharType="separate"/>
      </w:r>
      <w:ins w:id="226" w:author="DHA" w:date="2010-07-05T23:03:00Z">
        <w:r w:rsidR="008750BC">
          <w:rPr>
            <w:webHidden/>
          </w:rPr>
          <w:t>59</w:t>
        </w:r>
      </w:ins>
      <w:del w:id="22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"_Toc263797226"</w:instrText>
      </w:r>
      <w:r>
        <w:fldChar w:fldCharType="separate"/>
      </w:r>
      <w:r w:rsidR="004A0BCF" w:rsidRPr="00CE6CC3">
        <w:rPr>
          <w:rStyle w:val="Hyperlink"/>
          <w:rFonts w:ascii="Times New Roman" w:hAnsi="Times New Roman"/>
          <w:i/>
        </w:rPr>
        <w:t>2.3.2.12.</w:t>
      </w:r>
      <w:r w:rsidR="004A0BCF">
        <w:rPr>
          <w:rFonts w:cs="Times New Roman"/>
          <w:sz w:val="22"/>
          <w:szCs w:val="22"/>
          <w:lang w:val="en-US"/>
        </w:rPr>
        <w:tab/>
      </w:r>
      <w:r w:rsidR="004A0BCF" w:rsidRPr="00CE6CC3">
        <w:rPr>
          <w:rStyle w:val="Hyperlink"/>
          <w:rFonts w:ascii="Times New Roman" w:hAnsi="Times New Roman"/>
          <w:i/>
        </w:rPr>
        <w:t>Đặc tả Use-case "Thay đổi thông tin cá nhân"</w:t>
      </w:r>
      <w:r w:rsidR="004A0BCF">
        <w:rPr>
          <w:webHidden/>
        </w:rPr>
        <w:tab/>
      </w:r>
      <w:r>
        <w:rPr>
          <w:webHidden/>
        </w:rPr>
        <w:fldChar w:fldCharType="begin"/>
      </w:r>
      <w:r w:rsidR="004A0BCF">
        <w:rPr>
          <w:webHidden/>
        </w:rPr>
        <w:instrText xml:space="preserve"> PAGEREF _Toc263797226 \h </w:instrText>
      </w:r>
      <w:r>
        <w:rPr>
          <w:webHidden/>
        </w:rPr>
      </w:r>
      <w:r>
        <w:rPr>
          <w:webHidden/>
        </w:rPr>
        <w:fldChar w:fldCharType="separate"/>
      </w:r>
      <w:ins w:id="228" w:author="DHA" w:date="2010-07-05T23:03:00Z">
        <w:r w:rsidR="008750BC">
          <w:rPr>
            <w:webHidden/>
          </w:rPr>
          <w:t>59</w:t>
        </w:r>
      </w:ins>
      <w:del w:id="229"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"_Toc263797227"</w:instrText>
      </w:r>
      <w:r>
        <w:fldChar w:fldCharType="separate"/>
      </w:r>
      <w:r w:rsidR="004A0BCF" w:rsidRPr="00CE6CC3">
        <w:rPr>
          <w:rStyle w:val="Hyperlink"/>
          <w:rFonts w:ascii="Times New Roman" w:hAnsi="Times New Roman"/>
          <w:i/>
        </w:rPr>
        <w:t>2.3.2.13.</w:t>
      </w:r>
      <w:r w:rsidR="004A0BCF">
        <w:rPr>
          <w:rFonts w:cs="Times New Roman"/>
          <w:sz w:val="22"/>
          <w:szCs w:val="22"/>
          <w:lang w:val="en-US"/>
        </w:rPr>
        <w:tab/>
      </w:r>
      <w:r w:rsidR="004A0BCF" w:rsidRPr="00CE6CC3">
        <w:rPr>
          <w:rStyle w:val="Hyperlink"/>
          <w:rFonts w:ascii="Times New Roman" w:hAnsi="Times New Roman"/>
          <w:i/>
        </w:rPr>
        <w:t>Đặc tả Use-case "Thay đổi thông số hệ thống"</w:t>
      </w:r>
      <w:r w:rsidR="004A0BCF">
        <w:rPr>
          <w:webHidden/>
        </w:rPr>
        <w:tab/>
      </w:r>
      <w:r>
        <w:rPr>
          <w:webHidden/>
        </w:rPr>
        <w:fldChar w:fldCharType="begin"/>
      </w:r>
      <w:r w:rsidR="004A0BCF">
        <w:rPr>
          <w:webHidden/>
        </w:rPr>
        <w:instrText xml:space="preserve"> PAGEREF _Toc263797227 \h </w:instrText>
      </w:r>
      <w:r>
        <w:rPr>
          <w:webHidden/>
        </w:rPr>
      </w:r>
      <w:r>
        <w:rPr>
          <w:webHidden/>
        </w:rPr>
        <w:fldChar w:fldCharType="separate"/>
      </w:r>
      <w:ins w:id="230" w:author="DHA" w:date="2010-07-05T23:03:00Z">
        <w:r w:rsidR="008750BC">
          <w:rPr>
            <w:webHidden/>
          </w:rPr>
          <w:t>59</w:t>
        </w:r>
      </w:ins>
      <w:del w:id="23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540"/>
          <w:tab w:val="right" w:leader="dot" w:pos="9350"/>
        </w:tabs>
        <w:spacing w:after="200"/>
        <w:rPr>
          <w:rFonts w:cs="Times New Roman"/>
          <w:sz w:val="22"/>
          <w:szCs w:val="22"/>
          <w:lang w:val="en-US"/>
        </w:rPr>
      </w:pPr>
      <w:r>
        <w:fldChar w:fldCharType="begin"/>
      </w:r>
      <w:r w:rsidR="00AE464B">
        <w:instrText>HYPERLINK \l "_Toc263797228"</w:instrText>
      </w:r>
      <w:r>
        <w:fldChar w:fldCharType="separate"/>
      </w:r>
      <w:r w:rsidR="004A0BCF" w:rsidRPr="00CE6CC3">
        <w:rPr>
          <w:rStyle w:val="Hyperlink"/>
          <w:rFonts w:ascii="Times New Roman" w:hAnsi="Times New Roman"/>
          <w:i/>
        </w:rPr>
        <w:t>2.3.2.14.</w:t>
      </w:r>
      <w:r w:rsidR="004A0BCF">
        <w:rPr>
          <w:rFonts w:cs="Times New Roman"/>
          <w:sz w:val="22"/>
          <w:szCs w:val="22"/>
          <w:lang w:val="en-US"/>
        </w:rPr>
        <w:tab/>
      </w:r>
      <w:r w:rsidR="004A0BCF" w:rsidRPr="00CE6CC3">
        <w:rPr>
          <w:rStyle w:val="Hyperlink"/>
          <w:rFonts w:ascii="Times New Roman" w:hAnsi="Times New Roman"/>
          <w:i/>
        </w:rPr>
        <w:t>Đặc tả Use-case "Cập nhật đợt thi"</w:t>
      </w:r>
      <w:r w:rsidR="004A0BCF">
        <w:rPr>
          <w:webHidden/>
        </w:rPr>
        <w:tab/>
      </w:r>
      <w:r>
        <w:rPr>
          <w:webHidden/>
        </w:rPr>
        <w:fldChar w:fldCharType="begin"/>
      </w:r>
      <w:r w:rsidR="004A0BCF">
        <w:rPr>
          <w:webHidden/>
        </w:rPr>
        <w:instrText xml:space="preserve"> PAGEREF _Toc263797228 \h </w:instrText>
      </w:r>
      <w:r>
        <w:rPr>
          <w:webHidden/>
        </w:rPr>
      </w:r>
      <w:r>
        <w:rPr>
          <w:webHidden/>
        </w:rPr>
        <w:fldChar w:fldCharType="separate"/>
      </w:r>
      <w:ins w:id="232" w:author="DHA" w:date="2010-07-05T23:03:00Z">
        <w:r w:rsidR="008750BC">
          <w:rPr>
            <w:webHidden/>
          </w:rPr>
          <w:t>59</w:t>
        </w:r>
      </w:ins>
      <w:del w:id="233" w:author="DHA" w:date="2010-07-05T23:03:00Z">
        <w:r w:rsidR="004A0BCF" w:rsidDel="008750BC">
          <w:rPr>
            <w:webHidden/>
          </w:rPr>
          <w:delText>3</w:delText>
        </w:r>
      </w:del>
      <w:r>
        <w:rPr>
          <w:webHidden/>
        </w:rPr>
        <w:fldChar w:fldCharType="end"/>
      </w:r>
      <w:r>
        <w:fldChar w:fldCharType="end"/>
      </w:r>
    </w:p>
    <w:p w:rsidR="004A0BCF" w:rsidRDefault="00051831" w:rsidP="00784A8E">
      <w:pPr>
        <w:pStyle w:val="TOC2"/>
        <w:tabs>
          <w:tab w:val="left" w:pos="660"/>
          <w:tab w:val="right" w:leader="dot" w:pos="9350"/>
        </w:tabs>
        <w:spacing w:before="0" w:after="200"/>
        <w:rPr>
          <w:rFonts w:cs="Times New Roman"/>
          <w:b w:val="0"/>
          <w:bCs w:val="0"/>
          <w:sz w:val="22"/>
          <w:szCs w:val="22"/>
          <w:lang w:val="en-US"/>
        </w:rPr>
      </w:pPr>
      <w:r>
        <w:fldChar w:fldCharType="begin"/>
      </w:r>
      <w:r w:rsidR="00AE464B">
        <w:instrText>HYPERLINK \l "_Toc263797229"</w:instrText>
      </w:r>
      <w:r>
        <w:fldChar w:fldCharType="separate"/>
      </w:r>
      <w:r w:rsidR="004A0BCF" w:rsidRPr="00CE6CC3">
        <w:rPr>
          <w:rStyle w:val="Hyperlink"/>
          <w:rFonts w:ascii="Times New Roman" w:hAnsi="Times New Roman"/>
          <w:i/>
        </w:rPr>
        <w:t>2.4.</w:t>
      </w:r>
      <w:r w:rsidR="004A0BCF">
        <w:rPr>
          <w:rFonts w:cs="Times New Roman"/>
          <w:b w:val="0"/>
          <w:bCs w:val="0"/>
          <w:sz w:val="22"/>
          <w:szCs w:val="22"/>
          <w:lang w:val="en-US"/>
        </w:rPr>
        <w:tab/>
      </w:r>
      <w:r w:rsidR="004A0BCF" w:rsidRPr="00CE6CC3">
        <w:rPr>
          <w:rStyle w:val="Hyperlink"/>
          <w:rFonts w:ascii="Times New Roman" w:hAnsi="Times New Roman"/>
          <w:i/>
        </w:rPr>
        <w:t>Thiết kế giao diện</w:t>
      </w:r>
      <w:r w:rsidR="004A0BCF">
        <w:rPr>
          <w:webHidden/>
        </w:rPr>
        <w:tab/>
      </w:r>
      <w:r>
        <w:rPr>
          <w:webHidden/>
        </w:rPr>
        <w:fldChar w:fldCharType="begin"/>
      </w:r>
      <w:r w:rsidR="004A0BCF">
        <w:rPr>
          <w:webHidden/>
        </w:rPr>
        <w:instrText xml:space="preserve"> PAGEREF _Toc263797229 \h </w:instrText>
      </w:r>
      <w:r>
        <w:rPr>
          <w:webHidden/>
        </w:rPr>
      </w:r>
      <w:r>
        <w:rPr>
          <w:webHidden/>
        </w:rPr>
        <w:fldChar w:fldCharType="separate"/>
      </w:r>
      <w:ins w:id="234" w:author="DHA" w:date="2010-07-05T23:03:00Z">
        <w:r w:rsidR="008750BC">
          <w:rPr>
            <w:webHidden/>
          </w:rPr>
          <w:t>59</w:t>
        </w:r>
      </w:ins>
      <w:del w:id="235"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"_Toc263797230"</w:instrText>
      </w:r>
      <w:r>
        <w:fldChar w:fldCharType="separate"/>
      </w:r>
      <w:r w:rsidR="004A0BCF" w:rsidRPr="00CE6CC3">
        <w:rPr>
          <w:rStyle w:val="Hyperlink"/>
          <w:rFonts w:ascii="Times New Roman" w:hAnsi="Times New Roman"/>
          <w:b/>
        </w:rPr>
        <w:t>2.4.1.</w:t>
      </w:r>
      <w:r w:rsidR="004A0BCF">
        <w:rPr>
          <w:rFonts w:cs="Times New Roman"/>
          <w:sz w:val="22"/>
          <w:szCs w:val="22"/>
          <w:lang w:val="en-US"/>
        </w:rPr>
        <w:tab/>
      </w:r>
      <w:r w:rsidR="004A0BCF" w:rsidRPr="00CE6CC3">
        <w:rPr>
          <w:rStyle w:val="Hyperlink"/>
          <w:rFonts w:ascii="Times New Roman" w:hAnsi="Times New Roman"/>
          <w:b/>
        </w:rPr>
        <w:t>Cấu trúc các màn hình xử lý chính</w:t>
      </w:r>
      <w:r w:rsidR="004A0BCF">
        <w:rPr>
          <w:webHidden/>
        </w:rPr>
        <w:tab/>
      </w:r>
      <w:r>
        <w:rPr>
          <w:webHidden/>
        </w:rPr>
        <w:fldChar w:fldCharType="begin"/>
      </w:r>
      <w:r w:rsidR="004A0BCF">
        <w:rPr>
          <w:webHidden/>
        </w:rPr>
        <w:instrText xml:space="preserve"> PAGEREF _Toc263797230 \h </w:instrText>
      </w:r>
      <w:r>
        <w:rPr>
          <w:webHidden/>
        </w:rPr>
      </w:r>
      <w:r>
        <w:rPr>
          <w:webHidden/>
        </w:rPr>
        <w:fldChar w:fldCharType="separate"/>
      </w:r>
      <w:ins w:id="236" w:author="DHA" w:date="2010-07-05T23:03:00Z">
        <w:r w:rsidR="008750BC">
          <w:rPr>
            <w:webHidden/>
          </w:rPr>
          <w:t>59</w:t>
        </w:r>
      </w:ins>
      <w:del w:id="237"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fldChar w:fldCharType="begin"/>
      </w:r>
      <w:r w:rsidR="00AE464B">
        <w:instrText>HYPERLINK \l "_Toc263797231"</w:instrText>
      </w:r>
      <w:r>
        <w:fldChar w:fldCharType="separate"/>
      </w:r>
      <w:r w:rsidR="004A0BCF" w:rsidRPr="00CE6CC3">
        <w:rPr>
          <w:rStyle w:val="Hyperlink"/>
          <w:rFonts w:ascii="Times New Roman" w:hAnsi="Times New Roman"/>
          <w:b/>
        </w:rPr>
        <w:t>2.4.2.</w:t>
      </w:r>
      <w:r w:rsidR="004A0BCF">
        <w:rPr>
          <w:rFonts w:cs="Times New Roman"/>
          <w:sz w:val="22"/>
          <w:szCs w:val="22"/>
          <w:lang w:val="en-US"/>
        </w:rPr>
        <w:tab/>
      </w:r>
      <w:r w:rsidR="004A0BCF" w:rsidRPr="00CE6CC3">
        <w:rPr>
          <w:rStyle w:val="Hyperlink"/>
          <w:rFonts w:ascii="Times New Roman" w:hAnsi="Times New Roman"/>
          <w:b/>
        </w:rPr>
        <w:t>Danh sách các màn hình xử lý chính</w:t>
      </w:r>
      <w:r w:rsidR="004A0BCF">
        <w:rPr>
          <w:webHidden/>
        </w:rPr>
        <w:tab/>
      </w:r>
      <w:r>
        <w:rPr>
          <w:webHidden/>
        </w:rPr>
        <w:fldChar w:fldCharType="begin"/>
      </w:r>
      <w:r w:rsidR="004A0BCF">
        <w:rPr>
          <w:webHidden/>
        </w:rPr>
        <w:instrText xml:space="preserve"> PAGEREF _Toc263797231 \h </w:instrText>
      </w:r>
      <w:r>
        <w:rPr>
          <w:webHidden/>
        </w:rPr>
      </w:r>
      <w:r>
        <w:rPr>
          <w:webHidden/>
        </w:rPr>
        <w:fldChar w:fldCharType="separate"/>
      </w:r>
      <w:ins w:id="238" w:author="DHA" w:date="2010-07-05T23:03:00Z">
        <w:r w:rsidR="008750BC">
          <w:rPr>
            <w:webHidden/>
          </w:rPr>
          <w:t>59</w:t>
        </w:r>
      </w:ins>
      <w:del w:id="239" w:author="DHA" w:date="2010-07-05T23:03:00Z">
        <w:r w:rsidR="004A0BCF" w:rsidDel="008750BC">
          <w:rPr>
            <w:webHidden/>
          </w:rPr>
          <w:delText>3</w:delText>
        </w:r>
      </w:del>
      <w:r>
        <w:rPr>
          <w:webHidden/>
        </w:rPr>
        <w:fldChar w:fldCharType="end"/>
      </w:r>
      <w:r>
        <w:fldChar w:fldCharType="end"/>
      </w:r>
    </w:p>
    <w:p w:rsidR="004A0BCF" w:rsidRDefault="00051831" w:rsidP="00784A8E">
      <w:pPr>
        <w:pStyle w:val="TOC3"/>
        <w:tabs>
          <w:tab w:val="left" w:pos="1100"/>
          <w:tab w:val="right" w:leader="dot" w:pos="9350"/>
        </w:tabs>
        <w:spacing w:after="200"/>
        <w:rPr>
          <w:rFonts w:cs="Times New Roman"/>
          <w:sz w:val="22"/>
          <w:szCs w:val="22"/>
          <w:lang w:val="en-US"/>
        </w:rPr>
      </w:pPr>
      <w:r>
        <w:lastRenderedPageBreak/>
        <w:fldChar w:fldCharType="begin"/>
      </w:r>
      <w:r w:rsidR="00AE464B">
        <w:instrText>HYPERLINK \l "_Toc263797232"</w:instrText>
      </w:r>
      <w:r>
        <w:fldChar w:fldCharType="separate"/>
      </w:r>
      <w:r w:rsidR="004A0BCF" w:rsidRPr="00CE6CC3">
        <w:rPr>
          <w:rStyle w:val="Hyperlink"/>
          <w:rFonts w:ascii="Times New Roman" w:hAnsi="Times New Roman"/>
          <w:b/>
        </w:rPr>
        <w:t>2.4.3.</w:t>
      </w:r>
      <w:r w:rsidR="004A0BCF">
        <w:rPr>
          <w:rFonts w:cs="Times New Roman"/>
          <w:sz w:val="22"/>
          <w:szCs w:val="22"/>
          <w:lang w:val="en-US"/>
        </w:rPr>
        <w:tab/>
      </w:r>
      <w:r w:rsidR="004A0BCF" w:rsidRPr="00CE6CC3">
        <w:rPr>
          <w:rStyle w:val="Hyperlink"/>
          <w:rFonts w:ascii="Times New Roman" w:hAnsi="Times New Roman"/>
          <w:b/>
        </w:rPr>
        <w:t>Mô tả chi tiết từng màn hình xử lý chính</w:t>
      </w:r>
      <w:r w:rsidR="004A0BCF">
        <w:rPr>
          <w:webHidden/>
        </w:rPr>
        <w:tab/>
      </w:r>
      <w:r>
        <w:rPr>
          <w:webHidden/>
        </w:rPr>
        <w:fldChar w:fldCharType="begin"/>
      </w:r>
      <w:r w:rsidR="004A0BCF">
        <w:rPr>
          <w:webHidden/>
        </w:rPr>
        <w:instrText xml:space="preserve"> PAGEREF _Toc263797232 \h </w:instrText>
      </w:r>
      <w:r>
        <w:rPr>
          <w:webHidden/>
        </w:rPr>
      </w:r>
      <w:r>
        <w:rPr>
          <w:webHidden/>
        </w:rPr>
        <w:fldChar w:fldCharType="separate"/>
      </w:r>
      <w:ins w:id="240" w:author="DHA" w:date="2010-07-05T23:03:00Z">
        <w:r w:rsidR="008750BC">
          <w:rPr>
            <w:webHidden/>
          </w:rPr>
          <w:t>59</w:t>
        </w:r>
      </w:ins>
      <w:del w:id="241"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"_Toc263797233"</w:instrText>
      </w:r>
      <w:r>
        <w:fldChar w:fldCharType="separate"/>
      </w:r>
      <w:r w:rsidR="004A0BCF" w:rsidRPr="00CE6CC3">
        <w:rPr>
          <w:rStyle w:val="Hyperlink"/>
          <w:rFonts w:ascii="Times New Roman" w:hAnsi="Times New Roman"/>
          <w:i/>
        </w:rPr>
        <w:t>2.4.3.1.</w:t>
      </w:r>
      <w:r w:rsidR="004A0BCF">
        <w:rPr>
          <w:rFonts w:cs="Times New Roman"/>
          <w:sz w:val="22"/>
          <w:szCs w:val="22"/>
          <w:lang w:val="en-US"/>
        </w:rPr>
        <w:tab/>
      </w:r>
      <w:r w:rsidR="004A0BCF" w:rsidRPr="00CE6CC3">
        <w:rPr>
          <w:rStyle w:val="Hyperlink"/>
          <w:rFonts w:ascii="Times New Roman" w:hAnsi="Times New Roman"/>
          <w:i/>
        </w:rPr>
        <w:t>Màn hình Đăng nhập:</w:t>
      </w:r>
      <w:r w:rsidR="004A0BCF">
        <w:rPr>
          <w:webHidden/>
        </w:rPr>
        <w:tab/>
      </w:r>
      <w:r>
        <w:rPr>
          <w:webHidden/>
        </w:rPr>
        <w:fldChar w:fldCharType="begin"/>
      </w:r>
      <w:r w:rsidR="004A0BCF">
        <w:rPr>
          <w:webHidden/>
        </w:rPr>
        <w:instrText xml:space="preserve"> PAGEREF _Toc263797233 \h </w:instrText>
      </w:r>
      <w:r>
        <w:rPr>
          <w:webHidden/>
        </w:rPr>
      </w:r>
      <w:r>
        <w:rPr>
          <w:webHidden/>
        </w:rPr>
        <w:fldChar w:fldCharType="separate"/>
      </w:r>
      <w:ins w:id="242" w:author="DHA" w:date="2010-07-05T23:03:00Z">
        <w:r w:rsidR="008750BC">
          <w:rPr>
            <w:webHidden/>
          </w:rPr>
          <w:t>59</w:t>
        </w:r>
      </w:ins>
      <w:del w:id="243"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"_Toc263797234"</w:instrText>
      </w:r>
      <w:r>
        <w:fldChar w:fldCharType="separate"/>
      </w:r>
      <w:r w:rsidR="004A0BCF" w:rsidRPr="00CE6CC3">
        <w:rPr>
          <w:rStyle w:val="Hyperlink"/>
          <w:rFonts w:ascii="Times New Roman" w:hAnsi="Times New Roman"/>
          <w:i/>
        </w:rPr>
        <w:t>2.4.3.2.</w:t>
      </w:r>
      <w:r w:rsidR="004A0BCF">
        <w:rPr>
          <w:rFonts w:cs="Times New Roman"/>
          <w:sz w:val="22"/>
          <w:szCs w:val="22"/>
          <w:lang w:val="en-US"/>
        </w:rPr>
        <w:tab/>
      </w:r>
      <w:r w:rsidR="004A0BCF" w:rsidRPr="00CE6CC3">
        <w:rPr>
          <w:rStyle w:val="Hyperlink"/>
          <w:rFonts w:ascii="Times New Roman" w:hAnsi="Times New Roman"/>
          <w:i/>
        </w:rPr>
        <w:t>Trang Báo lỗi:</w:t>
      </w:r>
      <w:r w:rsidR="004A0BCF">
        <w:rPr>
          <w:webHidden/>
        </w:rPr>
        <w:tab/>
      </w:r>
      <w:r>
        <w:rPr>
          <w:webHidden/>
        </w:rPr>
        <w:fldChar w:fldCharType="begin"/>
      </w:r>
      <w:r w:rsidR="004A0BCF">
        <w:rPr>
          <w:webHidden/>
        </w:rPr>
        <w:instrText xml:space="preserve"> PAGEREF _Toc263797234 \h </w:instrText>
      </w:r>
      <w:r>
        <w:rPr>
          <w:webHidden/>
        </w:rPr>
      </w:r>
      <w:r>
        <w:rPr>
          <w:webHidden/>
        </w:rPr>
        <w:fldChar w:fldCharType="separate"/>
      </w:r>
      <w:ins w:id="244" w:author="DHA" w:date="2010-07-05T23:03:00Z">
        <w:r w:rsidR="008750BC">
          <w:rPr>
            <w:webHidden/>
          </w:rPr>
          <w:t>61</w:t>
        </w:r>
      </w:ins>
      <w:del w:id="245"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"_Toc263797235"</w:instrText>
      </w:r>
      <w:r>
        <w:fldChar w:fldCharType="separate"/>
      </w:r>
      <w:r w:rsidR="004A0BCF" w:rsidRPr="00CE6CC3">
        <w:rPr>
          <w:rStyle w:val="Hyperlink"/>
          <w:rFonts w:ascii="Times New Roman" w:hAnsi="Times New Roman"/>
          <w:i/>
        </w:rPr>
        <w:t>2.4.3.3.</w:t>
      </w:r>
      <w:r w:rsidR="004A0BCF">
        <w:rPr>
          <w:rFonts w:cs="Times New Roman"/>
          <w:sz w:val="22"/>
          <w:szCs w:val="22"/>
          <w:lang w:val="en-US"/>
        </w:rPr>
        <w:tab/>
      </w:r>
      <w:r w:rsidR="004A0BCF" w:rsidRPr="00CE6CC3">
        <w:rPr>
          <w:rStyle w:val="Hyperlink"/>
          <w:rFonts w:ascii="Times New Roman" w:hAnsi="Times New Roman"/>
          <w:i/>
        </w:rPr>
        <w:t>Trang Nhân viên:</w:t>
      </w:r>
      <w:r w:rsidR="004A0BCF">
        <w:rPr>
          <w:webHidden/>
        </w:rPr>
        <w:tab/>
      </w:r>
      <w:r>
        <w:rPr>
          <w:webHidden/>
        </w:rPr>
        <w:fldChar w:fldCharType="begin"/>
      </w:r>
      <w:r w:rsidR="004A0BCF">
        <w:rPr>
          <w:webHidden/>
        </w:rPr>
        <w:instrText xml:space="preserve"> PAGEREF _Toc263797235 \h </w:instrText>
      </w:r>
      <w:r>
        <w:rPr>
          <w:webHidden/>
        </w:rPr>
      </w:r>
      <w:r>
        <w:rPr>
          <w:webHidden/>
        </w:rPr>
        <w:fldChar w:fldCharType="separate"/>
      </w:r>
      <w:ins w:id="246" w:author="DHA" w:date="2010-07-05T23:03:00Z">
        <w:r w:rsidR="008750BC">
          <w:rPr>
            <w:webHidden/>
          </w:rPr>
          <w:t>61</w:t>
        </w:r>
      </w:ins>
      <w:del w:id="247" w:author="DHA" w:date="2010-07-05T23:03:00Z">
        <w:r w:rsidR="004A0BCF" w:rsidDel="008750BC">
          <w:rPr>
            <w:webHidden/>
          </w:rPr>
          <w:delText>3</w:delText>
        </w:r>
      </w:del>
      <w:r>
        <w:rPr>
          <w:webHidden/>
        </w:rPr>
        <w:fldChar w:fldCharType="end"/>
      </w:r>
      <w:r>
        <w:fldChar w:fldCharType="end"/>
      </w:r>
    </w:p>
    <w:p w:rsidR="004A0BCF" w:rsidRDefault="00051831" w:rsidP="00784A8E">
      <w:pPr>
        <w:pStyle w:val="TOC4"/>
        <w:tabs>
          <w:tab w:val="left" w:pos="1320"/>
          <w:tab w:val="right" w:leader="dot" w:pos="9350"/>
        </w:tabs>
        <w:spacing w:after="200"/>
        <w:rPr>
          <w:rFonts w:cs="Times New Roman"/>
          <w:sz w:val="22"/>
          <w:szCs w:val="22"/>
          <w:lang w:val="en-US"/>
        </w:rPr>
      </w:pPr>
      <w:r>
        <w:fldChar w:fldCharType="begin"/>
      </w:r>
      <w:r w:rsidR="00AE464B">
        <w:instrText>HYPERLINK \l "_Toc263797236"</w:instrText>
      </w:r>
      <w:r>
        <w:fldChar w:fldCharType="separate"/>
      </w:r>
      <w:r w:rsidR="004A0BCF" w:rsidRPr="00CE6CC3">
        <w:rPr>
          <w:rStyle w:val="Hyperlink"/>
          <w:rFonts w:ascii="Times New Roman" w:hAnsi="Times New Roman"/>
          <w:i/>
        </w:rPr>
        <w:t>2.4.3.4.</w:t>
      </w:r>
      <w:r w:rsidR="004A0BCF">
        <w:rPr>
          <w:rFonts w:cs="Times New Roman"/>
          <w:sz w:val="22"/>
          <w:szCs w:val="22"/>
          <w:lang w:val="en-US"/>
        </w:rPr>
        <w:tab/>
      </w:r>
      <w:r w:rsidR="004A0BCF" w:rsidRPr="00CE6CC3">
        <w:rPr>
          <w:rStyle w:val="Hyperlink"/>
          <w:rFonts w:ascii="Times New Roman" w:hAnsi="Times New Roman"/>
          <w:i/>
        </w:rPr>
        <w:t>Trang Quản Lý:</w:t>
      </w:r>
      <w:r w:rsidR="004A0BCF">
        <w:rPr>
          <w:webHidden/>
        </w:rPr>
        <w:tab/>
      </w:r>
      <w:r>
        <w:rPr>
          <w:webHidden/>
        </w:rPr>
        <w:fldChar w:fldCharType="begin"/>
      </w:r>
      <w:r w:rsidR="004A0BCF">
        <w:rPr>
          <w:webHidden/>
        </w:rPr>
        <w:instrText xml:space="preserve"> PAGEREF _Toc263797236 \h </w:instrText>
      </w:r>
      <w:r>
        <w:rPr>
          <w:webHidden/>
        </w:rPr>
      </w:r>
      <w:r>
        <w:rPr>
          <w:webHidden/>
        </w:rPr>
        <w:fldChar w:fldCharType="separate"/>
      </w:r>
      <w:ins w:id="248" w:author="DHA" w:date="2010-07-05T23:03:00Z">
        <w:r w:rsidR="008750BC">
          <w:rPr>
            <w:webHidden/>
          </w:rPr>
          <w:t>61</w:t>
        </w:r>
      </w:ins>
      <w:del w:id="249" w:author="DHA" w:date="2010-07-05T23:03:00Z">
        <w:r w:rsidR="004A0BCF" w:rsidDel="008750BC">
          <w:rPr>
            <w:webHidden/>
          </w:rPr>
          <w:delText>3</w:delText>
        </w:r>
      </w:del>
      <w:r>
        <w:rPr>
          <w:webHidden/>
        </w:rPr>
        <w:fldChar w:fldCharType="end"/>
      </w:r>
      <w:r>
        <w:fldChar w:fldCharType="end"/>
      </w:r>
    </w:p>
    <w:p w:rsidR="004A0BCF" w:rsidRPr="00C900E0" w:rsidRDefault="00051831" w:rsidP="00784A8E">
      <w:pPr>
        <w:ind w:firstLine="270"/>
        <w:jc w:val="both"/>
        <w:rPr>
          <w:rFonts w:ascii="Times New Roman" w:hAnsi="Times New Roman"/>
          <w:b/>
          <w:color w:val="000000"/>
          <w:sz w:val="26"/>
          <w:szCs w:val="26"/>
          <w:lang w:val="en-US"/>
        </w:rPr>
      </w:pPr>
      <w:r>
        <w:rPr>
          <w:rFonts w:ascii="Times New Roman" w:hAnsi="Times New Roman"/>
          <w:bCs/>
          <w:caps/>
          <w:color w:val="000000"/>
          <w:sz w:val="26"/>
          <w:szCs w:val="26"/>
          <w:lang w:val="en-US"/>
        </w:rPr>
        <w:fldChar w:fldCharType="end"/>
      </w:r>
      <w:r w:rsidR="004A0BCF" w:rsidRPr="003D22F6">
        <w:rPr>
          <w:rFonts w:ascii="Times New Roman" w:hAnsi="Times New Roman"/>
          <w:b/>
          <w:color w:val="000000"/>
          <w:sz w:val="26"/>
          <w:szCs w:val="26"/>
          <w:lang w:val="en-US"/>
        </w:rPr>
        <w:br w:type="page"/>
      </w:r>
    </w:p>
    <w:p w:rsidR="004A0BCF" w:rsidRPr="00C42BF8" w:rsidRDefault="004A0BCF" w:rsidP="00784A8E">
      <w:pPr>
        <w:pStyle w:val="Heading1"/>
        <w:spacing w:before="0" w:after="200"/>
        <w:ind w:firstLine="270"/>
        <w:rPr>
          <w:rFonts w:ascii="Times New Roman" w:hAnsi="Times New Roman"/>
          <w:color w:val="000000"/>
          <w:sz w:val="26"/>
          <w:szCs w:val="26"/>
        </w:rPr>
      </w:pPr>
      <w:bookmarkStart w:id="250" w:name="_Toc263796531"/>
      <w:bookmarkStart w:id="251" w:name="_Toc263797142"/>
      <w:r w:rsidRPr="00C42BF8">
        <w:rPr>
          <w:rFonts w:ascii="Times New Roman" w:hAnsi="Times New Roman"/>
          <w:color w:val="000000"/>
          <w:sz w:val="26"/>
          <w:szCs w:val="26"/>
          <w:lang w:val="en-US"/>
        </w:rPr>
        <w:lastRenderedPageBreak/>
        <w:t>Ch</w:t>
      </w:r>
      <w:r w:rsidRPr="00C42BF8">
        <w:rPr>
          <w:rFonts w:ascii="Times New Roman" w:hAnsi="Times New Roman"/>
          <w:color w:val="000000"/>
          <w:sz w:val="26"/>
          <w:szCs w:val="26"/>
        </w:rPr>
        <w:t>ương 1</w:t>
      </w:r>
      <w:bookmarkEnd w:id="250"/>
      <w:bookmarkEnd w:id="251"/>
    </w:p>
    <w:p w:rsidR="004A0BCF" w:rsidRPr="00C42BF8" w:rsidRDefault="004A0BCF" w:rsidP="00784A8E">
      <w:pPr>
        <w:pStyle w:val="Heading1"/>
        <w:spacing w:before="0" w:after="200"/>
        <w:ind w:firstLine="270"/>
        <w:rPr>
          <w:rFonts w:ascii="Times New Roman" w:hAnsi="Times New Roman"/>
          <w:color w:val="000000"/>
          <w:sz w:val="32"/>
          <w:szCs w:val="26"/>
          <w:lang w:val="en-US"/>
        </w:rPr>
      </w:pPr>
      <w:bookmarkStart w:id="252" w:name="_Toc263797143"/>
      <w:r>
        <w:rPr>
          <w:rFonts w:ascii="Times New Roman" w:hAnsi="Times New Roman"/>
          <w:color w:val="000000"/>
          <w:sz w:val="32"/>
          <w:szCs w:val="26"/>
          <w:lang w:val="en-US"/>
        </w:rPr>
        <w:t>Đề dẫn đề tài</w:t>
      </w:r>
      <w:bookmarkEnd w:id="252"/>
    </w:p>
    <w:p w:rsidR="004A0BCF" w:rsidRPr="00C900E0" w:rsidRDefault="004A0BCF" w:rsidP="00784A8E">
      <w:pPr>
        <w:ind w:firstLine="270"/>
        <w:jc w:val="both"/>
        <w:rPr>
          <w:rFonts w:ascii="Times New Roman" w:hAnsi="Times New Roman"/>
          <w:b/>
          <w:color w:val="000000"/>
          <w:sz w:val="26"/>
          <w:szCs w:val="26"/>
          <w:lang w:val="en-US"/>
        </w:rPr>
      </w:pPr>
    </w:p>
    <w:p w:rsidR="004A0BCF" w:rsidRPr="00784A8E" w:rsidRDefault="004A0BCF" w:rsidP="00784A8E">
      <w:pPr>
        <w:ind w:firstLine="284"/>
        <w:jc w:val="both"/>
        <w:rPr>
          <w:rFonts w:ascii="Times New Roman" w:hAnsi="Times New Roman"/>
          <w:i/>
          <w:color w:val="000000"/>
          <w:sz w:val="26"/>
          <w:szCs w:val="26"/>
          <w:lang w:val="en-US"/>
        </w:rPr>
      </w:pPr>
      <w:r w:rsidRPr="003D22F6">
        <w:rPr>
          <w:rFonts w:ascii="Times New Roman" w:hAnsi="Times New Roman"/>
          <w:i/>
          <w:color w:val="000000"/>
          <w:sz w:val="26"/>
          <w:szCs w:val="26"/>
          <w:lang w:val="en-US"/>
        </w:rPr>
        <w:t>Chương này giới thiệu tóm lược về nội dung của khóa luận tốt nghiệp.</w:t>
      </w:r>
      <w:r>
        <w:rPr>
          <w:rFonts w:ascii="Times New Roman" w:hAnsi="Times New Roman"/>
          <w:i/>
          <w:color w:val="000000"/>
          <w:sz w:val="26"/>
          <w:szCs w:val="26"/>
          <w:lang w:val="en-US"/>
        </w:rPr>
        <w:t xml:space="preserve"> </w:t>
      </w:r>
      <w:r w:rsidRPr="003D22F6">
        <w:rPr>
          <w:rFonts w:ascii="Times New Roman" w:hAnsi="Times New Roman"/>
          <w:i/>
          <w:color w:val="000000"/>
          <w:sz w:val="26"/>
          <w:szCs w:val="26"/>
          <w:lang w:val="en-US"/>
        </w:rPr>
        <w:t>Thay vì tập trung diễn giải các vấn đề lý thuyết cần thiết, chúng tôi quyết định sử dụng chương mở đầu này để giới thiệu chung về sự phát triển chung của công nghệ thông tin và ứng dụng của nó vào các ngành công nghiệp khác nhau. Sau đó chúng tôi sẽ bàn đến yêu cầu chung của ứng dụng mà chúng tôi sẽ thiết kế trong</w:t>
      </w:r>
      <w:ins w:id="253" w:author="DHA" w:date="2010-07-05T18:04:00Z">
        <w:r w:rsidR="00735967">
          <w:rPr>
            <w:rFonts w:ascii="Times New Roman" w:hAnsi="Times New Roman"/>
            <w:i/>
            <w:color w:val="000000"/>
            <w:sz w:val="26"/>
            <w:szCs w:val="26"/>
            <w:lang w:val="en-US"/>
          </w:rPr>
          <w:t xml:space="preserve"> cuốn</w:t>
        </w:r>
      </w:ins>
      <w:r w:rsidRPr="003D22F6">
        <w:rPr>
          <w:rFonts w:ascii="Times New Roman" w:hAnsi="Times New Roman"/>
          <w:i/>
          <w:color w:val="000000"/>
          <w:sz w:val="26"/>
          <w:szCs w:val="26"/>
          <w:lang w:val="en-US"/>
        </w:rPr>
        <w:t xml:space="preserve"> khóa luận tốt nghiệp này, đồng thời giới thiệu bố cục của luậ</w:t>
      </w:r>
      <w:r>
        <w:rPr>
          <w:rFonts w:ascii="Times New Roman" w:hAnsi="Times New Roman"/>
          <w:i/>
          <w:color w:val="000000"/>
          <w:sz w:val="26"/>
          <w:szCs w:val="26"/>
          <w:lang w:val="en-US"/>
        </w:rPr>
        <w:t>n văn</w:t>
      </w:r>
      <w:r w:rsidRPr="003D22F6">
        <w:rPr>
          <w:rFonts w:ascii="Times New Roman" w:hAnsi="Times New Roman"/>
          <w:i/>
          <w:color w:val="000000"/>
          <w:sz w:val="26"/>
          <w:szCs w:val="26"/>
          <w:lang w:val="en-US"/>
        </w:rPr>
        <w:t>.</w:t>
      </w:r>
    </w:p>
    <w:p w:rsidR="004A0BCF" w:rsidRPr="00226605" w:rsidRDefault="004A0BCF" w:rsidP="00784A8E">
      <w:pPr>
        <w:pStyle w:val="Heading1"/>
        <w:numPr>
          <w:ilvl w:val="0"/>
          <w:numId w:val="19"/>
        </w:numPr>
        <w:spacing w:before="0" w:after="200"/>
        <w:rPr>
          <w:rFonts w:ascii="Times New Roman" w:hAnsi="Times New Roman"/>
          <w:color w:val="000000"/>
          <w:sz w:val="26"/>
          <w:szCs w:val="26"/>
          <w:lang w:val="en-US"/>
        </w:rPr>
      </w:pPr>
      <w:bookmarkStart w:id="254" w:name="_Toc263796533"/>
      <w:bookmarkStart w:id="255" w:name="_Toc263797144"/>
      <w:r w:rsidRPr="00226605">
        <w:rPr>
          <w:rFonts w:ascii="Times New Roman" w:hAnsi="Times New Roman"/>
          <w:color w:val="000000"/>
          <w:sz w:val="26"/>
          <w:szCs w:val="26"/>
          <w:lang w:val="en-US"/>
        </w:rPr>
        <w:t>Chủ đề</w:t>
      </w:r>
      <w:bookmarkEnd w:id="254"/>
      <w:bookmarkEnd w:id="255"/>
    </w:p>
    <w:p w:rsidR="004A0BCF" w:rsidRPr="00784A8E" w:rsidRDefault="004A0BCF" w:rsidP="00784A8E">
      <w:pPr>
        <w:ind w:firstLine="284"/>
        <w:jc w:val="both"/>
        <w:rPr>
          <w:rFonts w:ascii="Times New Roman" w:hAnsi="Times New Roman"/>
          <w:color w:val="000000"/>
          <w:sz w:val="26"/>
          <w:szCs w:val="26"/>
          <w:lang w:val="en-US"/>
        </w:rPr>
      </w:pPr>
      <w:r w:rsidRPr="00784A8E">
        <w:rPr>
          <w:rFonts w:ascii="Times New Roman" w:hAnsi="Times New Roman"/>
          <w:color w:val="000000"/>
          <w:sz w:val="26"/>
          <w:szCs w:val="26"/>
          <w:lang w:val="en-US"/>
        </w:rPr>
        <w:t>Hiện nay, ứng dụng của công nghệ thông tin, đặc biệt là công nghệ phần mềm và hệ thống thông tin vào các nghiệp vụ kinh tế ngày càng phát triển sâu và rộng. Các doanh nghiệp càng mở rộng thì càng có nhu cầu sử dụng công nghệ thông tin vào trong các nghiệp vụ kinh doanh của mình. Vì thế, công nghệ thông tin không chỉ tác động đến các ngành công nghiệp ở các nghiệp vụ khác nhau mà còn tác động đến cả quy trình kinh doanh và quản lý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color w:val="000000"/>
          <w:sz w:val="26"/>
          <w:szCs w:val="26"/>
          <w:lang w:val="en-US"/>
        </w:rPr>
        <w:t>Trong các ngành công nghiệp khác nhau, công nghệ thông tin luôn thể hiện vai trò của mình. Các phần mềm hỗ trợ được tạo ra giúp các nhân viên của doanh nghiệp có thể thực hiện công việc của mình hiệu quả hơn, đồng thời có sự nhất quán giữa các công việc với nhau, nghĩa là, công nghệ thông tin không chỉ giúp công việc được thực hiện nhanh, tốt hơn mà còn giúp điều khiển các công việc giống nhau theo một quy trình, không rời rạc hay trùng lắp thông tin.</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Tuy nhiên, bản chất mọi công việc trong doanh nghiệp là có liên quan chặt chẽ với nhau, nghĩa là, từng công việc tuy khác nhau, riêng rẽ nhưng chúng là một công đoạn trong một nghiệp vụ cụ thể. Từng công việc nhỏ được thực hiện theo một trình tự nhất định, gọi là quy trình, nhằm mục tiêu hoàn thành nghiệp vụ cụ thể. Vì thế, công nghệ phần mềm không chỉ có khả năng hỗ trợ những công việc nhỏ đó, mà hơn nữa, theo nhu cầu ngày càng cao của con người, công nghệ thông tin còn phát triển mạnh hơn nữa, tạo ra các ứng dụng hỗ trợ cả quy trình nghiệp vụ của doanh nghiệp.</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Hiện nay thế giới đã xuất hiện rất nhiều phần mềm xây dựng nhằm giúp đỡ tối đa các doanh nghiệp vận hành nghiệp vụ của họ theo đúng quy trình, đồng thời có cái nhìn tổng quan, cụ thể về sự vận hành đó nhằm quản lý, theo dõi và cập nhật tình trạng vận hành. Đó là phần mềm mô hình hóa luồng công việc. Phần mềm có khả năng giúp người sử dụng thực hiện các tác vụ của mình dễ dàng hơn, hoặc thể hiện kết quả của công việc lên chương trình nhằm giúp hệ thống thống kê, theo dõi, và giám sát, điều khiển hoạt động của luồng công việc. Hơn nữa, những thống kê này có khả </w:t>
      </w:r>
      <w:r w:rsidRPr="00784A8E">
        <w:rPr>
          <w:rFonts w:ascii="Times New Roman" w:hAnsi="Times New Roman"/>
          <w:sz w:val="26"/>
          <w:szCs w:val="26"/>
          <w:lang w:val="en-US"/>
        </w:rPr>
        <w:lastRenderedPageBreak/>
        <w:t>năng thể hiện lại (dưới nhiều dạng khác nhau) cho các nhà quản lý, giúp họ theo dõi tình trạng công việc và đưa ra các hướng xử lý nhanh chóng và kịp thời khi gặp sự cố.</w:t>
      </w:r>
    </w:p>
    <w:p w:rsidR="004A0BCF" w:rsidRPr="00784A8E" w:rsidRDefault="004A0BCF" w:rsidP="00784A8E">
      <w:pPr>
        <w:ind w:firstLine="284"/>
        <w:jc w:val="both"/>
        <w:rPr>
          <w:rFonts w:ascii="Times New Roman" w:hAnsi="Times New Roman"/>
          <w:sz w:val="26"/>
          <w:szCs w:val="26"/>
          <w:lang w:val="en-US"/>
        </w:rPr>
      </w:pPr>
      <w:r w:rsidRPr="00784A8E">
        <w:rPr>
          <w:rFonts w:ascii="Times New Roman" w:hAnsi="Times New Roman"/>
          <w:sz w:val="26"/>
          <w:szCs w:val="26"/>
          <w:lang w:val="en-US"/>
        </w:rPr>
        <w:t xml:space="preserve">Ở Việt Nam, các phần mềm xây dựng giúp hỗ trợ các công việc khác nhau cho doanh nghiệp đã phát triển rất rộng rãi. Tuy nhiên, những phần mềm quản lý dạng luồng công việc thì còn rất ít và đắt tiền, thường phải mua với giá cao từ các nước khác trên thế giới. Vì vậy, lựa chọn đề tài này cho khóa luận tốt nghiệp, chúng tôi hi vọng có thể tạo ra một phần mềm miễn phí có khả năng hỗ trợ tối đa trong các quy trình nghiệp vụ; ở đây là nghiệp vụ quản lý đào tạo, nhằm mục đích hỗ trợ người dùng ở </w:t>
      </w:r>
      <w:r w:rsidRPr="00B67BE1">
        <w:rPr>
          <w:rFonts w:ascii="Times New Roman" w:hAnsi="Times New Roman"/>
          <w:sz w:val="26"/>
          <w:szCs w:val="26"/>
          <w:lang w:val="en-US"/>
        </w:rPr>
        <w:t xml:space="preserve">cấp độ quản lý quy trình đào tạo, cụ thể là quy trình thi, cấp chứng chỉ và in văn bằng </w:t>
      </w:r>
      <w:del w:id="256" w:author="DHA" w:date="2010-07-05T18:06:00Z">
        <w:r w:rsidR="00051831" w:rsidRPr="00051831">
          <w:rPr>
            <w:rFonts w:ascii="Times New Roman" w:hAnsi="Times New Roman"/>
            <w:sz w:val="26"/>
            <w:szCs w:val="26"/>
            <w:highlight w:val="yellow"/>
            <w:lang w:val="en-US"/>
            <w:rPrChange w:id="257" w:author="DHA" w:date="2010-07-05T18:07:00Z">
              <w:rPr>
                <w:rFonts w:ascii="Times New Roman" w:hAnsi="Times New Roman"/>
                <w:sz w:val="26"/>
                <w:szCs w:val="26"/>
                <w:lang w:val="en-US"/>
              </w:rPr>
            </w:rPrChange>
          </w:rPr>
          <w:delText>cho Trung Tâm Tin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58" w:author="DHA" w:date="2010-07-05T18:07:00Z">
              <w:rPr>
                <w:rFonts w:ascii="Times New Roman" w:hAnsi="Times New Roman"/>
                <w:sz w:val="26"/>
                <w:szCs w:val="26"/>
                <w:lang w:val="en-US"/>
              </w:rPr>
            </w:rPrChange>
          </w:rPr>
          <w:delText>c, Đ</w:delText>
        </w:r>
        <w:r w:rsidR="00E90041" w:rsidRPr="00B67BE1" w:rsidDel="00B67BE1">
          <w:rPr>
            <w:rFonts w:ascii="Times New Roman" w:hAnsi="Times New Roman"/>
            <w:sz w:val="26"/>
            <w:szCs w:val="26"/>
            <w:highlight w:val="yellow"/>
            <w:lang w:val="en-US"/>
          </w:rPr>
          <w:delText>ạ</w:delText>
        </w:r>
        <w:r w:rsidR="00051831" w:rsidRPr="00051831">
          <w:rPr>
            <w:rFonts w:ascii="Times New Roman" w:hAnsi="Times New Roman"/>
            <w:sz w:val="26"/>
            <w:szCs w:val="26"/>
            <w:highlight w:val="yellow"/>
            <w:lang w:val="en-US"/>
            <w:rPrChange w:id="259" w:author="DHA" w:date="2010-07-05T18:07:00Z">
              <w:rPr>
                <w:rFonts w:ascii="Times New Roman" w:hAnsi="Times New Roman"/>
                <w:sz w:val="26"/>
                <w:szCs w:val="26"/>
                <w:lang w:val="en-US"/>
              </w:rPr>
            </w:rPrChange>
          </w:rPr>
          <w:delText>i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60" w:author="DHA" w:date="2010-07-05T18:07:00Z">
              <w:rPr>
                <w:rFonts w:ascii="Times New Roman" w:hAnsi="Times New Roman"/>
                <w:sz w:val="26"/>
                <w:szCs w:val="26"/>
                <w:lang w:val="en-US"/>
              </w:rPr>
            </w:rPrChange>
          </w:rPr>
          <w:delText>c Khoa H</w:delText>
        </w:r>
        <w:r w:rsidR="00E90041" w:rsidRPr="00B67BE1" w:rsidDel="00B67BE1">
          <w:rPr>
            <w:rFonts w:ascii="Times New Roman" w:hAnsi="Times New Roman"/>
            <w:sz w:val="26"/>
            <w:szCs w:val="26"/>
            <w:highlight w:val="yellow"/>
            <w:lang w:val="en-US"/>
          </w:rPr>
          <w:delText>ọ</w:delText>
        </w:r>
        <w:r w:rsidR="00051831" w:rsidRPr="00051831">
          <w:rPr>
            <w:rFonts w:ascii="Times New Roman" w:hAnsi="Times New Roman"/>
            <w:sz w:val="26"/>
            <w:szCs w:val="26"/>
            <w:highlight w:val="yellow"/>
            <w:lang w:val="en-US"/>
            <w:rPrChange w:id="261" w:author="DHA" w:date="2010-07-05T18:07:00Z">
              <w:rPr>
                <w:rFonts w:ascii="Times New Roman" w:hAnsi="Times New Roman"/>
                <w:sz w:val="26"/>
                <w:szCs w:val="26"/>
                <w:lang w:val="en-US"/>
              </w:rPr>
            </w:rPrChange>
          </w:rPr>
          <w:delText>c T</w:delText>
        </w:r>
        <w:r w:rsidR="00E90041" w:rsidRPr="00B67BE1" w:rsidDel="00B67BE1">
          <w:rPr>
            <w:rFonts w:ascii="Times New Roman" w:hAnsi="Times New Roman"/>
            <w:sz w:val="26"/>
            <w:szCs w:val="26"/>
            <w:highlight w:val="yellow"/>
            <w:lang w:val="en-US"/>
          </w:rPr>
          <w:delText>ự</w:delText>
        </w:r>
        <w:r w:rsidR="00051831" w:rsidRPr="00051831">
          <w:rPr>
            <w:rFonts w:ascii="Times New Roman" w:hAnsi="Times New Roman"/>
            <w:sz w:val="26"/>
            <w:szCs w:val="26"/>
            <w:highlight w:val="yellow"/>
            <w:lang w:val="en-US"/>
            <w:rPrChange w:id="262" w:author="DHA" w:date="2010-07-05T18:07:00Z">
              <w:rPr>
                <w:rFonts w:ascii="Times New Roman" w:hAnsi="Times New Roman"/>
                <w:sz w:val="26"/>
                <w:szCs w:val="26"/>
                <w:lang w:val="en-US"/>
              </w:rPr>
            </w:rPrChange>
          </w:rPr>
          <w:delText xml:space="preserve"> Nhiên</w:delText>
        </w:r>
      </w:del>
      <w:ins w:id="263" w:author="DHA" w:date="2010-07-05T18:06:00Z">
        <w:r w:rsidR="00B67BE1" w:rsidRPr="00B67BE1">
          <w:rPr>
            <w:rFonts w:ascii="Times New Roman" w:hAnsi="Times New Roman"/>
            <w:sz w:val="26"/>
            <w:szCs w:val="26"/>
            <w:lang w:val="en-US"/>
          </w:rPr>
          <w:t xml:space="preserve">cho các </w:t>
        </w:r>
        <w:r w:rsidR="00051831" w:rsidRPr="00051831">
          <w:rPr>
            <w:rFonts w:ascii="Times New Roman" w:hAnsi="Times New Roman"/>
            <w:sz w:val="26"/>
            <w:szCs w:val="26"/>
            <w:rPrChange w:id="264" w:author="DHA" w:date="2010-07-05T18:07:00Z">
              <w:rPr/>
            </w:rPrChange>
          </w:rPr>
          <w:t>đ</w:t>
        </w:r>
        <w:r w:rsidR="00051831" w:rsidRPr="00051831">
          <w:rPr>
            <w:rFonts w:ascii="Times New Roman" w:hAnsi="Times New Roman" w:hint="cs"/>
            <w:sz w:val="26"/>
            <w:szCs w:val="26"/>
            <w:rPrChange w:id="265" w:author="DHA" w:date="2010-07-05T18:07:00Z">
              <w:rPr>
                <w:rFonts w:hint="cs"/>
              </w:rPr>
            </w:rPrChange>
          </w:rPr>
          <w:t>ơ</w:t>
        </w:r>
        <w:r w:rsidR="00051831" w:rsidRPr="00051831">
          <w:rPr>
            <w:rFonts w:ascii="Times New Roman" w:hAnsi="Times New Roman"/>
            <w:sz w:val="26"/>
            <w:szCs w:val="26"/>
            <w:rPrChange w:id="266" w:author="DHA" w:date="2010-07-05T18:07:00Z">
              <w:rPr/>
            </w:rPrChange>
          </w:rPr>
          <w:t xml:space="preserve">n vị </w:t>
        </w:r>
        <w:r w:rsidR="00051831" w:rsidRPr="00051831">
          <w:rPr>
            <w:rFonts w:ascii="Times New Roman" w:hAnsi="Times New Roman" w:hint="eastAsia"/>
            <w:sz w:val="26"/>
            <w:szCs w:val="26"/>
            <w:rPrChange w:id="267" w:author="DHA" w:date="2010-07-05T18:07:00Z">
              <w:rPr>
                <w:rFonts w:hint="eastAsia"/>
              </w:rPr>
            </w:rPrChange>
          </w:rPr>
          <w:t>đà</w:t>
        </w:r>
        <w:r w:rsidR="00051831" w:rsidRPr="00051831">
          <w:rPr>
            <w:rFonts w:ascii="Times New Roman" w:hAnsi="Times New Roman"/>
            <w:sz w:val="26"/>
            <w:szCs w:val="26"/>
            <w:rPrChange w:id="268" w:author="DHA" w:date="2010-07-05T18:07:00Z">
              <w:rPr/>
            </w:rPrChange>
          </w:rPr>
          <w:t>o tạo chứng chỉ quốc gia A/B/C các loại</w:t>
        </w:r>
      </w:ins>
      <w:r w:rsidRPr="00784A8E">
        <w:rPr>
          <w:rFonts w:ascii="Times New Roman" w:hAnsi="Times New Roman"/>
          <w:sz w:val="26"/>
          <w:szCs w:val="26"/>
          <w:lang w:val="en-US"/>
        </w:rPr>
        <w:t xml:space="preserve">. Vì vậy, mục đích của ứng dụng được tạo ra là giúp xây dựng một hệ thống quản lý luồng công việc liên quan đến </w:t>
      </w:r>
      <w:ins w:id="269" w:author="DHA" w:date="2010-07-05T18:07:00Z">
        <w:r w:rsidR="00B67BE1">
          <w:rPr>
            <w:rFonts w:ascii="Times New Roman" w:hAnsi="Times New Roman"/>
            <w:sz w:val="26"/>
            <w:szCs w:val="26"/>
            <w:lang w:val="en-US"/>
          </w:rPr>
          <w:t xml:space="preserve">quy trình </w:t>
        </w:r>
      </w:ins>
      <w:r w:rsidRPr="00784A8E">
        <w:rPr>
          <w:rFonts w:ascii="Times New Roman" w:hAnsi="Times New Roman"/>
          <w:sz w:val="26"/>
          <w:szCs w:val="26"/>
          <w:lang w:val="en-US"/>
        </w:rPr>
        <w:t>thi, cấp chứng chỉ và in văn bằng dưới dạng sản phẩm phần mềm mô hình hóa luồng công việc, ứng dụng nền tảng công nghệ đã chọn, giúp người quản lý có cái nhìn tổng quát, và chi tiết vào từng tác vụ trên luồng công việc.</w:t>
      </w:r>
    </w:p>
    <w:p w:rsidR="004A0BCF" w:rsidRPr="003956AE" w:rsidRDefault="004A0BCF" w:rsidP="00784A8E">
      <w:pPr>
        <w:pStyle w:val="Heading1"/>
        <w:numPr>
          <w:ilvl w:val="0"/>
          <w:numId w:val="19"/>
        </w:numPr>
        <w:spacing w:before="0" w:after="200"/>
        <w:rPr>
          <w:rFonts w:ascii="Times New Roman" w:hAnsi="Times New Roman"/>
          <w:color w:val="000000"/>
          <w:sz w:val="26"/>
          <w:szCs w:val="26"/>
          <w:lang w:val="en-US"/>
        </w:rPr>
      </w:pPr>
      <w:bookmarkStart w:id="270" w:name="_Toc263796534"/>
      <w:bookmarkStart w:id="271" w:name="_Toc263797145"/>
      <w:r w:rsidRPr="003956AE">
        <w:rPr>
          <w:rFonts w:ascii="Times New Roman" w:hAnsi="Times New Roman"/>
          <w:color w:val="000000"/>
          <w:sz w:val="26"/>
          <w:szCs w:val="26"/>
          <w:lang w:val="en-US"/>
        </w:rPr>
        <w:t>Yêu cầu của ứng dụng</w:t>
      </w:r>
      <w:bookmarkEnd w:id="270"/>
      <w:bookmarkEnd w:id="271"/>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Trước hết, hệ thống được xây dựng</w:t>
      </w:r>
      <w:r w:rsidRPr="00C900E0">
        <w:rPr>
          <w:rFonts w:ascii="Times New Roman" w:hAnsi="Times New Roman"/>
          <w:color w:val="000000"/>
          <w:sz w:val="26"/>
          <w:szCs w:val="26"/>
          <w:lang w:val="en-US"/>
        </w:rPr>
        <w:t xml:space="preserve"> cần đảm bảo</w:t>
      </w:r>
      <w:r w:rsidRPr="003D22F6">
        <w:rPr>
          <w:rFonts w:ascii="Times New Roman" w:hAnsi="Times New Roman"/>
          <w:color w:val="000000"/>
          <w:sz w:val="26"/>
          <w:szCs w:val="26"/>
          <w:lang w:val="en-US"/>
        </w:rPr>
        <w:t xml:space="preserve"> đáp ứng yêu cầu mô hình hóa luồng công việc, nghĩa là:</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Các công việc trong luồng công việc được thực hiện theo đúng quy trình, đúng tác vụ, đúng người </w:t>
      </w:r>
      <w:r>
        <w:rPr>
          <w:rFonts w:ascii="Times New Roman" w:hAnsi="Times New Roman"/>
          <w:color w:val="000000"/>
          <w:sz w:val="26"/>
          <w:szCs w:val="26"/>
          <w:lang w:val="en-US"/>
        </w:rPr>
        <w:t>đã được phân công.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Có khả năng cập nhật tình trạng công việc dựa trên </w:t>
      </w:r>
      <w:r>
        <w:rPr>
          <w:rFonts w:ascii="Times New Roman" w:hAnsi="Times New Roman"/>
          <w:color w:val="000000"/>
          <w:sz w:val="26"/>
          <w:szCs w:val="26"/>
          <w:lang w:val="en-US"/>
        </w:rPr>
        <w:t xml:space="preserve">dữ liệu </w:t>
      </w:r>
      <w:r w:rsidRPr="003D22F6">
        <w:rPr>
          <w:rFonts w:ascii="Times New Roman" w:hAnsi="Times New Roman"/>
          <w:color w:val="000000"/>
          <w:sz w:val="26"/>
          <w:szCs w:val="26"/>
          <w:lang w:val="en-US"/>
        </w:rPr>
        <w:t xml:space="preserve">đầu vào được cung cấp từ </w:t>
      </w:r>
      <w:r>
        <w:rPr>
          <w:rFonts w:ascii="Times New Roman" w:hAnsi="Times New Roman"/>
          <w:color w:val="000000"/>
          <w:sz w:val="26"/>
          <w:szCs w:val="26"/>
          <w:lang w:val="en-US"/>
        </w:rPr>
        <w:t>người thực hiện công việc đó.</w:t>
      </w:r>
    </w:p>
    <w:p w:rsidR="004A0BCF" w:rsidRPr="00C900E0" w:rsidRDefault="004A0BCF" w:rsidP="002758E6">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Ngoài ra, để hỗ trợ tối đa cho người quản lý, nhằm mục đích hỗ trợ người quản lý trong công việc của mình, hệ thống cần có khả</w:t>
      </w:r>
      <w:r>
        <w:rPr>
          <w:rFonts w:ascii="Times New Roman" w:hAnsi="Times New Roman"/>
          <w:color w:val="000000"/>
          <w:sz w:val="26"/>
          <w:szCs w:val="26"/>
          <w:lang w:val="en-US"/>
        </w:rPr>
        <w:t xml:space="preserve"> năng</w:t>
      </w:r>
      <w:r w:rsidRPr="003D22F6">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Biểu diễn luồng việc dưới dạng sơ đồ luồng công việc, sơ đồ </w:t>
      </w:r>
      <w:r w:rsidRPr="00C900E0">
        <w:rPr>
          <w:rFonts w:ascii="Times New Roman" w:hAnsi="Times New Roman"/>
          <w:color w:val="000000"/>
          <w:sz w:val="26"/>
          <w:szCs w:val="26"/>
          <w:lang w:val="en-US"/>
        </w:rPr>
        <w:t>G</w:t>
      </w:r>
      <w:r w:rsidRPr="003D22F6">
        <w:rPr>
          <w:rFonts w:ascii="Times New Roman" w:hAnsi="Times New Roman"/>
          <w:color w:val="000000"/>
          <w:sz w:val="26"/>
          <w:szCs w:val="26"/>
          <w:lang w:val="en-US"/>
        </w:rPr>
        <w:t>antt giúp người quản lý có cái nhìn trự</w:t>
      </w:r>
      <w:r>
        <w:rPr>
          <w:rFonts w:ascii="Times New Roman" w:hAnsi="Times New Roman"/>
          <w:color w:val="000000"/>
          <w:sz w:val="26"/>
          <w:szCs w:val="26"/>
          <w:lang w:val="en-US"/>
        </w:rPr>
        <w:t>c quan.</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Thể hiện kết quả từng tác vụ cụ thể</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rõ ràng</w:t>
      </w:r>
      <w:r>
        <w:rPr>
          <w:rFonts w:ascii="Times New Roman" w:hAnsi="Times New Roman"/>
          <w:color w:val="000000"/>
          <w:sz w:val="26"/>
          <w:szCs w:val="26"/>
          <w:lang w:val="en-US"/>
        </w:rPr>
        <w:t>.</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Thông báo, cảnh báo đối với những </w:t>
      </w:r>
      <w:r>
        <w:rPr>
          <w:rFonts w:ascii="Times New Roman" w:hAnsi="Times New Roman"/>
          <w:color w:val="000000"/>
          <w:sz w:val="26"/>
          <w:szCs w:val="26"/>
          <w:lang w:val="en-US"/>
        </w:rPr>
        <w:t>trường hợp có thể gây ra các rủi ro.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Thống kê, so sánh các kết quả thực hiện từng đơn vị luồng công việc (workflow instance) dưới nhiều dạng khác nhau</w:t>
      </w:r>
      <w:r>
        <w:rPr>
          <w:rFonts w:ascii="Times New Roman" w:hAnsi="Times New Roman"/>
          <w:color w:val="000000"/>
          <w:sz w:val="26"/>
          <w:szCs w:val="26"/>
          <w:lang w:val="en-US"/>
        </w:rPr>
        <w:t xml:space="preserve"> đi từ tổng thể đến chi tiết.</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Cuối cùng, hệ thống phải đảm bảo các yêu cầu cơ bản của một phần mềm </w:t>
      </w: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cũng như đáp ứng xu hướng </w:t>
      </w:r>
      <w:r>
        <w:rPr>
          <w:rFonts w:ascii="Times New Roman" w:hAnsi="Times New Roman"/>
          <w:color w:val="000000"/>
          <w:sz w:val="26"/>
          <w:szCs w:val="26"/>
          <w:lang w:val="en-US"/>
        </w:rPr>
        <w:t>Công nghệ Phần mềm</w:t>
      </w:r>
      <w:r w:rsidRPr="003D22F6">
        <w:rPr>
          <w:rFonts w:ascii="Times New Roman" w:hAnsi="Times New Roman"/>
          <w:color w:val="000000"/>
          <w:sz w:val="26"/>
          <w:szCs w:val="26"/>
          <w:lang w:val="en-US"/>
        </w:rPr>
        <w:t xml:space="preserve"> hiện tại và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Giao diện đẹp, thân thiện, dễ sử dụng</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Không cần tương tác nhiều</w:t>
      </w:r>
      <w:r>
        <w:rPr>
          <w:rFonts w:ascii="Times New Roman" w:hAnsi="Times New Roman"/>
          <w:color w:val="000000"/>
          <w:sz w:val="26"/>
          <w:szCs w:val="26"/>
          <w:lang w:val="en-US"/>
        </w:rPr>
        <w:t>, không rườm rà, dư thừa.</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Pr>
          <w:rFonts w:ascii="Times New Roman" w:hAnsi="Times New Roman"/>
          <w:color w:val="000000"/>
          <w:sz w:val="26"/>
          <w:szCs w:val="26"/>
          <w:lang w:val="en-US"/>
        </w:rPr>
        <w:t>Hệ thống Thông tin</w:t>
      </w:r>
      <w:r w:rsidRPr="003D22F6">
        <w:rPr>
          <w:rFonts w:ascii="Times New Roman" w:hAnsi="Times New Roman"/>
          <w:color w:val="000000"/>
          <w:sz w:val="26"/>
          <w:szCs w:val="26"/>
          <w:lang w:val="en-US"/>
        </w:rPr>
        <w:t xml:space="preserve"> cần đảm bảo dữ liệu đủ, không sót thông tin, xử lý được hiện tượng thắt cổ chai, bảo mật tài khoản người dùng</w:t>
      </w:r>
      <w:r w:rsidRPr="00C900E0">
        <w:rPr>
          <w:rFonts w:ascii="Times New Roman" w:hAnsi="Times New Roman"/>
          <w:color w:val="000000"/>
          <w:sz w:val="26"/>
          <w:szCs w:val="26"/>
          <w:lang w:val="en-US"/>
        </w:rPr>
        <w:t>...</w:t>
      </w:r>
    </w:p>
    <w:p w:rsidR="004A0BCF" w:rsidRPr="00795992" w:rsidRDefault="004A0BCF" w:rsidP="00FC52A5">
      <w:pPr>
        <w:pStyle w:val="Heading1"/>
        <w:numPr>
          <w:ilvl w:val="0"/>
          <w:numId w:val="19"/>
        </w:numPr>
        <w:spacing w:before="0" w:after="200"/>
        <w:ind w:left="284" w:firstLine="0"/>
        <w:rPr>
          <w:rFonts w:ascii="Times New Roman" w:hAnsi="Times New Roman"/>
          <w:color w:val="000000"/>
          <w:sz w:val="26"/>
          <w:szCs w:val="26"/>
          <w:lang w:val="en-US"/>
        </w:rPr>
      </w:pPr>
      <w:bookmarkStart w:id="272" w:name="_Toc263796535"/>
      <w:bookmarkStart w:id="273" w:name="_Toc263797146"/>
      <w:r w:rsidRPr="00795992">
        <w:rPr>
          <w:rFonts w:ascii="Times New Roman" w:hAnsi="Times New Roman"/>
          <w:color w:val="000000"/>
          <w:sz w:val="26"/>
          <w:szCs w:val="26"/>
          <w:lang w:val="en-US"/>
        </w:rPr>
        <w:lastRenderedPageBreak/>
        <w:t>Nội dung cần thực hiện để đáp ứng yêu cầu trên:</w:t>
      </w:r>
      <w:bookmarkEnd w:id="272"/>
      <w:bookmarkEnd w:id="273"/>
    </w:p>
    <w:p w:rsidR="004A0BCF" w:rsidRPr="00795992" w:rsidRDefault="004A0BCF" w:rsidP="00784A8E">
      <w:pPr>
        <w:pStyle w:val="Heading2"/>
        <w:numPr>
          <w:ilvl w:val="1"/>
          <w:numId w:val="19"/>
        </w:numPr>
        <w:spacing w:before="0" w:after="200"/>
        <w:rPr>
          <w:rFonts w:ascii="Times New Roman" w:hAnsi="Times New Roman"/>
          <w:color w:val="000000"/>
          <w:lang w:val="en-US"/>
        </w:rPr>
      </w:pPr>
      <w:bookmarkStart w:id="274" w:name="_Toc263796536"/>
      <w:bookmarkStart w:id="275" w:name="_Toc263797147"/>
      <w:r w:rsidRPr="00795992">
        <w:rPr>
          <w:rFonts w:ascii="Times New Roman" w:hAnsi="Times New Roman"/>
          <w:color w:val="000000"/>
          <w:lang w:val="en-US"/>
        </w:rPr>
        <w:t>Tìm hiểu thực tế ứng dụng</w:t>
      </w:r>
      <w:bookmarkEnd w:id="274"/>
      <w:bookmarkEnd w:id="275"/>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 xml:space="preserve">Nội dung của ứng dụng mà chúng tôi sẽ thực hiện trong luận văn này, như đã đề cập trước đó, là sẽ thiết kế một ứng dụng thực tế hỗ trợ công việc quản lý quy trình thi, cấp chứng chỉ và in </w:t>
      </w:r>
      <w:r w:rsidRPr="00B67BE1">
        <w:rPr>
          <w:rFonts w:ascii="Times New Roman" w:hAnsi="Times New Roman"/>
          <w:color w:val="000000"/>
          <w:sz w:val="26"/>
          <w:szCs w:val="26"/>
          <w:lang w:val="en-US"/>
        </w:rPr>
        <w:t xml:space="preserve">văn bằng </w:t>
      </w:r>
      <w:ins w:id="276" w:author="DHA" w:date="2010-07-05T18:08:00Z">
        <w:r w:rsidR="00B67BE1" w:rsidRPr="00B67BE1">
          <w:rPr>
            <w:rFonts w:ascii="Times New Roman" w:hAnsi="Times New Roman"/>
            <w:color w:val="000000"/>
            <w:sz w:val="26"/>
            <w:szCs w:val="26"/>
            <w:lang w:val="en-US"/>
          </w:rPr>
          <w:t>các</w:t>
        </w:r>
      </w:ins>
      <w:ins w:id="277" w:author="DHA" w:date="2010-07-05T18:09:00Z">
        <w:r w:rsidR="00B67BE1">
          <w:rPr>
            <w:rFonts w:ascii="Times New Roman" w:hAnsi="Times New Roman"/>
            <w:color w:val="000000"/>
            <w:sz w:val="26"/>
            <w:szCs w:val="26"/>
            <w:lang w:val="en-US"/>
          </w:rPr>
          <w:t xml:space="preserve"> </w:t>
        </w:r>
      </w:ins>
      <w:ins w:id="278" w:author="DHA" w:date="2010-07-05T18:08:00Z">
        <w:r w:rsidR="00051831" w:rsidRPr="00051831">
          <w:rPr>
            <w:rFonts w:ascii="Times New Roman" w:hAnsi="Times New Roman"/>
            <w:sz w:val="26"/>
            <w:szCs w:val="26"/>
            <w:rPrChange w:id="279" w:author="DHA" w:date="2010-07-05T18:08:00Z">
              <w:rPr/>
            </w:rPrChange>
          </w:rPr>
          <w:t>đ</w:t>
        </w:r>
        <w:r w:rsidR="00051831" w:rsidRPr="00051831">
          <w:rPr>
            <w:rFonts w:ascii="Times New Roman" w:hAnsi="Times New Roman" w:hint="cs"/>
            <w:sz w:val="26"/>
            <w:szCs w:val="26"/>
            <w:rPrChange w:id="280" w:author="DHA" w:date="2010-07-05T18:08:00Z">
              <w:rPr>
                <w:rFonts w:hint="cs"/>
              </w:rPr>
            </w:rPrChange>
          </w:rPr>
          <w:t>ơ</w:t>
        </w:r>
        <w:r w:rsidR="00051831" w:rsidRPr="00051831">
          <w:rPr>
            <w:rFonts w:ascii="Times New Roman" w:hAnsi="Times New Roman"/>
            <w:sz w:val="26"/>
            <w:szCs w:val="26"/>
            <w:rPrChange w:id="281" w:author="DHA" w:date="2010-07-05T18:08:00Z">
              <w:rPr/>
            </w:rPrChange>
          </w:rPr>
          <w:t xml:space="preserve">n vị đào tạo chứng chỉ quốc </w:t>
        </w:r>
      </w:ins>
      <w:ins w:id="282" w:author="DHA" w:date="2010-07-05T18:09:00Z">
        <w:r w:rsidR="00B67BE1">
          <w:rPr>
            <w:rFonts w:ascii="Times New Roman" w:hAnsi="Times New Roman"/>
            <w:sz w:val="26"/>
            <w:szCs w:val="26"/>
            <w:lang w:val="en-US"/>
          </w:rPr>
          <w:t>gia.</w:t>
        </w:r>
      </w:ins>
      <w:del w:id="283" w:author="DHA" w:date="2010-07-05T18:08:00Z">
        <w:r w:rsidRPr="002758E6" w:rsidDel="00B67BE1">
          <w:rPr>
            <w:rFonts w:ascii="Times New Roman" w:hAnsi="Times New Roman"/>
            <w:color w:val="000000"/>
            <w:sz w:val="26"/>
            <w:szCs w:val="26"/>
            <w:lang w:val="en-US"/>
          </w:rPr>
          <w:delText xml:space="preserve">cho </w:delText>
        </w:r>
        <w:r w:rsidR="00051831" w:rsidRPr="00051831">
          <w:rPr>
            <w:rFonts w:ascii="Times New Roman" w:hAnsi="Times New Roman"/>
            <w:color w:val="000000"/>
            <w:sz w:val="26"/>
            <w:szCs w:val="26"/>
            <w:highlight w:val="yellow"/>
            <w:lang w:val="en-US"/>
            <w:rPrChange w:id="284"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85" w:author="DONGTHUY" w:date="2010-07-04T12:20:00Z">
              <w:rPr>
                <w:rFonts w:ascii="Times New Roman" w:hAnsi="Times New Roman"/>
                <w:color w:val="000000"/>
                <w:sz w:val="26"/>
                <w:szCs w:val="26"/>
                <w:lang w:val="en-US"/>
              </w:rPr>
            </w:rPrChange>
          </w:rPr>
          <w:delText xml:space="preserve">c, </w:delText>
        </w:r>
      </w:del>
      <w:ins w:id="286" w:author="DONGTHUY" w:date="2010-07-04T11:57:00Z">
        <w:del w:id="287" w:author="DHA" w:date="2010-07-05T18:08:00Z">
          <w:r w:rsidR="00051831" w:rsidRPr="00051831">
            <w:rPr>
              <w:rFonts w:ascii="Times New Roman" w:hAnsi="Times New Roman"/>
              <w:color w:val="000000"/>
              <w:sz w:val="26"/>
              <w:szCs w:val="26"/>
              <w:highlight w:val="yellow"/>
              <w:lang w:val="en-US"/>
              <w:rPrChange w:id="288" w:author="DONGTHUY" w:date="2010-07-04T12:20:00Z">
                <w:rPr>
                  <w:rFonts w:ascii="Times New Roman" w:hAnsi="Times New Roman"/>
                  <w:color w:val="000000"/>
                  <w:sz w:val="26"/>
                  <w:szCs w:val="26"/>
                  <w:lang w:val="en-US"/>
                </w:rPr>
              </w:rPrChange>
            </w:rPr>
            <w:delText>trư</w:delText>
          </w:r>
          <w:r w:rsidR="00E90041" w:rsidDel="00B67BE1">
            <w:rPr>
              <w:rFonts w:ascii="Times New Roman" w:hAnsi="Times New Roman"/>
              <w:color w:val="000000"/>
              <w:sz w:val="26"/>
              <w:szCs w:val="26"/>
              <w:highlight w:val="yellow"/>
              <w:lang w:val="en-US"/>
            </w:rPr>
            <w:delText>ờ</w:delText>
          </w:r>
          <w:r w:rsidR="00051831" w:rsidRPr="00051831">
            <w:rPr>
              <w:rFonts w:ascii="Times New Roman" w:hAnsi="Times New Roman"/>
              <w:color w:val="000000"/>
              <w:sz w:val="26"/>
              <w:szCs w:val="26"/>
              <w:highlight w:val="yellow"/>
              <w:lang w:val="en-US"/>
              <w:rPrChange w:id="289" w:author="DONGTHUY" w:date="2010-07-04T12:20:00Z">
                <w:rPr>
                  <w:rFonts w:ascii="Times New Roman" w:hAnsi="Times New Roman"/>
                  <w:color w:val="000000"/>
                  <w:sz w:val="26"/>
                  <w:szCs w:val="26"/>
                  <w:lang w:val="en-US"/>
                </w:rPr>
              </w:rPrChange>
            </w:rPr>
            <w:delText xml:space="preserve">ng </w:delText>
          </w:r>
        </w:del>
      </w:ins>
      <w:del w:id="290" w:author="DHA" w:date="2010-07-05T18:08:00Z">
        <w:r w:rsidR="00051831" w:rsidRPr="00051831">
          <w:rPr>
            <w:rFonts w:ascii="Times New Roman" w:hAnsi="Times New Roman"/>
            <w:color w:val="000000"/>
            <w:sz w:val="26"/>
            <w:szCs w:val="26"/>
            <w:highlight w:val="yellow"/>
            <w:lang w:val="en-US"/>
            <w:rPrChange w:id="291" w:author="DONGTHUY" w:date="2010-07-04T12:20:00Z">
              <w:rPr>
                <w:rFonts w:ascii="Times New Roman" w:hAnsi="Times New Roman"/>
                <w:color w:val="000000"/>
                <w:sz w:val="26"/>
                <w:szCs w:val="26"/>
                <w:lang w:val="en-US"/>
              </w:rPr>
            </w:rPrChange>
          </w:rPr>
          <w:delText>Đ</w:delText>
        </w:r>
        <w:r w:rsidR="00E90041" w:rsidDel="00B67BE1">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292"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3"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4"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295" w:author="DONGTHUY" w:date="2010-07-04T12:20:00Z">
              <w:rPr>
                <w:rFonts w:ascii="Times New Roman" w:hAnsi="Times New Roman"/>
                <w:color w:val="000000"/>
                <w:sz w:val="26"/>
                <w:szCs w:val="26"/>
                <w:lang w:val="en-US"/>
              </w:rPr>
            </w:rPrChange>
          </w:rPr>
          <w:delText xml:space="preserve"> Nhiên.</w:delText>
        </w:r>
      </w:del>
    </w:p>
    <w:p w:rsidR="004A0BCF" w:rsidRPr="002758E6" w:rsidRDefault="004A0BCF" w:rsidP="002758E6">
      <w:pPr>
        <w:ind w:firstLine="284"/>
        <w:jc w:val="both"/>
        <w:rPr>
          <w:rFonts w:ascii="Times New Roman" w:hAnsi="Times New Roman"/>
          <w:color w:val="000000"/>
          <w:sz w:val="26"/>
          <w:szCs w:val="26"/>
          <w:lang w:val="en-US"/>
        </w:rPr>
      </w:pPr>
      <w:r w:rsidRPr="002758E6">
        <w:rPr>
          <w:rFonts w:ascii="Times New Roman" w:hAnsi="Times New Roman"/>
          <w:color w:val="000000"/>
          <w:sz w:val="26"/>
          <w:szCs w:val="26"/>
          <w:lang w:val="en-US"/>
        </w:rPr>
        <w:t>Theo như đã tìm hiểu, chúng tôi nhận thấy hiện nay</w:t>
      </w:r>
      <w:del w:id="296" w:author="DHA" w:date="2010-07-05T18:09:00Z">
        <w:r w:rsidRPr="002758E6" w:rsidDel="00B67BE1">
          <w:rPr>
            <w:rFonts w:ascii="Times New Roman" w:hAnsi="Times New Roman"/>
            <w:color w:val="000000"/>
            <w:sz w:val="26"/>
            <w:szCs w:val="26"/>
            <w:lang w:val="en-US"/>
          </w:rPr>
          <w:delText xml:space="preserve">, </w:delText>
        </w:r>
        <w:r w:rsidR="00051831" w:rsidRPr="00051831">
          <w:rPr>
            <w:rFonts w:ascii="Times New Roman" w:hAnsi="Times New Roman"/>
            <w:color w:val="000000"/>
            <w:sz w:val="26"/>
            <w:szCs w:val="26"/>
            <w:highlight w:val="yellow"/>
            <w:lang w:val="en-US"/>
            <w:rPrChange w:id="297" w:author="DONGTHUY" w:date="2010-07-04T12:20:00Z">
              <w:rPr>
                <w:rFonts w:ascii="Times New Roman" w:hAnsi="Times New Roman"/>
                <w:color w:val="000000"/>
                <w:sz w:val="26"/>
                <w:szCs w:val="26"/>
                <w:lang w:val="en-US"/>
              </w:rPr>
            </w:rPrChange>
          </w:rPr>
          <w:delText>trung tâm tin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298" w:author="DONGTHUY" w:date="2010-07-04T12:20:00Z">
              <w:rPr>
                <w:rFonts w:ascii="Times New Roman" w:hAnsi="Times New Roman"/>
                <w:color w:val="000000"/>
                <w:sz w:val="26"/>
                <w:szCs w:val="26"/>
                <w:lang w:val="en-US"/>
              </w:rPr>
            </w:rPrChange>
          </w:rPr>
          <w:delText>c Đ</w:delText>
        </w:r>
        <w:r w:rsidR="00E90041" w:rsidDel="00B67BE1">
          <w:rPr>
            <w:rFonts w:ascii="Times New Roman" w:hAnsi="Times New Roman"/>
            <w:color w:val="000000"/>
            <w:sz w:val="26"/>
            <w:szCs w:val="26"/>
            <w:highlight w:val="yellow"/>
            <w:lang w:val="en-US"/>
          </w:rPr>
          <w:delText>ạ</w:delText>
        </w:r>
        <w:r w:rsidR="00051831" w:rsidRPr="00051831">
          <w:rPr>
            <w:rFonts w:ascii="Times New Roman" w:hAnsi="Times New Roman"/>
            <w:color w:val="000000"/>
            <w:sz w:val="26"/>
            <w:szCs w:val="26"/>
            <w:highlight w:val="yellow"/>
            <w:lang w:val="en-US"/>
            <w:rPrChange w:id="299" w:author="DONGTHUY" w:date="2010-07-04T12:20:00Z">
              <w:rPr>
                <w:rFonts w:ascii="Times New Roman" w:hAnsi="Times New Roman"/>
                <w:color w:val="000000"/>
                <w:sz w:val="26"/>
                <w:szCs w:val="26"/>
                <w:lang w:val="en-US"/>
              </w:rPr>
            </w:rPrChange>
          </w:rPr>
          <w:delText>i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300" w:author="DONGTHUY" w:date="2010-07-04T12:20:00Z">
              <w:rPr>
                <w:rFonts w:ascii="Times New Roman" w:hAnsi="Times New Roman"/>
                <w:color w:val="000000"/>
                <w:sz w:val="26"/>
                <w:szCs w:val="26"/>
                <w:lang w:val="en-US"/>
              </w:rPr>
            </w:rPrChange>
          </w:rPr>
          <w:delText>c Khoa H</w:delText>
        </w:r>
        <w:r w:rsidR="00E90041" w:rsidDel="00B67BE1">
          <w:rPr>
            <w:rFonts w:ascii="Times New Roman" w:hAnsi="Times New Roman"/>
            <w:color w:val="000000"/>
            <w:sz w:val="26"/>
            <w:szCs w:val="26"/>
            <w:highlight w:val="yellow"/>
            <w:lang w:val="en-US"/>
          </w:rPr>
          <w:delText>ọ</w:delText>
        </w:r>
        <w:r w:rsidR="00051831" w:rsidRPr="00051831">
          <w:rPr>
            <w:rFonts w:ascii="Times New Roman" w:hAnsi="Times New Roman"/>
            <w:color w:val="000000"/>
            <w:sz w:val="26"/>
            <w:szCs w:val="26"/>
            <w:highlight w:val="yellow"/>
            <w:lang w:val="en-US"/>
            <w:rPrChange w:id="301" w:author="DONGTHUY" w:date="2010-07-04T12:20:00Z">
              <w:rPr>
                <w:rFonts w:ascii="Times New Roman" w:hAnsi="Times New Roman"/>
                <w:color w:val="000000"/>
                <w:sz w:val="26"/>
                <w:szCs w:val="26"/>
                <w:lang w:val="en-US"/>
              </w:rPr>
            </w:rPrChange>
          </w:rPr>
          <w:delText>c T</w:delText>
        </w:r>
        <w:r w:rsidR="00E90041" w:rsidDel="00B67BE1">
          <w:rPr>
            <w:rFonts w:ascii="Times New Roman" w:hAnsi="Times New Roman"/>
            <w:color w:val="000000"/>
            <w:sz w:val="26"/>
            <w:szCs w:val="26"/>
            <w:highlight w:val="yellow"/>
            <w:lang w:val="en-US"/>
          </w:rPr>
          <w:delText>ự</w:delText>
        </w:r>
        <w:r w:rsidR="00051831" w:rsidRPr="00051831">
          <w:rPr>
            <w:rFonts w:ascii="Times New Roman" w:hAnsi="Times New Roman"/>
            <w:color w:val="000000"/>
            <w:sz w:val="26"/>
            <w:szCs w:val="26"/>
            <w:highlight w:val="yellow"/>
            <w:lang w:val="en-US"/>
            <w:rPrChange w:id="302" w:author="DONGTHUY" w:date="2010-07-04T12:20:00Z">
              <w:rPr>
                <w:rFonts w:ascii="Times New Roman" w:hAnsi="Times New Roman"/>
                <w:color w:val="000000"/>
                <w:sz w:val="26"/>
                <w:szCs w:val="26"/>
                <w:lang w:val="en-US"/>
              </w:rPr>
            </w:rPrChange>
          </w:rPr>
          <w:delText xml:space="preserve"> Nhiê</w:delText>
        </w:r>
      </w:del>
      <w:ins w:id="303" w:author="DHA" w:date="2010-07-05T18:09:00Z">
        <w:r w:rsidR="00B67BE1">
          <w:rPr>
            <w:rFonts w:ascii="Times New Roman" w:hAnsi="Times New Roman"/>
            <w:color w:val="000000"/>
            <w:sz w:val="26"/>
            <w:szCs w:val="26"/>
            <w:lang w:val="en-US"/>
          </w:rPr>
          <w:t xml:space="preserve">, các đơn vị đào tạo chứng chỉ </w:t>
        </w:r>
      </w:ins>
      <w:ins w:id="304" w:author="DHA" w:date="2010-07-05T18:10:00Z">
        <w:r w:rsidR="00B67BE1">
          <w:rPr>
            <w:rFonts w:ascii="Times New Roman" w:hAnsi="Times New Roman"/>
            <w:color w:val="000000"/>
            <w:sz w:val="26"/>
            <w:szCs w:val="26"/>
            <w:lang w:val="en-US"/>
          </w:rPr>
          <w:t xml:space="preserve">cấp quốc gia </w:t>
        </w:r>
      </w:ins>
      <w:ins w:id="305" w:author="DHA" w:date="2010-07-05T18:09:00Z">
        <w:r w:rsidR="00B67BE1">
          <w:rPr>
            <w:rFonts w:ascii="Times New Roman" w:hAnsi="Times New Roman"/>
            <w:color w:val="000000"/>
            <w:sz w:val="26"/>
            <w:szCs w:val="26"/>
            <w:lang w:val="en-US"/>
          </w:rPr>
          <w:t>thường</w:t>
        </w:r>
      </w:ins>
      <w:del w:id="306" w:author="DHA" w:date="2010-07-05T18:09:00Z">
        <w:r w:rsidR="00051831" w:rsidRPr="00051831">
          <w:rPr>
            <w:rFonts w:ascii="Times New Roman" w:hAnsi="Times New Roman"/>
            <w:color w:val="000000"/>
            <w:sz w:val="26"/>
            <w:szCs w:val="26"/>
            <w:highlight w:val="yellow"/>
            <w:lang w:val="en-US"/>
            <w:rPrChange w:id="307" w:author="DONGTHUY" w:date="2010-07-04T12:20:00Z">
              <w:rPr>
                <w:rFonts w:ascii="Times New Roman" w:hAnsi="Times New Roman"/>
                <w:color w:val="000000"/>
                <w:sz w:val="26"/>
                <w:szCs w:val="26"/>
                <w:lang w:val="en-US"/>
              </w:rPr>
            </w:rPrChange>
          </w:rPr>
          <w:delText>n</w:delText>
        </w:r>
      </w:del>
      <w:del w:id="308" w:author="DHA" w:date="2010-07-05T18:10:00Z">
        <w:r w:rsidRPr="002758E6" w:rsidDel="00B67BE1">
          <w:rPr>
            <w:rFonts w:ascii="Times New Roman" w:hAnsi="Times New Roman"/>
            <w:color w:val="000000"/>
            <w:sz w:val="26"/>
            <w:szCs w:val="26"/>
            <w:lang w:val="en-US"/>
          </w:rPr>
          <w:delText xml:space="preserve"> luôn</w:delText>
        </w:r>
      </w:del>
      <w:r w:rsidRPr="002758E6">
        <w:rPr>
          <w:rFonts w:ascii="Times New Roman" w:hAnsi="Times New Roman"/>
          <w:color w:val="000000"/>
          <w:sz w:val="26"/>
          <w:szCs w:val="26"/>
          <w:lang w:val="en-US"/>
        </w:rPr>
        <w:t xml:space="preserve"> thực hiện các công việc trong quy trình thi, cấp chứng chỉ và in văn bằng theo một luồng công việc cụ thể; nghĩa là trình tự cho các công việc cần thực hiện trong quy trình đã được định nghĩa và thực thi chính xác. Tuy nhiên, tất cả các công đoạn thực thi đều được báo cáo lại và kiểm tra một cách thủ công, mất rất nhiều thời gian của người quản lý. Chưa có một chương trình quản lý nào được xây dựng để theo dõi, kiểm soát và thống kê kết quả cũng như quá trình thực hiện của luồng công việc, khiến người quản lý phải tự kiểm tra, thống kê và ghi lại kết quả bằng tay. Hơn nữa, như chúng tôi đã đề cập trước đó (Mục Lời Mở Đầu), tại Việt Nam hiện nay, các ứng dụng hỗ trợ công việc chuyên môn của các đối tượng khác nhau phát triển rất nhanh, có rất nhiều phần mềm, đa dạng và phong phú. Tuy nhiên, một chương trình xây dựng ở mức luồng công việc, vận hành theo cơ chế của quy trình nghiệp vụ vẫn còn khiêm tốn, thường phải mua từ nước ngoài với giá rất đắt. Vì thế, nhu cầu tạo ra một chương trình hỗ trợ quản lý việc thi, cấp chứng chỉ và in văn bằng cho</w:t>
      </w:r>
      <w:ins w:id="309" w:author="DHA" w:date="2010-07-05T18:11:00Z">
        <w:r w:rsidR="00B67BE1">
          <w:rPr>
            <w:rFonts w:ascii="Times New Roman" w:hAnsi="Times New Roman"/>
            <w:color w:val="000000"/>
            <w:sz w:val="26"/>
            <w:szCs w:val="26"/>
            <w:lang w:val="en-US"/>
          </w:rPr>
          <w:t xml:space="preserve"> các</w:t>
        </w:r>
      </w:ins>
      <w:r w:rsidRPr="002758E6">
        <w:rPr>
          <w:rFonts w:ascii="Times New Roman" w:hAnsi="Times New Roman"/>
          <w:color w:val="000000"/>
          <w:sz w:val="26"/>
          <w:szCs w:val="26"/>
          <w:lang w:val="en-US"/>
        </w:rPr>
        <w:t xml:space="preserve"> trung tâm là điều cấp thiết và cần được triển khai.</w:t>
      </w:r>
    </w:p>
    <w:p w:rsidR="004A0BCF" w:rsidRPr="003C1A0C" w:rsidRDefault="004A0BCF" w:rsidP="00784A8E">
      <w:pPr>
        <w:pStyle w:val="Heading2"/>
        <w:numPr>
          <w:ilvl w:val="1"/>
          <w:numId w:val="19"/>
        </w:numPr>
        <w:spacing w:before="0" w:after="200"/>
        <w:rPr>
          <w:rFonts w:ascii="Times New Roman" w:hAnsi="Times New Roman"/>
          <w:color w:val="000000"/>
          <w:lang w:val="en-US"/>
        </w:rPr>
      </w:pPr>
      <w:bookmarkStart w:id="310" w:name="_Toc263796537"/>
      <w:bookmarkStart w:id="311" w:name="_Toc263797148"/>
      <w:r w:rsidRPr="003C1A0C">
        <w:rPr>
          <w:rFonts w:ascii="Times New Roman" w:hAnsi="Times New Roman"/>
          <w:color w:val="000000"/>
          <w:lang w:val="en-US"/>
        </w:rPr>
        <w:t>Khảo sát và lựa chọn môi trường công nghệ phù hợp</w:t>
      </w:r>
      <w:bookmarkEnd w:id="310"/>
      <w:bookmarkEnd w:id="311"/>
      <w:r w:rsidRPr="003C1A0C">
        <w:rPr>
          <w:rFonts w:ascii="Times New Roman" w:hAnsi="Times New Roman"/>
          <w:color w:val="000000"/>
          <w:lang w:val="en-US"/>
        </w:rPr>
        <w:t xml:space="preserve"> </w:t>
      </w:r>
    </w:p>
    <w:p w:rsidR="004A0BCF" w:rsidRPr="00C900E0" w:rsidRDefault="004A0BCF" w:rsidP="00784A8E">
      <w:pPr>
        <w:pStyle w:val="Heading3"/>
        <w:numPr>
          <w:ilvl w:val="2"/>
          <w:numId w:val="19"/>
        </w:numPr>
        <w:spacing w:before="0" w:after="200"/>
        <w:rPr>
          <w:rFonts w:ascii="Times New Roman" w:hAnsi="Times New Roman"/>
          <w:color w:val="000000"/>
          <w:sz w:val="26"/>
          <w:szCs w:val="26"/>
          <w:lang w:val="en-US"/>
        </w:rPr>
      </w:pPr>
      <w:bookmarkStart w:id="312" w:name="_Toc263796538"/>
      <w:bookmarkStart w:id="313" w:name="_Toc263797149"/>
      <w:r w:rsidRPr="003D22F6">
        <w:rPr>
          <w:rFonts w:ascii="Times New Roman" w:hAnsi="Times New Roman"/>
          <w:color w:val="000000"/>
          <w:sz w:val="26"/>
          <w:szCs w:val="26"/>
          <w:lang w:val="en-US"/>
        </w:rPr>
        <w:t>Khảo sát:</w:t>
      </w:r>
      <w:bookmarkEnd w:id="312"/>
      <w:bookmarkEnd w:id="313"/>
      <w:r w:rsidRPr="003D22F6">
        <w:rPr>
          <w:rFonts w:ascii="Times New Roman" w:hAnsi="Times New Roman"/>
          <w:color w:val="000000"/>
          <w:sz w:val="26"/>
          <w:szCs w:val="26"/>
          <w:lang w:val="en-US"/>
        </w:rPr>
        <w:t xml:space="preserve"> </w:t>
      </w:r>
    </w:p>
    <w:p w:rsidR="004A0BCF" w:rsidRDefault="00051831" w:rsidP="00784A8E">
      <w:pPr>
        <w:pStyle w:val="Heading4"/>
        <w:numPr>
          <w:ilvl w:val="3"/>
          <w:numId w:val="19"/>
        </w:numPr>
        <w:spacing w:before="0" w:after="200"/>
        <w:rPr>
          <w:rFonts w:ascii="Times New Roman" w:hAnsi="Times New Roman"/>
          <w:color w:val="000000"/>
          <w:sz w:val="26"/>
          <w:szCs w:val="26"/>
          <w:lang w:val="en-US"/>
        </w:rPr>
      </w:pPr>
      <w:bookmarkStart w:id="314" w:name="_Toc263796539"/>
      <w:bookmarkStart w:id="315" w:name="_Toc263797150"/>
      <w:del w:id="316" w:author="DHA" w:date="2010-07-06T01:02:00Z">
        <w:r w:rsidRPr="00051831">
          <w:rPr>
            <w:rFonts w:ascii="Times New Roman" w:hAnsi="Times New Roman"/>
            <w:i w:val="0"/>
            <w:color w:val="000000"/>
            <w:sz w:val="26"/>
            <w:szCs w:val="26"/>
            <w:highlight w:val="cyan"/>
            <w:lang w:val="en-US"/>
            <w:rPrChange w:id="317" w:author="DHA" w:date="2010-07-05T18:14:00Z">
              <w:rPr>
                <w:rFonts w:ascii="Times New Roman" w:eastAsia="Calibri" w:hAnsi="Times New Roman"/>
                <w:b w:val="0"/>
                <w:bCs w:val="0"/>
                <w:i w:val="0"/>
                <w:iCs w:val="0"/>
                <w:color w:val="000000"/>
                <w:sz w:val="26"/>
                <w:szCs w:val="26"/>
                <w:lang w:val="en-US"/>
              </w:rPr>
            </w:rPrChange>
          </w:rPr>
          <w:delText xml:space="preserve">Hiảo sát: </w:delText>
        </w:r>
        <w:r w:rsidR="004A0BCF" w:rsidRPr="00B05142" w:rsidDel="00AF6F65">
          <w:rPr>
            <w:rFonts w:ascii="Times New Roman" w:hAnsi="Times New Roman"/>
            <w:i w:val="0"/>
            <w:color w:val="000000"/>
            <w:sz w:val="26"/>
            <w:szCs w:val="26"/>
            <w:lang w:val="en-US"/>
          </w:rPr>
          <w:delText>:</w:delText>
        </w:r>
      </w:del>
      <w:bookmarkEnd w:id="314"/>
      <w:bookmarkEnd w:id="315"/>
      <w:ins w:id="318" w:author="DHA" w:date="2010-07-06T01:02:00Z">
        <w:r w:rsidR="00AF6F65">
          <w:rPr>
            <w:rFonts w:ascii="Times New Roman" w:hAnsi="Times New Roman"/>
            <w:i w:val="0"/>
            <w:color w:val="000000"/>
            <w:sz w:val="26"/>
            <w:szCs w:val="26"/>
            <w:lang w:val="en-US"/>
          </w:rPr>
          <w:t>Khảo sát:</w:t>
        </w:r>
      </w:ins>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 Thực tế hiện nay</w:t>
      </w:r>
      <w:ins w:id="319" w:author="DHA" w:date="2010-07-05T18:21:00Z">
        <w:r w:rsidR="009117FC">
          <w:rPr>
            <w:rFonts w:ascii="Times New Roman" w:hAnsi="Times New Roman"/>
            <w:color w:val="000000"/>
            <w:sz w:val="26"/>
            <w:szCs w:val="26"/>
            <w:lang w:val="en-US"/>
          </w:rPr>
          <w:t xml:space="preserve"> đa số các đơn vị đào tạo chứng chỉ cấp quốc gia</w:t>
        </w:r>
      </w:ins>
      <w:r w:rsidRPr="003D22F6">
        <w:rPr>
          <w:rFonts w:ascii="Times New Roman" w:hAnsi="Times New Roman"/>
          <w:color w:val="000000"/>
          <w:sz w:val="26"/>
          <w:szCs w:val="26"/>
          <w:lang w:val="en-US"/>
        </w:rPr>
        <w:t xml:space="preserve"> </w:t>
      </w:r>
      <w:del w:id="320" w:author="DHA" w:date="2010-07-05T18:22:00Z">
        <w:r w:rsidRPr="003D22F6" w:rsidDel="009117FC">
          <w:rPr>
            <w:rFonts w:ascii="Times New Roman" w:hAnsi="Times New Roman"/>
            <w:color w:val="000000"/>
            <w:sz w:val="26"/>
            <w:szCs w:val="26"/>
            <w:lang w:val="en-US"/>
          </w:rPr>
          <w:delText xml:space="preserve">chưa </w:delText>
        </w:r>
      </w:del>
      <w:ins w:id="321" w:author="DHA" w:date="2010-07-05T18:22:00Z">
        <w:r w:rsidR="009117FC">
          <w:rPr>
            <w:rFonts w:ascii="Times New Roman" w:hAnsi="Times New Roman"/>
            <w:color w:val="000000"/>
            <w:sz w:val="26"/>
            <w:szCs w:val="26"/>
            <w:lang w:val="en-US"/>
          </w:rPr>
          <w:t>chưa</w:t>
        </w:r>
        <w:r w:rsidR="009117FC" w:rsidRPr="003D22F6">
          <w:rPr>
            <w:rFonts w:ascii="Times New Roman" w:hAnsi="Times New Roman"/>
            <w:color w:val="000000"/>
            <w:sz w:val="26"/>
            <w:szCs w:val="26"/>
            <w:lang w:val="en-US"/>
          </w:rPr>
          <w:t xml:space="preserve"> </w:t>
        </w:r>
        <w:r w:rsidR="009117FC">
          <w:rPr>
            <w:rFonts w:ascii="Times New Roman" w:hAnsi="Times New Roman"/>
            <w:color w:val="000000"/>
            <w:sz w:val="26"/>
            <w:szCs w:val="26"/>
            <w:lang w:val="en-US"/>
          </w:rPr>
          <w:t>sử dụng các</w:t>
        </w:r>
      </w:ins>
      <w:del w:id="322" w:author="DHA" w:date="2010-07-05T18:22:00Z">
        <w:r w:rsidRPr="003D22F6" w:rsidDel="009117FC">
          <w:rPr>
            <w:rFonts w:ascii="Times New Roman" w:hAnsi="Times New Roman"/>
            <w:color w:val="000000"/>
            <w:sz w:val="26"/>
            <w:szCs w:val="26"/>
            <w:lang w:val="en-US"/>
          </w:rPr>
          <w:delText>có</w:delText>
        </w:r>
      </w:del>
      <w:r w:rsidRPr="003D22F6">
        <w:rPr>
          <w:rFonts w:ascii="Times New Roman" w:hAnsi="Times New Roman"/>
          <w:color w:val="000000"/>
          <w:sz w:val="26"/>
          <w:szCs w:val="26"/>
          <w:lang w:val="en-US"/>
        </w:rPr>
        <w:t xml:space="preserve"> ứng dụng</w:t>
      </w:r>
      <w:r w:rsidRPr="00C900E0">
        <w:rPr>
          <w:rFonts w:ascii="Times New Roman" w:hAnsi="Times New Roman"/>
          <w:color w:val="000000"/>
          <w:sz w:val="26"/>
          <w:szCs w:val="26"/>
          <w:lang w:val="en-US"/>
        </w:rPr>
        <w:t xml:space="preserve"> đa tác vụ</w:t>
      </w:r>
      <w:r w:rsidRPr="003D22F6">
        <w:rPr>
          <w:rFonts w:ascii="Times New Roman" w:hAnsi="Times New Roman"/>
          <w:color w:val="000000"/>
          <w:sz w:val="26"/>
          <w:szCs w:val="26"/>
          <w:lang w:val="en-US"/>
        </w:rPr>
        <w:t xml:space="preserve"> </w:t>
      </w:r>
      <w:del w:id="323" w:author="DHA" w:date="2010-07-05T18:22:00Z">
        <w:r w:rsidRPr="003D22F6" w:rsidDel="009117FC">
          <w:rPr>
            <w:rFonts w:ascii="Times New Roman" w:hAnsi="Times New Roman"/>
            <w:color w:val="000000"/>
            <w:sz w:val="26"/>
            <w:szCs w:val="26"/>
            <w:lang w:val="en-US"/>
          </w:rPr>
          <w:delText xml:space="preserve">nào </w:delText>
        </w:r>
      </w:del>
      <w:ins w:id="324" w:author="DHA" w:date="2010-07-05T18:22:00Z">
        <w:r w:rsidR="009117FC">
          <w:rPr>
            <w:rFonts w:ascii="Times New Roman" w:hAnsi="Times New Roman"/>
            <w:color w:val="000000"/>
            <w:sz w:val="26"/>
            <w:szCs w:val="26"/>
            <w:lang w:val="en-US"/>
          </w:rPr>
          <w:t>nhằm</w:t>
        </w:r>
        <w:r w:rsidR="009117FC" w:rsidRPr="003D22F6">
          <w:rPr>
            <w:rFonts w:ascii="Times New Roman" w:hAnsi="Times New Roman"/>
            <w:color w:val="000000"/>
            <w:sz w:val="26"/>
            <w:szCs w:val="26"/>
            <w:lang w:val="en-US"/>
          </w:rPr>
          <w:t xml:space="preserve"> </w:t>
        </w:r>
      </w:ins>
      <w:r w:rsidRPr="003D22F6">
        <w:rPr>
          <w:rFonts w:ascii="Times New Roman" w:hAnsi="Times New Roman"/>
          <w:color w:val="000000"/>
          <w:sz w:val="26"/>
          <w:szCs w:val="26"/>
          <w:lang w:val="en-US"/>
        </w:rPr>
        <w:t>hỗ trợ</w:t>
      </w:r>
      <w:ins w:id="325" w:author="DHA" w:date="2010-07-05T18:23:00Z">
        <w:r w:rsidR="009117FC">
          <w:rPr>
            <w:rFonts w:ascii="Times New Roman" w:hAnsi="Times New Roman"/>
            <w:color w:val="000000"/>
            <w:sz w:val="26"/>
            <w:szCs w:val="26"/>
            <w:lang w:val="en-US"/>
          </w:rPr>
          <w:t xml:space="preserve"> các</w:t>
        </w:r>
      </w:ins>
      <w:r w:rsidRPr="003D22F6">
        <w:rPr>
          <w:rFonts w:ascii="Times New Roman" w:hAnsi="Times New Roman"/>
          <w:color w:val="000000"/>
          <w:sz w:val="26"/>
          <w:szCs w:val="26"/>
          <w:lang w:val="en-US"/>
        </w:rPr>
        <w:t xml:space="preserve"> nhà quản lý</w:t>
      </w:r>
      <w:r w:rsidRPr="00C900E0">
        <w:rPr>
          <w:rFonts w:ascii="Times New Roman" w:hAnsi="Times New Roman"/>
          <w:color w:val="000000"/>
          <w:sz w:val="26"/>
          <w:szCs w:val="26"/>
          <w:lang w:val="en-US"/>
        </w:rPr>
        <w:t xml:space="preserve"> </w:t>
      </w:r>
      <w:del w:id="326" w:author="DHA" w:date="2010-07-05T18:23:00Z">
        <w:r w:rsidRPr="00C900E0" w:rsidDel="009117FC">
          <w:rPr>
            <w:rFonts w:ascii="Times New Roman" w:hAnsi="Times New Roman"/>
            <w:color w:val="000000"/>
            <w:sz w:val="26"/>
            <w:szCs w:val="26"/>
            <w:lang w:val="en-US"/>
          </w:rPr>
          <w:delText xml:space="preserve">của </w:delText>
        </w:r>
        <w:r w:rsidR="00051831" w:rsidRPr="00051831">
          <w:rPr>
            <w:rFonts w:ascii="Times New Roman" w:hAnsi="Times New Roman"/>
            <w:color w:val="000000"/>
            <w:sz w:val="26"/>
            <w:szCs w:val="26"/>
            <w:highlight w:val="yellow"/>
            <w:lang w:val="en-US"/>
            <w:rPrChange w:id="327" w:author="DONGTHUY" w:date="2010-07-04T12:20:00Z">
              <w:rPr>
                <w:rFonts w:ascii="Times New Roman" w:hAnsi="Times New Roman"/>
                <w:color w:val="000000"/>
                <w:sz w:val="26"/>
                <w:szCs w:val="26"/>
                <w:lang w:val="en-US"/>
              </w:rPr>
            </w:rPrChange>
          </w:rPr>
          <w:delText>Trung Tâm</w:delText>
        </w:r>
        <w:r w:rsidRPr="003D22F6" w:rsidDel="009117FC">
          <w:rPr>
            <w:rFonts w:ascii="Times New Roman" w:hAnsi="Times New Roman"/>
            <w:color w:val="000000"/>
            <w:sz w:val="26"/>
            <w:szCs w:val="26"/>
            <w:lang w:val="en-US"/>
          </w:rPr>
          <w:delText xml:space="preserve"> </w:delText>
        </w:r>
      </w:del>
      <w:ins w:id="328" w:author="DHA" w:date="2010-07-05T18:23:00Z">
        <w:r w:rsidR="009117FC">
          <w:rPr>
            <w:rFonts w:ascii="Times New Roman" w:hAnsi="Times New Roman"/>
            <w:color w:val="000000"/>
            <w:sz w:val="26"/>
            <w:szCs w:val="26"/>
            <w:lang w:val="en-US"/>
          </w:rPr>
          <w:t xml:space="preserve">trong </w:t>
        </w:r>
      </w:ins>
      <w:del w:id="329" w:author="DHA" w:date="2010-07-05T18:23:00Z">
        <w:r w:rsidRPr="003D22F6" w:rsidDel="009117FC">
          <w:rPr>
            <w:rFonts w:ascii="Times New Roman" w:hAnsi="Times New Roman"/>
            <w:color w:val="000000"/>
            <w:sz w:val="26"/>
            <w:szCs w:val="26"/>
            <w:lang w:val="en-US"/>
          </w:rPr>
          <w:delText xml:space="preserve">thực hiện </w:delText>
        </w:r>
      </w:del>
      <w:ins w:id="330" w:author="DHA" w:date="2010-07-05T18:23:00Z">
        <w:r w:rsidR="009117FC">
          <w:rPr>
            <w:rFonts w:ascii="Times New Roman" w:hAnsi="Times New Roman"/>
            <w:color w:val="000000"/>
            <w:sz w:val="26"/>
            <w:szCs w:val="26"/>
            <w:lang w:val="en-US"/>
          </w:rPr>
          <w:t xml:space="preserve">việc thực hiện </w:t>
        </w:r>
      </w:ins>
      <w:r w:rsidRPr="003D22F6">
        <w:rPr>
          <w:rFonts w:ascii="Times New Roman" w:hAnsi="Times New Roman"/>
          <w:color w:val="000000"/>
          <w:sz w:val="26"/>
          <w:szCs w:val="26"/>
          <w:lang w:val="en-US"/>
        </w:rPr>
        <w:t>công việc của mình. Vì thế, mọi công việc của người quản lý đều thực hiện bằng tay</w:t>
      </w:r>
      <w:r w:rsidRPr="00C900E0">
        <w:rPr>
          <w:rFonts w:ascii="Times New Roman" w:hAnsi="Times New Roman"/>
          <w:color w:val="000000"/>
          <w:sz w:val="26"/>
          <w:szCs w:val="26"/>
          <w:lang w:val="en-US"/>
        </w:rPr>
        <w:t>, thông qua một số thiết bị hỗ trợ (điện thoại, tin nhắn sms, trình soạn thảo văn bản, máy tính...)</w:t>
      </w:r>
      <w:r w:rsidRPr="003D22F6">
        <w:rPr>
          <w:rFonts w:ascii="Times New Roman" w:hAnsi="Times New Roman"/>
          <w:color w:val="000000"/>
          <w:sz w:val="26"/>
          <w:szCs w:val="26"/>
          <w:lang w:val="en-US"/>
        </w:rPr>
        <w:t>, mất nhiều thời gian và rất khó cập nhật, thống kê cũng như theo dõi quá trình thực hiện</w:t>
      </w:r>
      <w:r>
        <w:rPr>
          <w:rFonts w:ascii="Times New Roman" w:hAnsi="Times New Roman"/>
          <w:color w:val="000000"/>
          <w:sz w:val="26"/>
          <w:szCs w:val="26"/>
          <w:lang w:val="en-US"/>
        </w:rPr>
        <w:t>.</w:t>
      </w:r>
    </w:p>
    <w:p w:rsidR="004A0BCF" w:rsidRPr="00B562B0" w:rsidRDefault="00051831" w:rsidP="00784A8E">
      <w:pPr>
        <w:pStyle w:val="Heading4"/>
        <w:numPr>
          <w:ilvl w:val="3"/>
          <w:numId w:val="19"/>
        </w:numPr>
        <w:spacing w:before="0" w:after="200"/>
        <w:rPr>
          <w:rFonts w:ascii="Times New Roman" w:hAnsi="Times New Roman"/>
          <w:i w:val="0"/>
          <w:color w:val="000000"/>
          <w:sz w:val="26"/>
          <w:szCs w:val="26"/>
          <w:lang w:val="en-US"/>
        </w:rPr>
      </w:pPr>
      <w:bookmarkStart w:id="331" w:name="_Toc263796540"/>
      <w:bookmarkStart w:id="332" w:name="_Toc263797151"/>
      <w:del w:id="333" w:author="DHA" w:date="2010-07-06T01:02:00Z">
        <w:r w:rsidRPr="00B562B0">
          <w:rPr>
            <w:rFonts w:ascii="Times New Roman" w:hAnsi="Times New Roman"/>
            <w:i w:val="0"/>
            <w:color w:val="000000"/>
            <w:sz w:val="26"/>
            <w:szCs w:val="26"/>
            <w:lang w:val="en-US"/>
            <w:rPrChange w:id="334" w:author="DHA" w:date="2010-07-06T02:55:00Z">
              <w:rPr>
                <w:rFonts w:ascii="Times New Roman" w:eastAsia="Calibri" w:hAnsi="Times New Roman"/>
                <w:b w:val="0"/>
                <w:bCs w:val="0"/>
                <w:i w:val="0"/>
                <w:iCs w:val="0"/>
                <w:color w:val="000000"/>
                <w:sz w:val="26"/>
                <w:szCs w:val="26"/>
                <w:lang w:val="en-US"/>
              </w:rPr>
            </w:rPrChange>
          </w:rPr>
          <w:delText>Nhu c nh</w:delText>
        </w:r>
        <w:bookmarkEnd w:id="331"/>
        <w:bookmarkEnd w:id="332"/>
        <w:r w:rsidRPr="00B562B0">
          <w:rPr>
            <w:rFonts w:ascii="Times New Roman" w:hAnsi="Times New Roman"/>
            <w:i w:val="0"/>
            <w:color w:val="000000"/>
            <w:sz w:val="26"/>
            <w:szCs w:val="26"/>
            <w:lang w:val="en-US"/>
            <w:rPrChange w:id="335" w:author="DHA" w:date="2010-07-06T02:55:00Z">
              <w:rPr>
                <w:rFonts w:ascii="Times New Roman" w:eastAsia="Calibri" w:hAnsi="Times New Roman"/>
                <w:b w:val="0"/>
                <w:bCs w:val="0"/>
                <w:i w:val="0"/>
                <w:iCs w:val="0"/>
                <w:color w:val="000000"/>
                <w:sz w:val="26"/>
                <w:szCs w:val="26"/>
                <w:lang w:val="en-US"/>
              </w:rPr>
            </w:rPrChange>
          </w:rPr>
          <w:delText xml:space="preserve"> </w:delText>
        </w:r>
      </w:del>
      <w:ins w:id="336" w:author="DHA" w:date="2010-07-06T01:02:00Z">
        <w:r w:rsidR="00AF6F65" w:rsidRPr="00B562B0">
          <w:rPr>
            <w:rFonts w:ascii="Times New Roman" w:hAnsi="Times New Roman"/>
            <w:i w:val="0"/>
            <w:color w:val="000000"/>
            <w:sz w:val="26"/>
            <w:szCs w:val="26"/>
            <w:lang w:val="en-US"/>
            <w:rPrChange w:id="337" w:author="DHA" w:date="2010-07-06T02:55:00Z">
              <w:rPr>
                <w:rFonts w:ascii="Times New Roman" w:hAnsi="Times New Roman"/>
                <w:i w:val="0"/>
                <w:color w:val="000000"/>
                <w:sz w:val="26"/>
                <w:szCs w:val="26"/>
                <w:highlight w:val="cyan"/>
                <w:lang w:val="en-US"/>
              </w:rPr>
            </w:rPrChange>
          </w:rPr>
          <w:t>Nhu cầu:</w:t>
        </w:r>
      </w:ins>
    </w:p>
    <w:p w:rsidR="004A0BCF" w:rsidRPr="00C900E0" w:rsidDel="009117FC" w:rsidRDefault="004A0BCF" w:rsidP="009117FC">
      <w:pPr>
        <w:ind w:firstLine="270"/>
        <w:jc w:val="both"/>
        <w:rPr>
          <w:del w:id="338" w:author="DHA" w:date="2010-07-05T18:19:00Z"/>
          <w:rFonts w:ascii="Times New Roman" w:hAnsi="Times New Roman"/>
          <w:color w:val="000000"/>
          <w:sz w:val="26"/>
          <w:szCs w:val="26"/>
          <w:lang w:val="en-US"/>
        </w:rPr>
      </w:pPr>
      <w:r w:rsidRPr="003D22F6">
        <w:rPr>
          <w:rFonts w:ascii="Times New Roman" w:hAnsi="Times New Roman"/>
          <w:color w:val="000000"/>
          <w:sz w:val="26"/>
          <w:szCs w:val="26"/>
          <w:lang w:val="en-US"/>
        </w:rPr>
        <w:t xml:space="preserve">Xây dựng một hệ thống hỗ trợ người quản lý thực hiện công việc của mình. Chương trình cần đáp ứng đầy đủ các yêu cầu (đã đề cập ở mục 2 chương 1). </w:t>
      </w:r>
      <w:ins w:id="339" w:author="DHA" w:date="2010-07-05T18:20:00Z">
        <w:r w:rsidR="009117FC">
          <w:rPr>
            <w:rFonts w:ascii="Times New Roman" w:hAnsi="Times New Roman"/>
            <w:color w:val="000000"/>
            <w:sz w:val="26"/>
            <w:szCs w:val="26"/>
            <w:lang w:val="en-US"/>
          </w:rPr>
          <w:t>Như vậy, h</w:t>
        </w:r>
      </w:ins>
      <w:ins w:id="340" w:author="DHA" w:date="2010-07-05T18:19:00Z">
        <w:r w:rsidR="009117FC" w:rsidRPr="003D22F6">
          <w:rPr>
            <w:rFonts w:ascii="Times New Roman" w:hAnsi="Times New Roman"/>
            <w:color w:val="000000"/>
            <w:sz w:val="26"/>
            <w:szCs w:val="26"/>
            <w:lang w:val="en-US"/>
          </w:rPr>
          <w:t xml:space="preserve">ệ thống </w:t>
        </w:r>
      </w:ins>
      <w:ins w:id="341" w:author="DHA" w:date="2010-07-05T18:20:00Z">
        <w:r w:rsidR="009117FC">
          <w:rPr>
            <w:rFonts w:ascii="Times New Roman" w:hAnsi="Times New Roman"/>
            <w:color w:val="000000"/>
            <w:sz w:val="26"/>
            <w:szCs w:val="26"/>
            <w:lang w:val="en-US"/>
          </w:rPr>
          <w:t>cần được xây dựng có khả năng đáp ứng những</w:t>
        </w:r>
      </w:ins>
      <w:ins w:id="342" w:author="DHA" w:date="2010-07-05T18:19:00Z">
        <w:r w:rsidR="009117FC" w:rsidRPr="003D22F6">
          <w:rPr>
            <w:rFonts w:ascii="Times New Roman" w:hAnsi="Times New Roman"/>
            <w:color w:val="000000"/>
            <w:sz w:val="26"/>
            <w:szCs w:val="26"/>
            <w:lang w:val="en-US"/>
          </w:rPr>
          <w:t xml:space="preserve"> chức năng phức tạp,</w:t>
        </w:r>
      </w:ins>
      <w:ins w:id="343" w:author="DHA" w:date="2010-07-05T18:20:00Z">
        <w:r w:rsidR="009117FC">
          <w:rPr>
            <w:rFonts w:ascii="Times New Roman" w:hAnsi="Times New Roman"/>
            <w:color w:val="000000"/>
            <w:sz w:val="26"/>
            <w:szCs w:val="26"/>
            <w:lang w:val="en-US"/>
          </w:rPr>
          <w:t xml:space="preserve"> đồng thời</w:t>
        </w:r>
      </w:ins>
      <w:ins w:id="344" w:author="DHA" w:date="2010-07-05T18:19:00Z">
        <w:r w:rsidR="009117FC" w:rsidRPr="003D22F6">
          <w:rPr>
            <w:rFonts w:ascii="Times New Roman" w:hAnsi="Times New Roman"/>
            <w:color w:val="000000"/>
            <w:sz w:val="26"/>
            <w:szCs w:val="26"/>
            <w:lang w:val="en-US"/>
          </w:rPr>
          <w:t xml:space="preserve"> giao diện đồ họa</w:t>
        </w:r>
        <w:r w:rsidR="009117FC">
          <w:rPr>
            <w:rFonts w:ascii="Times New Roman" w:hAnsi="Times New Roman"/>
            <w:color w:val="000000"/>
            <w:sz w:val="26"/>
            <w:szCs w:val="26"/>
            <w:lang w:val="en-US"/>
          </w:rPr>
          <w:t xml:space="preserve"> phải</w:t>
        </w:r>
        <w:r w:rsidR="009117FC" w:rsidRPr="00C900E0">
          <w:rPr>
            <w:rFonts w:ascii="Times New Roman" w:hAnsi="Times New Roman"/>
            <w:color w:val="000000"/>
            <w:sz w:val="26"/>
            <w:szCs w:val="26"/>
            <w:lang w:val="en-US"/>
          </w:rPr>
          <w:t xml:space="preserve"> có khả năng</w:t>
        </w:r>
        <w:r w:rsidR="009117FC" w:rsidRPr="003D22F6">
          <w:rPr>
            <w:rFonts w:ascii="Times New Roman" w:hAnsi="Times New Roman"/>
            <w:color w:val="000000"/>
            <w:sz w:val="26"/>
            <w:szCs w:val="26"/>
            <w:lang w:val="en-US"/>
          </w:rPr>
          <w:t xml:space="preserve"> thể hiện được luồng công việc</w:t>
        </w:r>
        <w:r w:rsidR="009117FC" w:rsidRPr="00C900E0">
          <w:rPr>
            <w:rFonts w:ascii="Times New Roman" w:hAnsi="Times New Roman"/>
            <w:color w:val="000000"/>
            <w:sz w:val="26"/>
            <w:szCs w:val="26"/>
            <w:lang w:val="en-US"/>
          </w:rPr>
          <w:t xml:space="preserve"> dưới dạng sơ đồ, biểu đồ</w:t>
        </w:r>
        <w:r w:rsidR="009117FC" w:rsidRPr="003D22F6">
          <w:rPr>
            <w:rFonts w:ascii="Times New Roman" w:hAnsi="Times New Roman"/>
            <w:color w:val="000000"/>
            <w:sz w:val="26"/>
            <w:szCs w:val="26"/>
            <w:lang w:val="en-US"/>
          </w:rPr>
          <w:t xml:space="preserve"> cũng như có khả năng biểu diễn được quá trình hiện tại trên thực tế một các</w:t>
        </w:r>
        <w:r w:rsidR="009117FC">
          <w:rPr>
            <w:rFonts w:ascii="Times New Roman" w:hAnsi="Times New Roman"/>
            <w:color w:val="000000"/>
            <w:sz w:val="26"/>
            <w:szCs w:val="26"/>
            <w:lang w:val="en-US"/>
          </w:rPr>
          <w:t>h trực quan,</w:t>
        </w:r>
        <w:r w:rsidR="009117FC" w:rsidRPr="003D22F6">
          <w:rPr>
            <w:rFonts w:ascii="Times New Roman" w:hAnsi="Times New Roman"/>
            <w:color w:val="000000"/>
            <w:sz w:val="26"/>
            <w:szCs w:val="26"/>
            <w:lang w:val="en-US"/>
          </w:rPr>
          <w:t xml:space="preserve"> dễ hiểu và gần gũi với người sử dụng</w:t>
        </w:r>
      </w:ins>
      <w:ins w:id="345" w:author="DHA" w:date="2010-07-05T18:20:00Z">
        <w:r w:rsidR="009117FC">
          <w:rPr>
            <w:rFonts w:ascii="Times New Roman" w:hAnsi="Times New Roman"/>
            <w:color w:val="000000"/>
            <w:sz w:val="26"/>
            <w:szCs w:val="26"/>
            <w:lang w:val="en-US"/>
          </w:rPr>
          <w:t>...</w:t>
        </w:r>
      </w:ins>
      <w:ins w:id="346" w:author="DHA" w:date="2010-07-05T18:19:00Z">
        <w:r w:rsidR="009117FC" w:rsidRPr="003D22F6">
          <w:rPr>
            <w:rFonts w:ascii="Times New Roman" w:hAnsi="Times New Roman"/>
            <w:color w:val="000000"/>
            <w:sz w:val="26"/>
            <w:szCs w:val="26"/>
            <w:lang w:val="en-US"/>
          </w:rPr>
          <w:t xml:space="preserve">. </w:t>
        </w:r>
      </w:ins>
      <w:ins w:id="347" w:author="DHA" w:date="2010-07-05T18:24:00Z">
        <w:r w:rsidR="009117FC">
          <w:rPr>
            <w:rFonts w:ascii="Times New Roman" w:hAnsi="Times New Roman"/>
            <w:color w:val="000000"/>
            <w:sz w:val="26"/>
            <w:szCs w:val="26"/>
            <w:lang w:val="en-US"/>
          </w:rPr>
          <w:t>Ngoài ra,</w:t>
        </w:r>
      </w:ins>
      <w:ins w:id="348" w:author="DHA" w:date="2010-07-05T18:19:00Z">
        <w:r w:rsidR="009117FC" w:rsidRPr="003D22F6">
          <w:rPr>
            <w:rFonts w:ascii="Times New Roman" w:hAnsi="Times New Roman"/>
            <w:color w:val="000000"/>
            <w:sz w:val="26"/>
            <w:szCs w:val="26"/>
            <w:lang w:val="en-US"/>
          </w:rPr>
          <w:t xml:space="preserve"> các công việc </w:t>
        </w:r>
      </w:ins>
      <w:ins w:id="349" w:author="DHA" w:date="2010-07-05T18:24:00Z">
        <w:r w:rsidR="009117FC">
          <w:rPr>
            <w:rFonts w:ascii="Times New Roman" w:hAnsi="Times New Roman"/>
            <w:color w:val="000000"/>
            <w:sz w:val="26"/>
            <w:szCs w:val="26"/>
            <w:lang w:val="en-US"/>
          </w:rPr>
          <w:t xml:space="preserve">trong </w:t>
        </w:r>
        <w:r w:rsidR="009117FC">
          <w:rPr>
            <w:rFonts w:ascii="Times New Roman" w:hAnsi="Times New Roman"/>
            <w:color w:val="000000"/>
            <w:sz w:val="26"/>
            <w:szCs w:val="26"/>
            <w:lang w:val="en-US"/>
          </w:rPr>
          <w:lastRenderedPageBreak/>
          <w:t xml:space="preserve">quy trình </w:t>
        </w:r>
      </w:ins>
      <w:ins w:id="350" w:author="DHA" w:date="2010-07-05T18:19:00Z">
        <w:r w:rsidR="009117FC" w:rsidRPr="003D22F6">
          <w:rPr>
            <w:rFonts w:ascii="Times New Roman" w:hAnsi="Times New Roman"/>
            <w:color w:val="000000"/>
            <w:sz w:val="26"/>
            <w:szCs w:val="26"/>
            <w:lang w:val="en-US"/>
          </w:rPr>
          <w:t>được thực hiện có các ràng buộc về thời gian và trình tự</w:t>
        </w:r>
      </w:ins>
      <w:ins w:id="351" w:author="DHA" w:date="2010-07-05T18:25:00Z">
        <w:r w:rsidR="009117FC">
          <w:rPr>
            <w:rFonts w:ascii="Times New Roman" w:hAnsi="Times New Roman"/>
            <w:color w:val="000000"/>
            <w:sz w:val="26"/>
            <w:szCs w:val="26"/>
            <w:lang w:val="en-US"/>
          </w:rPr>
          <w:t xml:space="preserve"> nhất định</w:t>
        </w:r>
      </w:ins>
      <w:ins w:id="352" w:author="DHA" w:date="2010-07-05T18:19:00Z">
        <w:r w:rsidR="009117FC" w:rsidRPr="003D22F6">
          <w:rPr>
            <w:rFonts w:ascii="Times New Roman" w:hAnsi="Times New Roman"/>
            <w:color w:val="000000"/>
            <w:sz w:val="26"/>
            <w:szCs w:val="26"/>
            <w:lang w:val="en-US"/>
          </w:rPr>
          <w:t>, đòi hỏi hệ thống phải xử lý các công việc đúng với luồng công việc đã được định nghĩa.</w:t>
        </w:r>
      </w:ins>
      <w:del w:id="353" w:author="DHA" w:date="2010-07-05T18:19:00Z">
        <w:r w:rsidRPr="003D22F6" w:rsidDel="009117FC">
          <w:rPr>
            <w:rFonts w:ascii="Times New Roman" w:hAnsi="Times New Roman"/>
            <w:color w:val="000000"/>
            <w:sz w:val="26"/>
            <w:szCs w:val="26"/>
            <w:lang w:val="en-US"/>
          </w:rPr>
          <w:delText>Cụ thể, chương trình phải giúp người quản lý có khả năng:</w:delText>
        </w:r>
      </w:del>
    </w:p>
    <w:p w:rsidR="004A0BCF" w:rsidDel="009117FC" w:rsidRDefault="004A0BCF" w:rsidP="009117FC">
      <w:pPr>
        <w:numPr>
          <w:numberingChange w:id="354" w:author="DONGTHUY" w:date="2010-07-04T11:47:00Z" w:original=""/>
        </w:numPr>
        <w:ind w:firstLine="270"/>
        <w:jc w:val="both"/>
        <w:rPr>
          <w:del w:id="355" w:author="DHA" w:date="2010-07-05T18:19:00Z"/>
          <w:rFonts w:ascii="Times New Roman" w:hAnsi="Times New Roman"/>
          <w:color w:val="000000"/>
          <w:sz w:val="26"/>
          <w:szCs w:val="26"/>
          <w:lang w:val="en-US"/>
        </w:rPr>
      </w:pPr>
      <w:del w:id="356" w:author="DHA" w:date="2010-07-05T18:19:00Z">
        <w:r w:rsidRPr="003D22F6" w:rsidDel="009117FC">
          <w:rPr>
            <w:rFonts w:ascii="Times New Roman" w:hAnsi="Times New Roman"/>
            <w:color w:val="000000"/>
            <w:sz w:val="26"/>
            <w:szCs w:val="26"/>
            <w:lang w:val="en-US"/>
          </w:rPr>
          <w:delText>Theo dõi tình trạng hiện tại đối với từng đối tượng đợt thi cụ thể dưới dạng biểu đồ</w:delText>
        </w:r>
      </w:del>
    </w:p>
    <w:p w:rsidR="004A0BCF" w:rsidDel="009117FC" w:rsidRDefault="004A0BCF" w:rsidP="009117FC">
      <w:pPr>
        <w:numPr>
          <w:numberingChange w:id="357" w:author="DONGTHUY" w:date="2010-07-04T11:47:00Z" w:original=""/>
        </w:numPr>
        <w:ind w:firstLine="270"/>
        <w:jc w:val="both"/>
        <w:rPr>
          <w:del w:id="358" w:author="DHA" w:date="2010-07-05T18:19:00Z"/>
          <w:rFonts w:ascii="Times New Roman" w:hAnsi="Times New Roman"/>
          <w:color w:val="000000"/>
          <w:sz w:val="26"/>
          <w:szCs w:val="26"/>
          <w:lang w:val="en-US"/>
        </w:rPr>
      </w:pPr>
      <w:del w:id="359" w:author="DHA" w:date="2010-07-05T18:19:00Z">
        <w:r w:rsidRPr="003D22F6" w:rsidDel="009117FC">
          <w:rPr>
            <w:rFonts w:ascii="Times New Roman" w:hAnsi="Times New Roman"/>
            <w:color w:val="000000"/>
            <w:sz w:val="26"/>
            <w:szCs w:val="26"/>
            <w:lang w:val="en-US"/>
          </w:rPr>
          <w:delText>Xem thống kê lại kết quả thực hiện đối với từng đối tượng đợt thi sau khi đã thực hiện xong</w:delText>
        </w:r>
      </w:del>
    </w:p>
    <w:p w:rsidR="004A0BCF" w:rsidDel="009117FC" w:rsidRDefault="004A0BCF" w:rsidP="009117FC">
      <w:pPr>
        <w:numPr>
          <w:numberingChange w:id="360" w:author="DONGTHUY" w:date="2010-07-04T11:47:00Z" w:original=""/>
        </w:numPr>
        <w:ind w:firstLine="270"/>
        <w:jc w:val="both"/>
        <w:rPr>
          <w:del w:id="361" w:author="DHA" w:date="2010-07-05T18:19:00Z"/>
          <w:rFonts w:ascii="Times New Roman" w:hAnsi="Times New Roman"/>
          <w:color w:val="000000"/>
          <w:sz w:val="26"/>
          <w:szCs w:val="26"/>
          <w:lang w:val="en-US"/>
        </w:rPr>
      </w:pPr>
      <w:del w:id="362" w:author="DHA" w:date="2010-07-05T18:19:00Z">
        <w:r w:rsidRPr="003D22F6" w:rsidDel="009117FC">
          <w:rPr>
            <w:rFonts w:ascii="Times New Roman" w:hAnsi="Times New Roman"/>
            <w:color w:val="000000"/>
            <w:sz w:val="26"/>
            <w:szCs w:val="26"/>
            <w:lang w:val="en-US"/>
          </w:rPr>
          <w:delText>Xem thống kê so sánh giữa các khoảng thời gian khác nhau để thay đổi, điều chỉnh thời gian thực hiện cũng như phân công hợp lý trong các kì thi sau</w:delText>
        </w:r>
      </w:del>
    </w:p>
    <w:p w:rsidR="004A0BCF" w:rsidDel="009117FC" w:rsidRDefault="004A0BCF" w:rsidP="009117FC">
      <w:pPr>
        <w:numPr>
          <w:numberingChange w:id="363" w:author="DONGTHUY" w:date="2010-07-04T11:47:00Z" w:original=""/>
        </w:numPr>
        <w:ind w:firstLine="270"/>
        <w:jc w:val="both"/>
        <w:rPr>
          <w:del w:id="364" w:author="DHA" w:date="2010-07-05T18:19:00Z"/>
          <w:rFonts w:ascii="Times New Roman" w:hAnsi="Times New Roman"/>
          <w:color w:val="000000"/>
          <w:sz w:val="26"/>
          <w:szCs w:val="26"/>
          <w:lang w:val="en-US"/>
        </w:rPr>
      </w:pPr>
      <w:del w:id="365" w:author="DHA" w:date="2010-07-05T18:19:00Z">
        <w:r w:rsidRPr="003D22F6" w:rsidDel="009117FC">
          <w:rPr>
            <w:rFonts w:ascii="Times New Roman" w:hAnsi="Times New Roman"/>
            <w:color w:val="000000"/>
            <w:sz w:val="26"/>
            <w:szCs w:val="26"/>
            <w:lang w:val="en-US"/>
          </w:rPr>
          <w:delText>Xem thống kê tổng thể trên tất cả các đợt thi, bảo đảm kết quả chính xác</w:delText>
        </w:r>
      </w:del>
    </w:p>
    <w:p w:rsidR="004A0BCF" w:rsidDel="009117FC" w:rsidRDefault="004A0BCF" w:rsidP="009117FC">
      <w:pPr>
        <w:numPr>
          <w:numberingChange w:id="366" w:author="DONGTHUY" w:date="2010-07-04T11:47:00Z" w:original=""/>
        </w:numPr>
        <w:ind w:firstLine="270"/>
        <w:jc w:val="both"/>
        <w:rPr>
          <w:del w:id="367" w:author="DHA" w:date="2010-07-05T18:19:00Z"/>
          <w:rFonts w:ascii="Times New Roman" w:hAnsi="Times New Roman"/>
          <w:color w:val="000000"/>
          <w:sz w:val="26"/>
          <w:szCs w:val="26"/>
          <w:lang w:val="en-US"/>
        </w:rPr>
      </w:pPr>
      <w:del w:id="368" w:author="DHA" w:date="2010-07-05T18:19:00Z">
        <w:r w:rsidRPr="003D22F6" w:rsidDel="009117FC">
          <w:rPr>
            <w:rFonts w:ascii="Times New Roman" w:hAnsi="Times New Roman"/>
            <w:color w:val="000000"/>
            <w:sz w:val="26"/>
            <w:szCs w:val="26"/>
            <w:lang w:val="en-US"/>
          </w:rPr>
          <w:delText>Phân công cho các nhân viên các công việc đối với các đợt thi cũng như các khoảng thời gian khác nhau</w:delText>
        </w:r>
      </w:del>
    </w:p>
    <w:p w:rsidR="004A0BCF" w:rsidDel="009117FC" w:rsidRDefault="004A0BCF" w:rsidP="009117FC">
      <w:pPr>
        <w:numPr>
          <w:numberingChange w:id="369" w:author="DONGTHUY" w:date="2010-07-04T11:47:00Z" w:original=""/>
        </w:numPr>
        <w:ind w:firstLine="270"/>
        <w:jc w:val="both"/>
        <w:rPr>
          <w:del w:id="370" w:author="DHA" w:date="2010-07-05T18:19:00Z"/>
          <w:rFonts w:ascii="Times New Roman" w:hAnsi="Times New Roman"/>
          <w:color w:val="000000"/>
          <w:sz w:val="26"/>
          <w:szCs w:val="26"/>
          <w:lang w:val="en-US"/>
        </w:rPr>
      </w:pPr>
      <w:del w:id="371" w:author="DHA" w:date="2010-07-05T18:19:00Z">
        <w:r w:rsidRPr="003D22F6" w:rsidDel="009117FC">
          <w:rPr>
            <w:rFonts w:ascii="Times New Roman" w:hAnsi="Times New Roman"/>
            <w:color w:val="000000"/>
            <w:sz w:val="26"/>
            <w:szCs w:val="26"/>
            <w:lang w:val="en-US"/>
          </w:rPr>
          <w:delText>Thay đổi các giá trị phân công</w:delText>
        </w:r>
      </w:del>
    </w:p>
    <w:p w:rsidR="004A0BCF" w:rsidDel="009117FC" w:rsidRDefault="004A0BCF" w:rsidP="009117FC">
      <w:pPr>
        <w:numPr>
          <w:numberingChange w:id="372" w:author="DONGTHUY" w:date="2010-07-04T11:47:00Z" w:original=""/>
        </w:numPr>
        <w:ind w:firstLine="270"/>
        <w:jc w:val="both"/>
        <w:rPr>
          <w:del w:id="373" w:author="DHA" w:date="2010-07-05T18:19:00Z"/>
          <w:rFonts w:ascii="Times New Roman" w:hAnsi="Times New Roman"/>
          <w:color w:val="000000"/>
          <w:sz w:val="26"/>
          <w:szCs w:val="26"/>
          <w:lang w:val="en-US"/>
        </w:rPr>
      </w:pPr>
      <w:del w:id="374" w:author="DHA" w:date="2010-07-05T18:19:00Z">
        <w:r w:rsidRPr="003D22F6" w:rsidDel="009117FC">
          <w:rPr>
            <w:rFonts w:ascii="Times New Roman" w:hAnsi="Times New Roman"/>
            <w:color w:val="000000"/>
            <w:sz w:val="26"/>
            <w:szCs w:val="26"/>
            <w:lang w:val="en-US"/>
          </w:rPr>
          <w:delText>Sắp xếp lịch thi, thay đổi lịch</w:delText>
        </w:r>
      </w:del>
    </w:p>
    <w:p w:rsidR="004A0BCF" w:rsidRPr="00C900E0" w:rsidDel="009117FC" w:rsidRDefault="004A0BCF" w:rsidP="009117FC">
      <w:pPr>
        <w:numPr>
          <w:numberingChange w:id="375" w:author="DONGTHUY" w:date="2010-07-04T11:47:00Z" w:original=""/>
        </w:numPr>
        <w:ind w:firstLine="270"/>
        <w:jc w:val="both"/>
        <w:rPr>
          <w:del w:id="376" w:author="DHA" w:date="2010-07-05T18:19:00Z"/>
          <w:rFonts w:ascii="Times New Roman" w:hAnsi="Times New Roman"/>
          <w:color w:val="000000"/>
          <w:sz w:val="26"/>
          <w:szCs w:val="26"/>
          <w:lang w:val="en-US"/>
        </w:rPr>
      </w:pPr>
      <w:del w:id="377" w:author="DHA" w:date="2010-07-05T18:19:00Z">
        <w:r w:rsidRPr="003D22F6" w:rsidDel="009117FC">
          <w:rPr>
            <w:rFonts w:ascii="Times New Roman" w:hAnsi="Times New Roman"/>
            <w:color w:val="000000"/>
            <w:sz w:val="26"/>
            <w:szCs w:val="26"/>
            <w:lang w:val="en-US"/>
          </w:rPr>
          <w:delText>Điều chỉnh danh sách nhân viên phù hợp tình trạng thực tế</w:delText>
        </w:r>
      </w:del>
    </w:p>
    <w:p w:rsidR="004A0BCF" w:rsidRPr="00C900E0" w:rsidRDefault="004A0BCF" w:rsidP="009117FC">
      <w:pPr>
        <w:numPr>
          <w:numberingChange w:id="378" w:author="DONGTHUY" w:date="2010-07-04T11:47:00Z" w:original=""/>
        </w:numPr>
        <w:ind w:firstLine="270"/>
        <w:jc w:val="both"/>
        <w:rPr>
          <w:rFonts w:ascii="Times New Roman" w:hAnsi="Times New Roman"/>
          <w:color w:val="000000"/>
          <w:sz w:val="26"/>
          <w:szCs w:val="26"/>
          <w:lang w:val="en-US"/>
        </w:rPr>
      </w:pPr>
      <w:del w:id="379" w:author="DHA" w:date="2010-07-05T18:19:00Z">
        <w:r w:rsidRPr="003D22F6" w:rsidDel="009117FC">
          <w:rPr>
            <w:rFonts w:ascii="Times New Roman" w:hAnsi="Times New Roman"/>
            <w:color w:val="000000"/>
            <w:sz w:val="26"/>
            <w:szCs w:val="26"/>
            <w:lang w:val="en-US"/>
          </w:rPr>
          <w:delText>Theo dõi hiện trạng thực hiện của các luồng công việc đang được tiến hành, nhằm đưa ra các quyết định đối với các nhân viên thực hiện, điều chỉnh nhằm giúp các đợt thi được thực hiện đúng hạn, điểm công bố cũng như văn bằng phát kịp thời gian cho thí sinh</w:delText>
        </w:r>
      </w:del>
      <w:r w:rsidRPr="003D22F6">
        <w:rPr>
          <w:rFonts w:ascii="Times New Roman" w:hAnsi="Times New Roman"/>
          <w:color w:val="000000"/>
          <w:sz w:val="26"/>
          <w:szCs w:val="26"/>
          <w:lang w:val="en-US"/>
        </w:rPr>
        <w:t>.</w:t>
      </w:r>
    </w:p>
    <w:p w:rsidR="004A0BCF" w:rsidRPr="00B05142" w:rsidRDefault="004A0BCF" w:rsidP="00784A8E">
      <w:pPr>
        <w:pStyle w:val="Heading4"/>
        <w:numPr>
          <w:ilvl w:val="3"/>
          <w:numId w:val="19"/>
        </w:numPr>
        <w:spacing w:before="0" w:after="200"/>
        <w:rPr>
          <w:rFonts w:ascii="Times New Roman" w:hAnsi="Times New Roman"/>
          <w:i w:val="0"/>
          <w:color w:val="000000"/>
          <w:sz w:val="26"/>
          <w:szCs w:val="26"/>
          <w:lang w:val="en-US"/>
        </w:rPr>
      </w:pPr>
      <w:bookmarkStart w:id="380" w:name="_Toc263796541"/>
      <w:bookmarkStart w:id="381" w:name="_Toc263797152"/>
      <w:r w:rsidRPr="00B05142">
        <w:rPr>
          <w:rFonts w:ascii="Times New Roman" w:hAnsi="Times New Roman"/>
          <w:i w:val="0"/>
          <w:color w:val="000000"/>
          <w:sz w:val="26"/>
          <w:szCs w:val="26"/>
          <w:lang w:val="en-US"/>
        </w:rPr>
        <w:t>Các công nghệ:</w:t>
      </w:r>
      <w:bookmarkEnd w:id="380"/>
      <w:bookmarkEnd w:id="381"/>
    </w:p>
    <w:p w:rsidR="004A0BCF" w:rsidRPr="00C900E0" w:rsidRDefault="004A0BCF" w:rsidP="00784A8E">
      <w:pPr>
        <w:pStyle w:val="ListParagraph"/>
        <w:numPr>
          <w:ilvl w:val="0"/>
          <w:numId w:val="13"/>
        </w:numPr>
        <w:ind w:left="0" w:firstLine="270"/>
        <w:jc w:val="both"/>
        <w:rPr>
          <w:rFonts w:ascii="Times New Roman" w:hAnsi="Times New Roman"/>
          <w:color w:val="000000"/>
          <w:sz w:val="26"/>
          <w:szCs w:val="26"/>
          <w:lang w:val="en-US"/>
        </w:rPr>
      </w:pPr>
      <w:r>
        <w:rPr>
          <w:rFonts w:ascii="Times New Roman" w:hAnsi="Times New Roman"/>
          <w:color w:val="000000"/>
          <w:sz w:val="26"/>
          <w:szCs w:val="26"/>
          <w:lang w:val="en-US"/>
        </w:rPr>
        <w:t>Xét v</w:t>
      </w:r>
      <w:r w:rsidRPr="003D22F6">
        <w:rPr>
          <w:rFonts w:ascii="Times New Roman" w:hAnsi="Times New Roman"/>
          <w:color w:val="000000"/>
          <w:sz w:val="26"/>
          <w:szCs w:val="26"/>
          <w:lang w:val="en-US"/>
        </w:rPr>
        <w:t>ề công nghệ hỗ trợ mô hình hóa luồng công việc</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w:t>
      </w:r>
      <w:r w:rsidRPr="00C900E0">
        <w:rPr>
          <w:rFonts w:ascii="Times New Roman" w:hAnsi="Times New Roman"/>
          <w:color w:val="000000"/>
          <w:sz w:val="26"/>
          <w:szCs w:val="26"/>
          <w:lang w:val="en-US"/>
        </w:rPr>
        <w:t>h</w:t>
      </w:r>
      <w:r w:rsidRPr="003D22F6">
        <w:rPr>
          <w:rFonts w:ascii="Times New Roman" w:hAnsi="Times New Roman"/>
          <w:color w:val="000000"/>
          <w:sz w:val="26"/>
          <w:szCs w:val="26"/>
          <w:lang w:val="en-US"/>
        </w:rPr>
        <w:t xml:space="preserve">iện nay, trên thế giới có rất nhiều </w:t>
      </w:r>
      <w:r>
        <w:rPr>
          <w:rFonts w:ascii="Times New Roman" w:hAnsi="Times New Roman"/>
          <w:color w:val="000000"/>
          <w:sz w:val="26"/>
          <w:szCs w:val="26"/>
          <w:lang w:val="en-US"/>
        </w:rPr>
        <w:t xml:space="preserve">kiến trúc (framework), ngôn ngữ, cũng như các chuẩn mô hình hóa </w:t>
      </w:r>
      <w:r w:rsidRPr="003D22F6">
        <w:rPr>
          <w:rFonts w:ascii="Times New Roman" w:hAnsi="Times New Roman"/>
          <w:color w:val="000000"/>
          <w:sz w:val="26"/>
          <w:szCs w:val="26"/>
          <w:lang w:val="en-US"/>
        </w:rPr>
        <w:t>khác nhau đã được đưa ra nhằm giải quyết bài toán luồng công việc.</w:t>
      </w:r>
      <w:r>
        <w:rPr>
          <w:rFonts w:ascii="Times New Roman" w:hAnsi="Times New Roman"/>
          <w:color w:val="000000"/>
          <w:sz w:val="26"/>
          <w:szCs w:val="26"/>
          <w:lang w:val="en-US"/>
        </w:rPr>
        <w:t xml:space="preserve"> Chẳng hạn như các kiến trúc: ARIS, CIMOSA, DoDAF...; các ngôn ngữ mô hình hóa: Wf-XML, XPDL, BPMN...; các chuẩn mô hình hóa: WfMC, OASIS...</w:t>
      </w:r>
      <w:r>
        <w:rPr>
          <w:rStyle w:val="FootnoteReference"/>
          <w:rFonts w:ascii="Times New Roman" w:hAnsi="Times New Roman"/>
          <w:color w:val="000000"/>
          <w:sz w:val="26"/>
          <w:szCs w:val="26"/>
          <w:lang w:val="en-US"/>
        </w:rPr>
        <w:footnoteReference w:id="2"/>
      </w:r>
      <w:r>
        <w:rPr>
          <w:rFonts w:ascii="Times New Roman" w:hAnsi="Times New Roman"/>
          <w:color w:val="000000"/>
          <w:sz w:val="26"/>
          <w:szCs w:val="26"/>
          <w:lang w:val="en-US"/>
        </w:rPr>
        <w:t>;</w:t>
      </w:r>
      <w:r w:rsidRPr="003D22F6">
        <w:rPr>
          <w:rFonts w:ascii="Times New Roman" w:hAnsi="Times New Roman"/>
          <w:color w:val="000000"/>
          <w:sz w:val="26"/>
          <w:szCs w:val="26"/>
          <w:lang w:val="en-US"/>
        </w:rPr>
        <w:t>Các nền tảng hỗ trợ xây dựng phần mềm mô hình hóa luồng công việ</w:t>
      </w:r>
      <w:r>
        <w:rPr>
          <w:rFonts w:ascii="Times New Roman" w:hAnsi="Times New Roman"/>
          <w:color w:val="000000"/>
          <w:sz w:val="26"/>
          <w:szCs w:val="26"/>
          <w:lang w:val="en-US"/>
        </w:rPr>
        <w:t>c</w:t>
      </w:r>
      <w:r w:rsidRPr="003D22F6">
        <w:rPr>
          <w:rFonts w:ascii="Times New Roman" w:hAnsi="Times New Roman"/>
          <w:color w:val="000000"/>
          <w:sz w:val="26"/>
          <w:szCs w:val="26"/>
          <w:lang w:val="en-US"/>
        </w:rPr>
        <w:t>: Các nền tảng hỗ trợ cho các phần mềm mã nguồn mở (Java), Windows Workflow Foundation h</w:t>
      </w:r>
      <w:r>
        <w:rPr>
          <w:rFonts w:ascii="Times New Roman" w:hAnsi="Times New Roman"/>
          <w:color w:val="000000"/>
          <w:sz w:val="26"/>
          <w:szCs w:val="26"/>
          <w:lang w:val="en-US"/>
        </w:rPr>
        <w:t>ỗ trợ trên</w:t>
      </w:r>
      <w:r w:rsidRPr="003D22F6">
        <w:rPr>
          <w:rFonts w:ascii="Times New Roman" w:hAnsi="Times New Roman"/>
          <w:color w:val="000000"/>
          <w:sz w:val="26"/>
          <w:szCs w:val="26"/>
          <w:lang w:val="en-US"/>
        </w:rPr>
        <w:t xml:space="preserve"> nền tảng .Net của Microsoft,...</w:t>
      </w:r>
    </w:p>
    <w:p w:rsidR="004A0BCF" w:rsidRPr="00C900E0" w:rsidRDefault="004A0BCF" w:rsidP="00784A8E">
      <w:pPr>
        <w:pStyle w:val="ListParagraph"/>
        <w:numPr>
          <w:ilvl w:val="0"/>
          <w:numId w:val="14"/>
        </w:numPr>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Về công nghệ thiết kế và xây dựng phần mềm có giao diện đồ họa cấp cao hiện nay cũng rất đa dạng. Với mỗi ngôn ngữ lập trình khác nhau, có các công nghệ khác nhau như:</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Flash, Flex của Adobe, sử dụng ngôn ngữ Action Script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Silverlight, Windows Presentation Foundation của Microsoft, sử dụng ngôn ngữ C# hoặc VB.Net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w:t>
      </w:r>
    </w:p>
    <w:p w:rsidR="004A0BCF" w:rsidRPr="00524C6C" w:rsidRDefault="004A0BCF" w:rsidP="00784A8E">
      <w:pPr>
        <w:pStyle w:val="Heading3"/>
        <w:numPr>
          <w:ilvl w:val="2"/>
          <w:numId w:val="19"/>
        </w:numPr>
        <w:spacing w:before="0" w:after="200"/>
        <w:rPr>
          <w:rFonts w:ascii="Times New Roman" w:hAnsi="Times New Roman"/>
          <w:color w:val="000000"/>
          <w:sz w:val="26"/>
          <w:szCs w:val="26"/>
          <w:lang w:val="en-US"/>
        </w:rPr>
      </w:pPr>
      <w:bookmarkStart w:id="382" w:name="_Toc263796542"/>
      <w:bookmarkStart w:id="383" w:name="_Toc263797153"/>
      <w:r w:rsidRPr="00524C6C">
        <w:rPr>
          <w:rFonts w:ascii="Times New Roman" w:hAnsi="Times New Roman"/>
          <w:color w:val="000000"/>
          <w:sz w:val="26"/>
          <w:szCs w:val="26"/>
          <w:lang w:val="en-US"/>
        </w:rPr>
        <w:t>Lựa chọn môi trường:</w:t>
      </w:r>
      <w:bookmarkEnd w:id="382"/>
      <w:bookmarkEnd w:id="383"/>
    </w:p>
    <w:p w:rsidR="000443F4" w:rsidRDefault="004A0BCF" w:rsidP="00784A8E">
      <w:pPr>
        <w:ind w:firstLine="270"/>
        <w:jc w:val="both"/>
        <w:rPr>
          <w:ins w:id="384" w:author="DHA" w:date="2010-07-05T18:37:00Z"/>
          <w:rFonts w:ascii="Times New Roman" w:hAnsi="Times New Roman"/>
          <w:color w:val="000000"/>
          <w:sz w:val="26"/>
          <w:szCs w:val="26"/>
          <w:lang w:val="en-US"/>
        </w:rPr>
      </w:pPr>
      <w:del w:id="385" w:author="DHA" w:date="2010-07-05T18:25:00Z">
        <w:r w:rsidRPr="000443F4" w:rsidDel="009117FC">
          <w:rPr>
            <w:rFonts w:ascii="Times New Roman" w:hAnsi="Times New Roman"/>
            <w:color w:val="000000"/>
            <w:sz w:val="26"/>
            <w:szCs w:val="26"/>
            <w:lang w:val="en-US"/>
          </w:rPr>
          <w:delText xml:space="preserve">Như vậy, theo như khảo sát, nhu cầu của </w:delText>
        </w:r>
      </w:del>
      <w:del w:id="386" w:author="DHA" w:date="2010-07-05T18:18:00Z">
        <w:r w:rsidRPr="000443F4" w:rsidDel="009117FC">
          <w:rPr>
            <w:rFonts w:ascii="Times New Roman" w:hAnsi="Times New Roman"/>
            <w:color w:val="000000"/>
            <w:sz w:val="26"/>
            <w:szCs w:val="26"/>
            <w:lang w:val="en-US"/>
          </w:rPr>
          <w:delText>hệ thống đòi hỏi những chức năng phức tạp, giao diện đồ họa phải có khả năng thể hiện được luồng công việc dưới dạng sơ đồ, biểu đồ cũng như có khả năng biểu diễn được quá trình hiện tại trên thực tế một cách trực quan, dễ hiểu và gần gũi với người sử dụng. Đồng thời, các công việc được thực hiện có các ràng buộc về thời gian và trình tự, đòi hỏi hệ thống phải xử lý các công việc đúng với luồng công việc đã được định nghĩa.</w:delText>
        </w:r>
      </w:del>
      <w:ins w:id="387" w:author="DHA" w:date="2010-07-05T18:25:00Z">
        <w:r w:rsidR="009117FC" w:rsidRPr="000443F4">
          <w:rPr>
            <w:rFonts w:ascii="Times New Roman" w:hAnsi="Times New Roman"/>
            <w:color w:val="000000"/>
            <w:sz w:val="26"/>
            <w:szCs w:val="26"/>
            <w:lang w:val="en-US"/>
          </w:rPr>
          <w:t>Trên</w:t>
        </w:r>
      </w:ins>
      <w:ins w:id="388" w:author="DHA" w:date="2010-07-05T18:17:00Z">
        <w:r w:rsidR="00051831" w:rsidRPr="00051831">
          <w:rPr>
            <w:rFonts w:ascii="Times New Roman" w:hAnsi="Times New Roman"/>
            <w:color w:val="000000"/>
            <w:sz w:val="26"/>
            <w:szCs w:val="26"/>
            <w:rPrChange w:id="389" w:author="DHA" w:date="2010-07-05T18:36:00Z">
              <w:rPr>
                <w:rFonts w:ascii="Times New Roman" w:hAnsi="Times New Roman"/>
                <w:color w:val="000000"/>
                <w:sz w:val="26"/>
                <w:szCs w:val="26"/>
                <w:highlight w:val="yellow"/>
              </w:rPr>
            </w:rPrChange>
          </w:rPr>
          <w:t xml:space="preserve"> thực tế, việc xây dựng ứng dụng là nhằm giải quyết các vấn đề kinh doanh thực tế. Những vấn đề này về bản chất rất khác nhau, cả về loại cũng như độ phức tạp của nó. Tuy nhiên, dù độ phức tạp của nó đến thế nào đi chăng nữa, hầu hết chúng ta đều giải quyết chúng theo cùng một cách: Trước hết, chúng ta cần chia nhỏ các vấn đề thành những phần nhỏ hơn, và nhỏ hơn nữa... (vấn đề thi, cấp chứng chỉ  có thể xem là một ví dụ, chúng được chia ra làm nhiều tác vụ con); cho đến khi chúng có thể thực hiện cũng như quản lý dễ dàng. Sau đó,  chúng ta cần xác định rõ trình tự cần thực hiện giữa các phần để có thể giải quyết được vấn đề. Các tác vụ nhỏ được chia cùng với trình tự thực hiện chúng tạo thành một chuỗi tác vụ độc lập mà mục đích của nó chỉ có thể đạt được khi chúng được thực thi đúng theo trình tự đã lập ra. </w:t>
        </w:r>
      </w:ins>
      <w:del w:id="390" w:author="DHA" w:date="2010-07-05T18:37:00Z">
        <w:r w:rsidRPr="003D22F6" w:rsidDel="000443F4">
          <w:rPr>
            <w:rFonts w:ascii="Times New Roman" w:hAnsi="Times New Roman"/>
            <w:color w:val="000000"/>
            <w:sz w:val="26"/>
            <w:szCs w:val="26"/>
            <w:lang w:val="en-US"/>
          </w:rPr>
          <w:delText xml:space="preserve"> </w:delText>
        </w:r>
      </w:del>
    </w:p>
    <w:p w:rsidR="004A0BCF" w:rsidRPr="00C900E0" w:rsidRDefault="000443F4" w:rsidP="00784A8E">
      <w:pPr>
        <w:ind w:firstLine="270"/>
        <w:jc w:val="both"/>
        <w:rPr>
          <w:rFonts w:ascii="Times New Roman" w:hAnsi="Times New Roman"/>
          <w:color w:val="000000"/>
          <w:sz w:val="26"/>
          <w:szCs w:val="26"/>
          <w:lang w:val="en-US"/>
        </w:rPr>
      </w:pPr>
      <w:ins w:id="391" w:author="DHA" w:date="2010-07-05T18:39:00Z">
        <w:r>
          <w:rPr>
            <w:rFonts w:ascii="Times New Roman" w:hAnsi="Times New Roman"/>
            <w:color w:val="000000"/>
            <w:sz w:val="26"/>
            <w:szCs w:val="26"/>
            <w:lang w:val="en-US"/>
          </w:rPr>
          <w:t>Các giải quyết bài toán nghiệp vụ đối</w:t>
        </w:r>
      </w:ins>
      <w:ins w:id="392" w:author="DHA" w:date="2010-07-05T18:29:00Z">
        <w:r w:rsidR="00D00C0B">
          <w:rPr>
            <w:rFonts w:ascii="Times New Roman" w:hAnsi="Times New Roman"/>
            <w:color w:val="000000"/>
            <w:sz w:val="26"/>
            <w:szCs w:val="26"/>
            <w:lang w:val="en-US"/>
          </w:rPr>
          <w:t xml:space="preserve"> với quy trình thi, cấp chứng chỉ và in băn bằng cho các đơn vị đào tạo chứng chỉ quốc gia </w:t>
        </w:r>
      </w:ins>
      <w:ins w:id="393" w:author="DHA" w:date="2010-07-05T18:37:00Z">
        <w:r>
          <w:rPr>
            <w:rFonts w:ascii="Times New Roman" w:hAnsi="Times New Roman"/>
            <w:color w:val="000000"/>
            <w:sz w:val="26"/>
            <w:szCs w:val="26"/>
            <w:lang w:val="en-US"/>
          </w:rPr>
          <w:t>được nghiên cứu trong khóa luận này cũng</w:t>
        </w:r>
      </w:ins>
      <w:ins w:id="394" w:author="DHA" w:date="2010-07-05T18:39:00Z">
        <w:r>
          <w:rPr>
            <w:rFonts w:ascii="Times New Roman" w:hAnsi="Times New Roman"/>
            <w:color w:val="000000"/>
            <w:sz w:val="26"/>
            <w:szCs w:val="26"/>
            <w:lang w:val="en-US"/>
          </w:rPr>
          <w:t xml:space="preserve"> không nằm ngoài hướng nêu trên</w:t>
        </w:r>
      </w:ins>
      <w:ins w:id="395" w:author="DHA" w:date="2010-07-05T18:37:00Z">
        <w:r>
          <w:rPr>
            <w:rFonts w:ascii="Times New Roman" w:hAnsi="Times New Roman"/>
            <w:color w:val="000000"/>
            <w:sz w:val="26"/>
            <w:szCs w:val="26"/>
            <w:lang w:val="en-US"/>
          </w:rPr>
          <w:t xml:space="preserve">. </w:t>
        </w:r>
      </w:ins>
      <w:ins w:id="396" w:author="DHA" w:date="2010-07-05T18:42:00Z">
        <w:r>
          <w:rPr>
            <w:rFonts w:ascii="Times New Roman" w:hAnsi="Times New Roman"/>
            <w:color w:val="000000"/>
            <w:sz w:val="26"/>
            <w:szCs w:val="26"/>
            <w:lang w:val="en-US"/>
          </w:rPr>
          <w:t xml:space="preserve">Vì vậy, </w:t>
        </w:r>
      </w:ins>
      <w:del w:id="397" w:author="DHA" w:date="2010-07-05T18:42:00Z">
        <w:r w:rsidR="004A0BCF" w:rsidRPr="003D22F6" w:rsidDel="000443F4">
          <w:rPr>
            <w:rFonts w:ascii="Times New Roman" w:hAnsi="Times New Roman"/>
            <w:color w:val="000000"/>
            <w:sz w:val="26"/>
            <w:szCs w:val="26"/>
            <w:lang w:val="en-US"/>
          </w:rPr>
          <w:delText xml:space="preserve">Vì thế </w:delText>
        </w:r>
      </w:del>
      <w:r w:rsidR="004A0BCF" w:rsidRPr="003D22F6">
        <w:rPr>
          <w:rFonts w:ascii="Times New Roman" w:hAnsi="Times New Roman"/>
          <w:color w:val="000000"/>
          <w:sz w:val="26"/>
          <w:szCs w:val="26"/>
          <w:lang w:val="en-US"/>
        </w:rPr>
        <w:t>chúng tôi đã quyết định sẽ giải quyết bài toán theo hướng xây dựng phần mềm mô hình hóa luồng công việc.</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Tuy nhiên, theo tìm hiểu các công nghệ Luồng Công Việc, có rất nhiều nền tảng đã được xây dựng nên, và với mỗi nền tảng, cũng có rất nhiều Engine. Mỗi Engine được </w:t>
      </w:r>
      <w:r w:rsidRPr="003D22F6">
        <w:rPr>
          <w:rFonts w:ascii="Times New Roman" w:hAnsi="Times New Roman"/>
          <w:color w:val="000000"/>
          <w:sz w:val="26"/>
          <w:szCs w:val="26"/>
          <w:lang w:val="en-US"/>
        </w:rPr>
        <w:lastRenderedPageBreak/>
        <w:t>xây dựng hỗ trợ xây dựng sản phẩm trên các môi trường khác nhau. Vì thế, sau khi cân nhắc, chúng tôi đã quyết định sử dụng Windows Workflow Foundation làm nền tảng xây dựng chương trình với lý do:</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Đây là nền tảng được Microsoft xây dựng, là một thành phần của .Net Framework nên dễ lập trình, dễ cài đặt hơn </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Đây là một công nghệ còn khá mới hiện nay, nhưng có khả năng phát triển cao trong tương lai</w:t>
      </w:r>
    </w:p>
    <w:p w:rsidR="004A0BCF" w:rsidRPr="00C900E0"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Hướng xây dựng với Windows Workflow Foundation có thể triển khai, mở rộng và phát triển lâu dài, đồng thời cũng dễ dàng nâng cấp, dễ dàng tái sử dụng</w:t>
      </w:r>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Vì vậy, 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này sẽ giải quyết bài toán quản lý Quy Trình Thi,</w:t>
      </w:r>
      <w:ins w:id="398" w:author="DHA" w:date="2010-07-05T20:17:00Z">
        <w:r w:rsidR="00F332EA">
          <w:rPr>
            <w:rFonts w:ascii="Times New Roman" w:hAnsi="Times New Roman"/>
            <w:color w:val="000000"/>
            <w:sz w:val="26"/>
            <w:szCs w:val="26"/>
            <w:lang w:val="en-US"/>
          </w:rPr>
          <w:t xml:space="preserve"> chấm thi và</w:t>
        </w:r>
      </w:ins>
      <w:r w:rsidRPr="003D22F6">
        <w:rPr>
          <w:rFonts w:ascii="Times New Roman" w:hAnsi="Times New Roman"/>
          <w:color w:val="000000"/>
          <w:sz w:val="26"/>
          <w:szCs w:val="26"/>
          <w:lang w:val="en-US"/>
        </w:rPr>
        <w:t xml:space="preserve"> Cấp chứng chỉ </w:t>
      </w:r>
      <w:r>
        <w:rPr>
          <w:rFonts w:ascii="Times New Roman" w:hAnsi="Times New Roman"/>
          <w:color w:val="000000"/>
          <w:sz w:val="26"/>
          <w:szCs w:val="26"/>
          <w:lang w:val="en-US"/>
        </w:rPr>
        <w:t xml:space="preserve"> </w:t>
      </w:r>
      <w:del w:id="399" w:author="DHA" w:date="2010-07-05T20:17:00Z">
        <w:r w:rsidRPr="003D22F6" w:rsidDel="00F332EA">
          <w:rPr>
            <w:rFonts w:ascii="Times New Roman" w:hAnsi="Times New Roman"/>
            <w:color w:val="000000"/>
            <w:sz w:val="26"/>
            <w:szCs w:val="26"/>
            <w:lang w:val="en-US"/>
          </w:rPr>
          <w:delText>cho</w:delText>
        </w:r>
      </w:del>
      <w:ins w:id="400" w:author="DHA" w:date="2010-07-05T20:17:00Z">
        <w:r w:rsidR="00F332EA">
          <w:rPr>
            <w:rFonts w:ascii="Times New Roman" w:hAnsi="Times New Roman"/>
            <w:color w:val="000000"/>
            <w:sz w:val="26"/>
            <w:szCs w:val="26"/>
            <w:lang w:val="en-US"/>
          </w:rPr>
          <w:t>trong nghiệp vụ quản lý đào</w:t>
        </w:r>
      </w:ins>
      <w:ins w:id="401" w:author="DHA" w:date="2010-07-05T20:18:00Z">
        <w:r w:rsidR="00F332EA">
          <w:rPr>
            <w:rFonts w:ascii="Times New Roman" w:hAnsi="Times New Roman"/>
            <w:color w:val="000000"/>
            <w:sz w:val="26"/>
            <w:szCs w:val="26"/>
            <w:lang w:val="en-US"/>
          </w:rPr>
          <w:t xml:space="preserve"> tạo</w:t>
        </w:r>
      </w:ins>
      <w:del w:id="402" w:author="DHA" w:date="2010-07-05T20:18:00Z">
        <w:r w:rsidRPr="003D22F6" w:rsidDel="00F332EA">
          <w:rPr>
            <w:rFonts w:ascii="Times New Roman" w:hAnsi="Times New Roman"/>
            <w:color w:val="000000"/>
            <w:sz w:val="26"/>
            <w:szCs w:val="26"/>
            <w:lang w:val="en-US"/>
          </w:rPr>
          <w:delText xml:space="preserve"> </w:delText>
        </w:r>
      </w:del>
      <w:del w:id="403" w:author="DHA" w:date="2010-07-05T20:17:00Z">
        <w:r w:rsidDel="00F332EA">
          <w:rPr>
            <w:rFonts w:ascii="Times New Roman" w:hAnsi="Times New Roman"/>
            <w:color w:val="000000"/>
            <w:sz w:val="26"/>
            <w:szCs w:val="26"/>
            <w:lang w:val="en-US"/>
          </w:rPr>
          <w:delText>Trung tâm Tin học</w:delText>
        </w:r>
      </w:del>
      <w:r w:rsidRPr="003D22F6">
        <w:rPr>
          <w:rFonts w:ascii="Times New Roman" w:hAnsi="Times New Roman"/>
          <w:color w:val="000000"/>
          <w:sz w:val="26"/>
          <w:szCs w:val="26"/>
          <w:lang w:val="en-US"/>
        </w:rPr>
        <w:t xml:space="preserve"> theo hướng sử dụng Windows Workflow Foundation làm nền tảng</w:t>
      </w:r>
      <w:ins w:id="404" w:author="DHA" w:date="2010-07-05T20:18:00Z">
        <w:r w:rsidR="00F332EA">
          <w:rPr>
            <w:rFonts w:ascii="Times New Roman" w:hAnsi="Times New Roman"/>
            <w:color w:val="000000"/>
            <w:sz w:val="26"/>
            <w:szCs w:val="26"/>
            <w:lang w:val="en-US"/>
          </w:rPr>
          <w:t xml:space="preserve"> công nghệ</w:t>
        </w:r>
      </w:ins>
      <w:r w:rsidRPr="003D22F6">
        <w:rPr>
          <w:rFonts w:ascii="Times New Roman" w:hAnsi="Times New Roman"/>
          <w:color w:val="000000"/>
          <w:sz w:val="26"/>
          <w:szCs w:val="26"/>
          <w:lang w:val="en-US"/>
        </w:rPr>
        <w:t>. Vì Windows Workflow Foundation được viết bởi Microsoft nên đồng thời chúng tôi cũng quyết định sẽ sử dụng công nghệ mới Windows Presentation Foundation (cung cấp cùng với Windows Workflow Foundation trong bộ  .Net) để xây dựng chương trình, đáp ứng các yêu cầu của ứng dụng.</w:t>
      </w:r>
    </w:p>
    <w:p w:rsidR="004A0BCF" w:rsidRPr="009317B7" w:rsidRDefault="004A0BCF" w:rsidP="00784A8E">
      <w:pPr>
        <w:pStyle w:val="Heading1"/>
        <w:numPr>
          <w:ilvl w:val="0"/>
          <w:numId w:val="19"/>
        </w:numPr>
        <w:spacing w:before="0" w:after="200"/>
        <w:rPr>
          <w:rFonts w:ascii="Times New Roman" w:hAnsi="Times New Roman"/>
          <w:color w:val="000000"/>
          <w:sz w:val="26"/>
          <w:szCs w:val="26"/>
          <w:lang w:val="en-US"/>
        </w:rPr>
      </w:pPr>
      <w:bookmarkStart w:id="405" w:name="_Toc263796543"/>
      <w:bookmarkStart w:id="406" w:name="_Toc263797154"/>
      <w:r w:rsidRPr="009317B7">
        <w:rPr>
          <w:rFonts w:ascii="Times New Roman" w:hAnsi="Times New Roman"/>
          <w:color w:val="000000"/>
          <w:sz w:val="26"/>
          <w:szCs w:val="26"/>
          <w:lang w:val="en-US"/>
        </w:rPr>
        <w:t>Bố cục khóa luận tốt nghiệp</w:t>
      </w:r>
      <w:bookmarkEnd w:id="405"/>
      <w:bookmarkEnd w:id="406"/>
    </w:p>
    <w:p w:rsidR="004A0BCF" w:rsidRPr="00C900E0" w:rsidRDefault="004A0BCF" w:rsidP="00784A8E">
      <w:pPr>
        <w:ind w:firstLine="270"/>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Nội dung của </w:t>
      </w:r>
      <w:r>
        <w:rPr>
          <w:rFonts w:ascii="Times New Roman" w:hAnsi="Times New Roman"/>
          <w:color w:val="000000"/>
          <w:sz w:val="26"/>
          <w:szCs w:val="26"/>
          <w:lang w:val="en-US"/>
        </w:rPr>
        <w:t>khóa luận</w:t>
      </w:r>
      <w:r w:rsidRPr="003D22F6">
        <w:rPr>
          <w:rFonts w:ascii="Times New Roman" w:hAnsi="Times New Roman"/>
          <w:color w:val="000000"/>
          <w:sz w:val="26"/>
          <w:szCs w:val="26"/>
          <w:lang w:val="en-US"/>
        </w:rPr>
        <w:t xml:space="preserve"> sẽ bao gồm 5 chương:</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1: Dẫn dắt đề tài khóa luận tốt nghiệp</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của chương sẽ hướng về yêu cầu chung của đề tài, phân tích khảo sát thực tế và đưa ra quyết định lựa chọn môi trường </w:t>
      </w:r>
      <w:ins w:id="407" w:author="DHA" w:date="2010-07-05T20:18:00Z">
        <w:r w:rsidR="00F332EA">
          <w:rPr>
            <w:rFonts w:ascii="Times New Roman" w:hAnsi="Times New Roman"/>
            <w:color w:val="000000"/>
            <w:sz w:val="26"/>
            <w:szCs w:val="26"/>
            <w:lang w:val="en-US"/>
          </w:rPr>
          <w:t xml:space="preserve">công nghệ </w:t>
        </w:r>
      </w:ins>
      <w:r w:rsidRPr="003D22F6">
        <w:rPr>
          <w:rFonts w:ascii="Times New Roman" w:hAnsi="Times New Roman"/>
          <w:color w:val="000000"/>
          <w:sz w:val="26"/>
          <w:szCs w:val="26"/>
          <w:lang w:val="en-US"/>
        </w:rPr>
        <w:t>nghiên cứu cũng như xác định hướng giải quyết cho phần mềm. Phần cuối của chương sẽ đề cập đến bố cục của luận văn</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2: Ứng dụng</w:t>
      </w:r>
      <w:r>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Nội dung chương này chủ yếu sẽ xoay quanh nội dung của ứng dụng. Phần đầu của chương sẽ </w:t>
      </w:r>
      <w:ins w:id="408" w:author="DONGTHUY" w:date="2010-07-04T12:16:00Z">
        <w:r>
          <w:rPr>
            <w:rFonts w:ascii="Times New Roman" w:hAnsi="Times New Roman"/>
            <w:color w:val="000000"/>
            <w:sz w:val="26"/>
            <w:szCs w:val="26"/>
            <w:lang w:val="en-US"/>
          </w:rPr>
          <w:t xml:space="preserve">tìm hiểu và </w:t>
        </w:r>
      </w:ins>
      <w:r w:rsidRPr="003D22F6">
        <w:rPr>
          <w:rFonts w:ascii="Times New Roman" w:hAnsi="Times New Roman"/>
          <w:color w:val="000000"/>
          <w:sz w:val="26"/>
          <w:szCs w:val="26"/>
          <w:lang w:val="en-US"/>
        </w:rPr>
        <w:t xml:space="preserve">phân tích hiện trạng </w:t>
      </w:r>
      <w:ins w:id="409" w:author="DONGTHUY" w:date="2010-07-04T12:16:00Z">
        <w:r>
          <w:rPr>
            <w:rFonts w:ascii="Times New Roman" w:hAnsi="Times New Roman"/>
            <w:color w:val="000000"/>
            <w:sz w:val="26"/>
            <w:szCs w:val="26"/>
            <w:lang w:val="en-US"/>
          </w:rPr>
          <w:t>các quy trình nghiệp vụ của ứng dụng quản lý luồng công việc</w:t>
        </w:r>
        <w:del w:id="410" w:author="DHA" w:date="2010-07-05T20:19:00Z">
          <w:r w:rsidDel="00F332EA">
            <w:rPr>
              <w:rFonts w:ascii="Times New Roman" w:hAnsi="Times New Roman"/>
              <w:color w:val="000000"/>
              <w:sz w:val="26"/>
              <w:szCs w:val="26"/>
              <w:lang w:val="en-US"/>
            </w:rPr>
            <w:delText>.</w:delText>
          </w:r>
        </w:del>
      </w:ins>
      <w:del w:id="411" w:author="DHA" w:date="2010-07-05T20:19:00Z">
        <w:r w:rsidRPr="003D22F6" w:rsidDel="00F332EA">
          <w:rPr>
            <w:rFonts w:ascii="Times New Roman" w:hAnsi="Times New Roman"/>
            <w:color w:val="000000"/>
            <w:sz w:val="26"/>
            <w:szCs w:val="26"/>
            <w:lang w:val="en-US"/>
          </w:rPr>
          <w:delText>của trung tâm tin học về quy trình thi, cấp chứng chỉ, và in văn bằng, đồng thời mô tả chi tiết về luồng công việc của quy trình này</w:delText>
        </w:r>
      </w:del>
      <w:ins w:id="412" w:author="DHA" w:date="2010-07-05T20:19:00Z">
        <w:r w:rsidR="00F332EA">
          <w:rPr>
            <w:rFonts w:ascii="Times New Roman" w:hAnsi="Times New Roman"/>
            <w:color w:val="000000"/>
            <w:sz w:val="26"/>
            <w:szCs w:val="26"/>
            <w:lang w:val="en-US"/>
          </w:rPr>
          <w:t>.</w:t>
        </w:r>
      </w:ins>
      <w:del w:id="413" w:author="DHA" w:date="2010-07-05T20:19:00Z">
        <w:r w:rsidRPr="003D22F6" w:rsidDel="00F332EA">
          <w:rPr>
            <w:rFonts w:ascii="Times New Roman" w:hAnsi="Times New Roman"/>
            <w:color w:val="000000"/>
            <w:sz w:val="26"/>
            <w:szCs w:val="26"/>
            <w:lang w:val="en-US"/>
          </w:rPr>
          <w:delText>.</w:delText>
        </w:r>
      </w:del>
      <w:r w:rsidRPr="003D22F6">
        <w:rPr>
          <w:rFonts w:ascii="Times New Roman" w:hAnsi="Times New Roman"/>
          <w:color w:val="000000"/>
          <w:sz w:val="26"/>
          <w:szCs w:val="26"/>
          <w:lang w:val="en-US"/>
        </w:rPr>
        <w:t xml:space="preserve"> Phầu sau của chương sẽ thống kê chi tiết các yêu cầu cụ thể đối với ứng dụng</w:t>
      </w:r>
      <w:r>
        <w:rPr>
          <w:rFonts w:ascii="Times New Roman" w:hAnsi="Times New Roman"/>
          <w:color w:val="000000"/>
          <w:sz w:val="26"/>
          <w:szCs w:val="26"/>
          <w:lang w:val="en-US"/>
        </w:rPr>
        <w:t>.</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Chương 3: Khảo sát môi trường công nghệ, thuyết minh lựa chọn môi trường công nghệ.</w:t>
      </w:r>
      <w:r w:rsidRPr="003D22F6">
        <w:rPr>
          <w:rFonts w:ascii="Times New Roman" w:hAnsi="Times New Roman"/>
          <w:color w:val="000000"/>
          <w:sz w:val="26"/>
          <w:szCs w:val="26"/>
          <w:lang w:val="en-US"/>
        </w:rPr>
        <w:t xml:space="preserve"> Chương này trình bày kết quả tìm hiểu lý thuyết về các môi trường công nghệ phù hợp.</w:t>
      </w:r>
      <w:r w:rsidRPr="00C900E0">
        <w:rPr>
          <w:rFonts w:ascii="Times New Roman" w:hAnsi="Times New Roman"/>
          <w:color w:val="000000"/>
          <w:sz w:val="26"/>
          <w:szCs w:val="26"/>
          <w:lang w:val="en-US"/>
        </w:rPr>
        <w:t xml:space="preserve"> Vì nội dung của chương có rất nhiều chi tiết đã được trình bày ở các luận văn trước, nên chúng tôi quyết định sẽ chỉ trình bày lại một phần kiến thức chung và tập trung vào những nội dung mới. Vì thế, p</w:t>
      </w:r>
      <w:r w:rsidRPr="003D22F6">
        <w:rPr>
          <w:rFonts w:ascii="Times New Roman" w:hAnsi="Times New Roman"/>
          <w:color w:val="000000"/>
          <w:sz w:val="26"/>
          <w:szCs w:val="26"/>
          <w:lang w:val="en-US"/>
        </w:rPr>
        <w:t>hần đầu của chương sẽ</w:t>
      </w:r>
      <w:r w:rsidRPr="00C900E0">
        <w:rPr>
          <w:rFonts w:ascii="Times New Roman" w:hAnsi="Times New Roman"/>
          <w:color w:val="000000"/>
          <w:sz w:val="26"/>
          <w:szCs w:val="26"/>
          <w:lang w:val="en-US"/>
        </w:rPr>
        <w:t xml:space="preserve"> giới thiệu sơ về</w:t>
      </w:r>
      <w:r w:rsidRPr="003D22F6">
        <w:rPr>
          <w:rFonts w:ascii="Times New Roman" w:hAnsi="Times New Roman"/>
          <w:color w:val="000000"/>
          <w:sz w:val="26"/>
          <w:szCs w:val="26"/>
          <w:lang w:val="en-US"/>
        </w:rPr>
        <w:t xml:space="preserve"> WfMC (Workflow Management Coalition) và WF (Windows Workflow Foundation). Phần sau của chương sẽ </w:t>
      </w:r>
      <w:r w:rsidRPr="00C900E0">
        <w:rPr>
          <w:rFonts w:ascii="Times New Roman" w:hAnsi="Times New Roman"/>
          <w:color w:val="000000"/>
          <w:sz w:val="26"/>
          <w:szCs w:val="26"/>
          <w:lang w:val="en-US"/>
        </w:rPr>
        <w:t xml:space="preserve">tập trung </w:t>
      </w:r>
      <w:r w:rsidRPr="003D22F6">
        <w:rPr>
          <w:rFonts w:ascii="Times New Roman" w:hAnsi="Times New Roman"/>
          <w:color w:val="000000"/>
          <w:sz w:val="26"/>
          <w:szCs w:val="26"/>
          <w:lang w:val="en-US"/>
        </w:rPr>
        <w:t>phân tích những điểm khác nhau giữa các chuẩn do WfMC đưa ra và các chuẩn được WF sử dụng. Đồng thời thuyết minh quyết định sử dụng WF làm nền tảng xây dựng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lastRenderedPageBreak/>
        <w:t>Chương 4: Giải pháp đề nghị</w:t>
      </w:r>
      <w:r w:rsidRPr="00324DFD">
        <w:rPr>
          <w:rFonts w:ascii="Times New Roman" w:hAnsi="Times New Roman"/>
          <w:color w:val="000000"/>
          <w:sz w:val="26"/>
          <w:szCs w:val="26"/>
          <w:lang w:val="en-US"/>
        </w:rPr>
        <w:t>.</w:t>
      </w:r>
      <w:r w:rsidRPr="003D22F6">
        <w:rPr>
          <w:rFonts w:ascii="Times New Roman" w:hAnsi="Times New Roman"/>
          <w:color w:val="000000"/>
          <w:sz w:val="26"/>
          <w:szCs w:val="26"/>
          <w:lang w:val="en-US"/>
        </w:rPr>
        <w:t xml:space="preserve"> Chương này trình bày lại quá trình phân tích yêu cầu của ứng dụng, đồng thời trình bày kết quả thiết kế của chúng tôi. Phần đầu của chương là kết quả phân tích ở cấp độ dữ liệu. Phần sau sẽ trình bày về kết quả thực tế mà chúng tôi đã thiết kế. Cuối chương, chúng tôi sẽ trình bày về các giải pháp thuật toán cũng như các phương pháp kĩ thuật được sử dụng để giải quyết các vấn đề phức tạp trong chương trình.</w:t>
      </w:r>
    </w:p>
    <w:p w:rsidR="004A0BCF" w:rsidRDefault="004A0BCF" w:rsidP="002758E6">
      <w:pPr>
        <w:pStyle w:val="ListParagraph"/>
        <w:numPr>
          <w:ilvl w:val="0"/>
          <w:numId w:val="7"/>
        </w:numPr>
        <w:ind w:left="851" w:hanging="284"/>
        <w:jc w:val="both"/>
        <w:rPr>
          <w:rFonts w:ascii="Times New Roman" w:hAnsi="Times New Roman"/>
          <w:color w:val="000000"/>
          <w:sz w:val="26"/>
          <w:szCs w:val="26"/>
          <w:lang w:val="en-US"/>
        </w:rPr>
      </w:pPr>
      <w:r w:rsidRPr="00324DFD">
        <w:rPr>
          <w:rFonts w:ascii="Times New Roman" w:hAnsi="Times New Roman"/>
          <w:b/>
          <w:color w:val="000000"/>
          <w:sz w:val="26"/>
          <w:szCs w:val="26"/>
          <w:lang w:val="en-US"/>
        </w:rPr>
        <w:t xml:space="preserve">Chương 5: </w:t>
      </w:r>
      <w:del w:id="414" w:author="DONGTHUY" w:date="2010-07-04T12:18:00Z">
        <w:r w:rsidDel="00605E7D">
          <w:rPr>
            <w:rFonts w:ascii="Times New Roman" w:hAnsi="Times New Roman"/>
            <w:b/>
            <w:color w:val="000000"/>
            <w:sz w:val="26"/>
            <w:szCs w:val="26"/>
            <w:lang w:val="en-US"/>
          </w:rPr>
          <w:delText>Lời kết</w:delText>
        </w:r>
      </w:del>
      <w:ins w:id="415" w:author="DONGTHUY" w:date="2010-07-04T12:18:00Z">
        <w:r>
          <w:rPr>
            <w:rFonts w:ascii="Times New Roman" w:hAnsi="Times New Roman"/>
            <w:b/>
            <w:color w:val="000000"/>
            <w:sz w:val="26"/>
            <w:szCs w:val="26"/>
            <w:lang w:val="en-US"/>
          </w:rPr>
          <w:t>Kết luận</w:t>
        </w:r>
      </w:ins>
      <w:r>
        <w:rPr>
          <w:rFonts w:ascii="Times New Roman" w:hAnsi="Times New Roman"/>
          <w:b/>
          <w:color w:val="000000"/>
          <w:sz w:val="26"/>
          <w:szCs w:val="26"/>
          <w:lang w:val="en-US"/>
        </w:rPr>
        <w:t xml:space="preserve">. </w:t>
      </w:r>
      <w:r w:rsidRPr="003D22F6">
        <w:rPr>
          <w:rFonts w:ascii="Times New Roman" w:hAnsi="Times New Roman"/>
          <w:color w:val="000000"/>
          <w:sz w:val="26"/>
          <w:szCs w:val="26"/>
          <w:lang w:val="en-US"/>
        </w:rPr>
        <w:t>Đây là chương cuối cùng của luận văn. Chương này sẽ tổng kết lại các phần của chương trước. Đồng thời đưa ra những đặc điểm nổi bậ</w:t>
      </w:r>
      <w:r>
        <w:rPr>
          <w:rFonts w:ascii="Times New Roman" w:hAnsi="Times New Roman"/>
          <w:color w:val="000000"/>
          <w:sz w:val="26"/>
          <w:szCs w:val="26"/>
          <w:lang w:val="en-US"/>
        </w:rPr>
        <w:t>t</w:t>
      </w:r>
      <w:r w:rsidRPr="003D22F6">
        <w:rPr>
          <w:rFonts w:ascii="Times New Roman" w:hAnsi="Times New Roman"/>
          <w:color w:val="000000"/>
          <w:sz w:val="26"/>
          <w:szCs w:val="26"/>
          <w:lang w:val="en-US"/>
        </w:rPr>
        <w:t xml:space="preserve"> của luận văn (bao gồm các ưu điểm và hạn chế). Cuối cùng, chúng tôi sẽ đưa ra một số hướng phát triển có thể nhằm giải quyết các hạn chế về mặt nội dung của ứng dụng.</w:t>
      </w:r>
    </w:p>
    <w:p w:rsidR="004A0BCF" w:rsidRDefault="004A0BCF" w:rsidP="00784A8E">
      <w:pPr>
        <w:rPr>
          <w:rFonts w:ascii="Times New Roman" w:hAnsi="Times New Roman"/>
          <w:b/>
          <w:bCs/>
          <w:color w:val="000000"/>
          <w:sz w:val="26"/>
          <w:szCs w:val="26"/>
          <w:lang w:val="en-US"/>
        </w:rPr>
      </w:pPr>
      <w:bookmarkStart w:id="416" w:name="_Toc263796544"/>
      <w:bookmarkStart w:id="417" w:name="_Toc263797155"/>
      <w:r>
        <w:rPr>
          <w:rFonts w:ascii="Times New Roman" w:hAnsi="Times New Roman"/>
          <w:color w:val="000000"/>
          <w:sz w:val="26"/>
          <w:szCs w:val="26"/>
          <w:lang w:val="en-US"/>
        </w:rPr>
        <w:br w:type="page"/>
      </w:r>
    </w:p>
    <w:p w:rsidR="004A0BCF" w:rsidRPr="008C28B6" w:rsidRDefault="004A0BCF" w:rsidP="00784A8E">
      <w:pPr>
        <w:pStyle w:val="Heading1"/>
        <w:spacing w:before="0" w:after="200"/>
        <w:rPr>
          <w:rFonts w:ascii="Times New Roman" w:hAnsi="Times New Roman"/>
          <w:color w:val="000000"/>
          <w:sz w:val="26"/>
          <w:szCs w:val="26"/>
          <w:lang w:val="en-US"/>
        </w:rPr>
      </w:pPr>
      <w:r w:rsidRPr="008C28B6">
        <w:rPr>
          <w:rFonts w:ascii="Times New Roman" w:hAnsi="Times New Roman"/>
          <w:color w:val="000000"/>
          <w:sz w:val="26"/>
          <w:szCs w:val="26"/>
          <w:lang w:val="en-US"/>
        </w:rPr>
        <w:lastRenderedPageBreak/>
        <w:t>Chương 2</w:t>
      </w:r>
      <w:bookmarkEnd w:id="416"/>
      <w:bookmarkEnd w:id="417"/>
    </w:p>
    <w:p w:rsidR="004A0BCF" w:rsidRDefault="004A0BCF" w:rsidP="00784A8E">
      <w:pPr>
        <w:pStyle w:val="Heading1"/>
        <w:spacing w:before="0" w:after="200"/>
        <w:rPr>
          <w:rFonts w:ascii="Times New Roman" w:hAnsi="Times New Roman"/>
          <w:color w:val="000000"/>
          <w:sz w:val="26"/>
          <w:szCs w:val="26"/>
          <w:lang w:val="en-US"/>
        </w:rPr>
      </w:pPr>
      <w:bookmarkStart w:id="418" w:name="_Toc263796545"/>
      <w:bookmarkStart w:id="419" w:name="_Toc263797156"/>
      <w:r w:rsidRPr="008C28B6">
        <w:rPr>
          <w:rFonts w:ascii="Times New Roman" w:hAnsi="Times New Roman"/>
          <w:color w:val="000000"/>
          <w:sz w:val="26"/>
          <w:szCs w:val="26"/>
          <w:lang w:val="en-US"/>
        </w:rPr>
        <w:t>Ứng Dụng</w:t>
      </w:r>
      <w:bookmarkEnd w:id="418"/>
      <w:bookmarkEnd w:id="419"/>
    </w:p>
    <w:p w:rsidR="004A0BCF" w:rsidRPr="00AE178E" w:rsidRDefault="004A0BCF" w:rsidP="00AE178E">
      <w:pPr>
        <w:rPr>
          <w:lang w:val="en-US"/>
        </w:rPr>
      </w:pPr>
    </w:p>
    <w:p w:rsidR="004A0BCF" w:rsidRPr="00F22470" w:rsidDel="003F03AC" w:rsidRDefault="004A0BCF" w:rsidP="00784A8E">
      <w:pPr>
        <w:ind w:firstLine="270"/>
        <w:jc w:val="both"/>
        <w:rPr>
          <w:del w:id="420" w:author="DHA" w:date="2010-07-06T00:54:00Z"/>
          <w:rFonts w:ascii="Times New Roman" w:hAnsi="Times New Roman"/>
          <w:color w:val="000000"/>
          <w:sz w:val="26"/>
          <w:szCs w:val="26"/>
        </w:rPr>
      </w:pPr>
      <w:bookmarkStart w:id="421" w:name="_Toc262558498"/>
      <w:del w:id="422" w:author="DHA" w:date="2010-07-06T00:54:00Z">
        <w:r w:rsidRPr="00C900E0" w:rsidDel="003F03AC">
          <w:rPr>
            <w:rFonts w:ascii="Times New Roman" w:hAnsi="Times New Roman"/>
            <w:i/>
            <w:color w:val="000000"/>
            <w:sz w:val="26"/>
            <w:szCs w:val="26"/>
            <w:lang w:val="en-US"/>
          </w:rPr>
          <w:delText>Mục đích của chương này là</w:delText>
        </w:r>
        <w:r w:rsidRPr="003D22F6" w:rsidDel="003F03AC">
          <w:rPr>
            <w:rFonts w:ascii="Times New Roman" w:hAnsi="Times New Roman"/>
            <w:i/>
            <w:color w:val="000000"/>
            <w:sz w:val="26"/>
            <w:szCs w:val="26"/>
          </w:rPr>
          <w:delText xml:space="preserve"> mô tả một cách chi tiết các quy trình nghiệp vụ trong công tác tổ chức thi cấp chứng chỉ của </w:delText>
        </w:r>
      </w:del>
      <w:del w:id="423" w:author="DHA" w:date="2010-07-05T20:20:00Z">
        <w:r w:rsidR="00051831" w:rsidRPr="00051831">
          <w:rPr>
            <w:rFonts w:ascii="Times New Roman" w:hAnsi="Times New Roman"/>
            <w:i/>
            <w:color w:val="000000"/>
            <w:sz w:val="26"/>
            <w:szCs w:val="26"/>
            <w:highlight w:val="yellow"/>
            <w:rPrChange w:id="424" w:author="DONGTHUY" w:date="2010-07-04T12:21:00Z">
              <w:rPr>
                <w:rFonts w:ascii="Times New Roman" w:hAnsi="Times New Roman"/>
                <w:i/>
                <w:color w:val="000000"/>
                <w:sz w:val="26"/>
                <w:szCs w:val="26"/>
              </w:rPr>
            </w:rPrChange>
          </w:rPr>
          <w:delText>Trung tâm tin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25" w:author="DONGTHUY" w:date="2010-07-04T12:21:00Z">
              <w:rPr>
                <w:rFonts w:ascii="Times New Roman" w:hAnsi="Times New Roman"/>
                <w:i/>
                <w:color w:val="000000"/>
                <w:sz w:val="26"/>
                <w:szCs w:val="26"/>
              </w:rPr>
            </w:rPrChange>
          </w:rPr>
          <w:delText xml:space="preserve">c </w:delText>
        </w:r>
        <w:r w:rsidR="00E90041" w:rsidDel="00F332EA">
          <w:rPr>
            <w:rFonts w:ascii="Times New Roman" w:hAnsi="Times New Roman"/>
            <w:i/>
            <w:color w:val="000000"/>
            <w:sz w:val="26"/>
            <w:szCs w:val="26"/>
            <w:highlight w:val="yellow"/>
          </w:rPr>
          <w:delText>–</w:delText>
        </w:r>
        <w:r w:rsidR="00051831" w:rsidRPr="00051831">
          <w:rPr>
            <w:rFonts w:ascii="Times New Roman" w:hAnsi="Times New Roman"/>
            <w:i/>
            <w:color w:val="000000"/>
            <w:sz w:val="26"/>
            <w:szCs w:val="26"/>
            <w:highlight w:val="yellow"/>
            <w:rPrChange w:id="426" w:author="DONGTHUY" w:date="2010-07-04T12:21:00Z">
              <w:rPr>
                <w:rFonts w:ascii="Times New Roman" w:hAnsi="Times New Roman"/>
                <w:i/>
                <w:color w:val="000000"/>
                <w:sz w:val="26"/>
                <w:szCs w:val="26"/>
              </w:rPr>
            </w:rPrChange>
          </w:rPr>
          <w:delText xml:space="preserve"> trư</w:delText>
        </w:r>
        <w:r w:rsidR="00E90041" w:rsidDel="00F332EA">
          <w:rPr>
            <w:rFonts w:ascii="Times New Roman" w:hAnsi="Times New Roman"/>
            <w:i/>
            <w:color w:val="000000"/>
            <w:sz w:val="26"/>
            <w:szCs w:val="26"/>
            <w:highlight w:val="yellow"/>
          </w:rPr>
          <w:delText>ờ</w:delText>
        </w:r>
        <w:r w:rsidR="00051831" w:rsidRPr="00051831">
          <w:rPr>
            <w:rFonts w:ascii="Times New Roman" w:hAnsi="Times New Roman"/>
            <w:i/>
            <w:color w:val="000000"/>
            <w:sz w:val="26"/>
            <w:szCs w:val="26"/>
            <w:highlight w:val="yellow"/>
            <w:rPrChange w:id="427" w:author="DONGTHUY" w:date="2010-07-04T12:21:00Z">
              <w:rPr>
                <w:rFonts w:ascii="Times New Roman" w:hAnsi="Times New Roman"/>
                <w:i/>
                <w:color w:val="000000"/>
                <w:sz w:val="26"/>
                <w:szCs w:val="26"/>
              </w:rPr>
            </w:rPrChange>
          </w:rPr>
          <w:delText>ng Đ</w:delText>
        </w:r>
        <w:r w:rsidR="00E90041" w:rsidDel="00F332EA">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28" w:author="DONGTHUY" w:date="2010-07-04T12:21:00Z">
              <w:rPr>
                <w:rFonts w:ascii="Times New Roman" w:hAnsi="Times New Roman"/>
                <w:i/>
                <w:color w:val="000000"/>
                <w:sz w:val="26"/>
                <w:szCs w:val="26"/>
              </w:rPr>
            </w:rPrChange>
          </w:rPr>
          <w:delText>i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29" w:author="DONGTHUY" w:date="2010-07-04T12:21:00Z">
              <w:rPr>
                <w:rFonts w:ascii="Times New Roman" w:hAnsi="Times New Roman"/>
                <w:i/>
                <w:color w:val="000000"/>
                <w:sz w:val="26"/>
                <w:szCs w:val="26"/>
              </w:rPr>
            </w:rPrChange>
          </w:rPr>
          <w:delText>c Khoa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30" w:author="DONGTHUY" w:date="2010-07-04T12:21:00Z">
              <w:rPr>
                <w:rFonts w:ascii="Times New Roman" w:hAnsi="Times New Roman"/>
                <w:i/>
                <w:color w:val="000000"/>
                <w:sz w:val="26"/>
                <w:szCs w:val="26"/>
              </w:rPr>
            </w:rPrChange>
          </w:rPr>
          <w:delText>c T</w:delText>
        </w:r>
        <w:r w:rsidR="00E90041" w:rsidDel="00F332EA">
          <w:rPr>
            <w:rFonts w:ascii="Times New Roman" w:hAnsi="Times New Roman"/>
            <w:i/>
            <w:color w:val="000000"/>
            <w:sz w:val="26"/>
            <w:szCs w:val="26"/>
            <w:highlight w:val="yellow"/>
          </w:rPr>
          <w:delText>ự</w:delText>
        </w:r>
        <w:r w:rsidR="00051831" w:rsidRPr="00051831">
          <w:rPr>
            <w:rFonts w:ascii="Times New Roman" w:hAnsi="Times New Roman"/>
            <w:i/>
            <w:color w:val="000000"/>
            <w:sz w:val="26"/>
            <w:szCs w:val="26"/>
            <w:highlight w:val="yellow"/>
            <w:rPrChange w:id="431" w:author="DONGTHUY" w:date="2010-07-04T12:21:00Z">
              <w:rPr>
                <w:rFonts w:ascii="Times New Roman" w:hAnsi="Times New Roman"/>
                <w:i/>
                <w:color w:val="000000"/>
                <w:sz w:val="26"/>
                <w:szCs w:val="26"/>
              </w:rPr>
            </w:rPrChange>
          </w:rPr>
          <w:delText xml:space="preserve"> nhiên </w:delText>
        </w:r>
        <w:r w:rsidR="00E90041" w:rsidDel="00F332EA">
          <w:rPr>
            <w:rFonts w:ascii="Times New Roman" w:hAnsi="Times New Roman"/>
            <w:i/>
            <w:color w:val="000000"/>
            <w:sz w:val="26"/>
            <w:szCs w:val="26"/>
            <w:highlight w:val="yellow"/>
          </w:rPr>
          <w:delText>–</w:delText>
        </w:r>
        <w:r w:rsidR="00051831" w:rsidRPr="00051831">
          <w:rPr>
            <w:rFonts w:ascii="Times New Roman" w:hAnsi="Times New Roman"/>
            <w:i/>
            <w:color w:val="000000"/>
            <w:sz w:val="26"/>
            <w:szCs w:val="26"/>
            <w:highlight w:val="yellow"/>
            <w:rPrChange w:id="432" w:author="DONGTHUY" w:date="2010-07-04T12:21:00Z">
              <w:rPr>
                <w:rFonts w:ascii="Times New Roman" w:hAnsi="Times New Roman"/>
                <w:i/>
                <w:color w:val="000000"/>
                <w:sz w:val="26"/>
                <w:szCs w:val="26"/>
              </w:rPr>
            </w:rPrChange>
          </w:rPr>
          <w:delText xml:space="preserve"> Đ</w:delText>
        </w:r>
        <w:r w:rsidR="00E90041" w:rsidDel="00F332EA">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33" w:author="DONGTHUY" w:date="2010-07-04T12:21:00Z">
              <w:rPr>
                <w:rFonts w:ascii="Times New Roman" w:hAnsi="Times New Roman"/>
                <w:i/>
                <w:color w:val="000000"/>
                <w:sz w:val="26"/>
                <w:szCs w:val="26"/>
              </w:rPr>
            </w:rPrChange>
          </w:rPr>
          <w:delText>i h</w:delText>
        </w:r>
        <w:r w:rsidR="00E90041" w:rsidDel="00F332EA">
          <w:rPr>
            <w:rFonts w:ascii="Times New Roman" w:hAnsi="Times New Roman"/>
            <w:i/>
            <w:color w:val="000000"/>
            <w:sz w:val="26"/>
            <w:szCs w:val="26"/>
            <w:highlight w:val="yellow"/>
          </w:rPr>
          <w:delText>ọ</w:delText>
        </w:r>
        <w:r w:rsidR="00051831" w:rsidRPr="00051831">
          <w:rPr>
            <w:rFonts w:ascii="Times New Roman" w:hAnsi="Times New Roman"/>
            <w:i/>
            <w:color w:val="000000"/>
            <w:sz w:val="26"/>
            <w:szCs w:val="26"/>
            <w:highlight w:val="yellow"/>
            <w:rPrChange w:id="434" w:author="DONGTHUY" w:date="2010-07-04T12:21:00Z">
              <w:rPr>
                <w:rFonts w:ascii="Times New Roman" w:hAnsi="Times New Roman"/>
                <w:i/>
                <w:color w:val="000000"/>
                <w:sz w:val="26"/>
                <w:szCs w:val="26"/>
              </w:rPr>
            </w:rPrChange>
          </w:rPr>
          <w:delText>c Qu</w:delText>
        </w:r>
        <w:r w:rsidR="00E90041" w:rsidDel="00F332EA">
          <w:rPr>
            <w:rFonts w:ascii="Times New Roman" w:hAnsi="Times New Roman"/>
            <w:i/>
            <w:color w:val="000000"/>
            <w:sz w:val="26"/>
            <w:szCs w:val="26"/>
            <w:highlight w:val="yellow"/>
          </w:rPr>
          <w:delText>ố</w:delText>
        </w:r>
        <w:r w:rsidR="00051831" w:rsidRPr="00051831">
          <w:rPr>
            <w:rFonts w:ascii="Times New Roman" w:hAnsi="Times New Roman"/>
            <w:i/>
            <w:color w:val="000000"/>
            <w:sz w:val="26"/>
            <w:szCs w:val="26"/>
            <w:highlight w:val="yellow"/>
            <w:rPrChange w:id="435" w:author="DONGTHUY" w:date="2010-07-04T12:21:00Z">
              <w:rPr>
                <w:rFonts w:ascii="Times New Roman" w:hAnsi="Times New Roman"/>
                <w:i/>
                <w:color w:val="000000"/>
                <w:sz w:val="26"/>
                <w:szCs w:val="26"/>
              </w:rPr>
            </w:rPrChange>
          </w:rPr>
          <w:delText>c gia t.p H</w:delText>
        </w:r>
        <w:r w:rsidR="00E90041" w:rsidDel="00F332EA">
          <w:rPr>
            <w:rFonts w:ascii="Times New Roman" w:hAnsi="Times New Roman"/>
            <w:i/>
            <w:color w:val="000000"/>
            <w:sz w:val="26"/>
            <w:szCs w:val="26"/>
            <w:highlight w:val="yellow"/>
          </w:rPr>
          <w:delText>ồ</w:delText>
        </w:r>
        <w:r w:rsidR="00051831" w:rsidRPr="00051831">
          <w:rPr>
            <w:rFonts w:ascii="Times New Roman" w:hAnsi="Times New Roman"/>
            <w:i/>
            <w:color w:val="000000"/>
            <w:sz w:val="26"/>
            <w:szCs w:val="26"/>
            <w:highlight w:val="yellow"/>
            <w:rPrChange w:id="436" w:author="DONGTHUY" w:date="2010-07-04T12:21:00Z">
              <w:rPr>
                <w:rFonts w:ascii="Times New Roman" w:hAnsi="Times New Roman"/>
                <w:i/>
                <w:color w:val="000000"/>
                <w:sz w:val="26"/>
                <w:szCs w:val="26"/>
              </w:rPr>
            </w:rPrChange>
          </w:rPr>
          <w:delText xml:space="preserve"> Chí Minh</w:delText>
        </w:r>
      </w:del>
      <w:del w:id="437" w:author="DHA" w:date="2010-07-06T00:54:00Z">
        <w:r w:rsidRPr="003D22F6" w:rsidDel="003F03AC">
          <w:rPr>
            <w:rFonts w:ascii="Times New Roman" w:hAnsi="Times New Roman"/>
            <w:i/>
            <w:color w:val="000000"/>
            <w:sz w:val="26"/>
            <w:szCs w:val="26"/>
          </w:rPr>
          <w:delText xml:space="preserve">. Nội dung chính của </w:delText>
        </w:r>
        <w:r w:rsidRPr="00B34253" w:rsidDel="003F03AC">
          <w:rPr>
            <w:rFonts w:ascii="Times New Roman" w:hAnsi="Times New Roman"/>
            <w:i/>
            <w:color w:val="000000"/>
            <w:sz w:val="26"/>
            <w:szCs w:val="26"/>
          </w:rPr>
          <w:delText>chương</w:delText>
        </w:r>
        <w:r w:rsidRPr="003D22F6" w:rsidDel="003F03AC">
          <w:rPr>
            <w:rFonts w:ascii="Times New Roman" w:hAnsi="Times New Roman"/>
            <w:i/>
            <w:color w:val="000000"/>
            <w:sz w:val="26"/>
            <w:szCs w:val="26"/>
          </w:rPr>
          <w:delText xml:space="preserve"> bao gồm các thông tin thu thập được từ thực tế </w:delText>
        </w:r>
        <w:r w:rsidR="00051831" w:rsidRPr="00051831">
          <w:rPr>
            <w:rFonts w:ascii="Times New Roman" w:hAnsi="Times New Roman"/>
            <w:i/>
            <w:color w:val="000000"/>
            <w:sz w:val="26"/>
            <w:szCs w:val="26"/>
            <w:highlight w:val="yellow"/>
            <w:rPrChange w:id="438" w:author="DONGTHUY" w:date="2010-07-04T12:21:00Z">
              <w:rPr>
                <w:rFonts w:ascii="Times New Roman" w:hAnsi="Times New Roman"/>
                <w:i/>
                <w:color w:val="000000"/>
                <w:sz w:val="26"/>
                <w:szCs w:val="26"/>
              </w:rPr>
            </w:rPrChange>
          </w:rPr>
          <w:delText>do đ</w:delText>
        </w:r>
        <w:r w:rsidR="00E90041" w:rsidDel="003F03AC">
          <w:rPr>
            <w:rFonts w:ascii="Times New Roman" w:hAnsi="Times New Roman"/>
            <w:i/>
            <w:color w:val="000000"/>
            <w:sz w:val="26"/>
            <w:szCs w:val="26"/>
            <w:highlight w:val="yellow"/>
          </w:rPr>
          <w:delText>ạ</w:delText>
        </w:r>
        <w:r w:rsidR="00051831" w:rsidRPr="00051831">
          <w:rPr>
            <w:rFonts w:ascii="Times New Roman" w:hAnsi="Times New Roman"/>
            <w:i/>
            <w:color w:val="000000"/>
            <w:sz w:val="26"/>
            <w:szCs w:val="26"/>
            <w:highlight w:val="yellow"/>
            <w:rPrChange w:id="439" w:author="DONGTHUY" w:date="2010-07-04T12:21:00Z">
              <w:rPr>
                <w:rFonts w:ascii="Times New Roman" w:hAnsi="Times New Roman"/>
                <w:i/>
                <w:color w:val="000000"/>
                <w:sz w:val="26"/>
                <w:szCs w:val="26"/>
              </w:rPr>
            </w:rPrChange>
          </w:rPr>
          <w:delText>i di</w:delText>
        </w:r>
        <w:r w:rsidR="00E90041" w:rsidDel="003F03AC">
          <w:rPr>
            <w:rFonts w:ascii="Times New Roman" w:hAnsi="Times New Roman"/>
            <w:i/>
            <w:color w:val="000000"/>
            <w:sz w:val="26"/>
            <w:szCs w:val="26"/>
            <w:highlight w:val="yellow"/>
          </w:rPr>
          <w:delText>ệ</w:delText>
        </w:r>
        <w:r w:rsidR="00051831" w:rsidRPr="00051831">
          <w:rPr>
            <w:rFonts w:ascii="Times New Roman" w:hAnsi="Times New Roman"/>
            <w:i/>
            <w:color w:val="000000"/>
            <w:sz w:val="26"/>
            <w:szCs w:val="26"/>
            <w:highlight w:val="yellow"/>
            <w:rPrChange w:id="440" w:author="DONGTHUY" w:date="2010-07-04T12:21:00Z">
              <w:rPr>
                <w:rFonts w:ascii="Times New Roman" w:hAnsi="Times New Roman"/>
                <w:i/>
                <w:color w:val="000000"/>
                <w:sz w:val="26"/>
                <w:szCs w:val="26"/>
              </w:rPr>
            </w:rPrChange>
          </w:rPr>
          <w:delText>n c</w:delText>
        </w:r>
        <w:r w:rsidR="00E90041" w:rsidDel="003F03AC">
          <w:rPr>
            <w:rFonts w:ascii="Times New Roman" w:hAnsi="Times New Roman"/>
            <w:i/>
            <w:color w:val="000000"/>
            <w:sz w:val="26"/>
            <w:szCs w:val="26"/>
            <w:highlight w:val="yellow"/>
          </w:rPr>
          <w:delText>ủ</w:delText>
        </w:r>
        <w:r w:rsidR="00051831" w:rsidRPr="00051831">
          <w:rPr>
            <w:rFonts w:ascii="Times New Roman" w:hAnsi="Times New Roman"/>
            <w:i/>
            <w:color w:val="000000"/>
            <w:sz w:val="26"/>
            <w:szCs w:val="26"/>
            <w:highlight w:val="yellow"/>
            <w:rPrChange w:id="441" w:author="DONGTHUY" w:date="2010-07-04T12:21:00Z">
              <w:rPr>
                <w:rFonts w:ascii="Times New Roman" w:hAnsi="Times New Roman"/>
                <w:i/>
                <w:color w:val="000000"/>
                <w:sz w:val="26"/>
                <w:szCs w:val="26"/>
              </w:rPr>
            </w:rPrChange>
          </w:rPr>
          <w:delText>a Trung Tâm cung c</w:delText>
        </w:r>
        <w:r w:rsidR="00E90041" w:rsidDel="003F03AC">
          <w:rPr>
            <w:rFonts w:ascii="Times New Roman" w:hAnsi="Times New Roman"/>
            <w:i/>
            <w:color w:val="000000"/>
            <w:sz w:val="26"/>
            <w:szCs w:val="26"/>
            <w:highlight w:val="yellow"/>
          </w:rPr>
          <w:delText>ấ</w:delText>
        </w:r>
        <w:r w:rsidR="00051831" w:rsidRPr="00051831">
          <w:rPr>
            <w:rFonts w:ascii="Times New Roman" w:hAnsi="Times New Roman"/>
            <w:i/>
            <w:color w:val="000000"/>
            <w:sz w:val="26"/>
            <w:szCs w:val="26"/>
            <w:highlight w:val="yellow"/>
            <w:rPrChange w:id="442" w:author="DONGTHUY" w:date="2010-07-04T12:21:00Z">
              <w:rPr>
                <w:rFonts w:ascii="Times New Roman" w:hAnsi="Times New Roman"/>
                <w:i/>
                <w:color w:val="000000"/>
                <w:sz w:val="26"/>
                <w:szCs w:val="26"/>
              </w:rPr>
            </w:rPrChange>
          </w:rPr>
          <w:delText xml:space="preserve">p </w:delText>
        </w:r>
        <w:r w:rsidR="00E90041" w:rsidDel="003F03AC">
          <w:rPr>
            <w:rStyle w:val="FootnoteReference"/>
            <w:rFonts w:ascii="Times New Roman" w:hAnsi="Times New Roman"/>
            <w:i/>
            <w:color w:val="000000"/>
            <w:sz w:val="26"/>
            <w:szCs w:val="26"/>
          </w:rPr>
          <w:footnoteReference w:id="3"/>
        </w:r>
        <w:r w:rsidRPr="003D22F6" w:rsidDel="003F03AC">
          <w:rPr>
            <w:rFonts w:ascii="Times New Roman" w:hAnsi="Times New Roman"/>
            <w:i/>
            <w:color w:val="000000"/>
            <w:sz w:val="26"/>
            <w:szCs w:val="26"/>
          </w:rPr>
          <w:delText>, các phân tích yêu cầu chức năng, yêu cầu phi chức năng cũng như các ràng buộc hệ thống… nhằm cung cấp những thông tin cần thiết và rõ ràng nhất phục vụ cho quá trình phân tích, thiết kế, xây dựng ứng dụng quản lý nằm trong khuôn khổ của luận văn này</w:delText>
        </w:r>
        <w:r w:rsidRPr="003D22F6" w:rsidDel="003F03AC">
          <w:rPr>
            <w:rFonts w:ascii="Times New Roman" w:hAnsi="Times New Roman"/>
            <w:color w:val="000000"/>
            <w:sz w:val="26"/>
            <w:szCs w:val="26"/>
          </w:rPr>
          <w:delText>.</w:delText>
        </w:r>
      </w:del>
    </w:p>
    <w:p w:rsidR="004A0BCF" w:rsidRPr="00F22470" w:rsidDel="003F03AC" w:rsidRDefault="004A0BCF" w:rsidP="00784A8E">
      <w:pPr>
        <w:pStyle w:val="ListParagraph"/>
        <w:numPr>
          <w:ilvl w:val="0"/>
          <w:numId w:val="20"/>
        </w:numPr>
        <w:jc w:val="both"/>
        <w:outlineLvl w:val="0"/>
        <w:rPr>
          <w:del w:id="446" w:author="DHA" w:date="2010-07-06T00:54:00Z"/>
          <w:rFonts w:ascii="Times New Roman" w:hAnsi="Times New Roman"/>
          <w:b/>
          <w:bCs/>
          <w:color w:val="000000"/>
          <w:sz w:val="26"/>
          <w:szCs w:val="26"/>
        </w:rPr>
      </w:pPr>
      <w:bookmarkStart w:id="447" w:name="_Toc263796546"/>
      <w:bookmarkStart w:id="448" w:name="_Toc263797157"/>
      <w:bookmarkEnd w:id="421"/>
      <w:del w:id="449" w:author="DHA" w:date="2010-07-06T00:54:00Z">
        <w:r w:rsidRPr="00F22470" w:rsidDel="003F03AC">
          <w:rPr>
            <w:rFonts w:ascii="Times New Roman" w:hAnsi="Times New Roman"/>
            <w:b/>
            <w:bCs/>
            <w:color w:val="000000"/>
            <w:sz w:val="26"/>
            <w:szCs w:val="26"/>
          </w:rPr>
          <w:delText>Đặc tả quy trình nghiệp vụ.</w:delText>
        </w:r>
        <w:bookmarkEnd w:id="447"/>
        <w:bookmarkEnd w:id="448"/>
      </w:del>
    </w:p>
    <w:p w:rsidR="004A0BCF" w:rsidRPr="007D59E5" w:rsidDel="003F03AC" w:rsidRDefault="004A0BCF" w:rsidP="00784A8E">
      <w:pPr>
        <w:pStyle w:val="ListParagraph"/>
        <w:numPr>
          <w:ilvl w:val="1"/>
          <w:numId w:val="20"/>
        </w:numPr>
        <w:jc w:val="both"/>
        <w:outlineLvl w:val="1"/>
        <w:rPr>
          <w:del w:id="450" w:author="DHA" w:date="2010-07-06T00:54:00Z"/>
          <w:rFonts w:ascii="Times New Roman" w:hAnsi="Times New Roman"/>
          <w:b/>
          <w:bCs/>
          <w:color w:val="000000"/>
          <w:sz w:val="26"/>
          <w:szCs w:val="26"/>
          <w:lang w:val="en-US"/>
        </w:rPr>
      </w:pPr>
      <w:bookmarkStart w:id="451" w:name="_Toc262558500"/>
      <w:bookmarkStart w:id="452" w:name="_Toc263796547"/>
      <w:bookmarkStart w:id="453" w:name="_Toc263797158"/>
      <w:del w:id="454" w:author="DHA" w:date="2010-07-06T00:54:00Z">
        <w:r w:rsidRPr="007D59E5" w:rsidDel="003F03AC">
          <w:rPr>
            <w:rFonts w:ascii="Times New Roman" w:hAnsi="Times New Roman"/>
            <w:b/>
            <w:bCs/>
            <w:color w:val="000000"/>
            <w:sz w:val="26"/>
            <w:szCs w:val="26"/>
            <w:lang w:val="en-US"/>
          </w:rPr>
          <w:delText>Phạm vi</w:delText>
        </w:r>
        <w:bookmarkEnd w:id="451"/>
        <w:bookmarkEnd w:id="452"/>
        <w:bookmarkEnd w:id="453"/>
      </w:del>
    </w:p>
    <w:p w:rsidR="004A0BCF" w:rsidRPr="00C900E0" w:rsidDel="003F03AC" w:rsidRDefault="004A0BCF" w:rsidP="00784A8E">
      <w:pPr>
        <w:pStyle w:val="ListParagraph"/>
        <w:ind w:left="0" w:firstLine="270"/>
        <w:jc w:val="both"/>
        <w:rPr>
          <w:del w:id="455" w:author="DHA" w:date="2010-07-06T00:54:00Z"/>
          <w:rFonts w:ascii="Times New Roman" w:hAnsi="Times New Roman"/>
          <w:color w:val="000000"/>
          <w:sz w:val="26"/>
          <w:szCs w:val="26"/>
        </w:rPr>
      </w:pPr>
      <w:del w:id="456" w:author="DHA" w:date="2010-07-06T00:54:00Z">
        <w:r w:rsidRPr="003D22F6" w:rsidDel="003F03AC">
          <w:rPr>
            <w:rFonts w:ascii="Times New Roman" w:hAnsi="Times New Roman"/>
            <w:color w:val="000000"/>
            <w:sz w:val="26"/>
            <w:szCs w:val="26"/>
          </w:rPr>
          <w:delText>Các quy trình nghiệp vụ được mô tả dưới đây nằm trong giai đoạn tổ chức thi cấp chứng chỉ của Trung tâm đối với thí sinh tự do. Giai đoạn này diễn ra từ thời điểm bắt đầu tiếp nhận hồ sơ đăng ký dự thi cho đến khi các chứng chỉ đã hoàn tất và sẵn sàng cấp cho các thí sinh thi đạt.</w:delText>
        </w:r>
      </w:del>
    </w:p>
    <w:p w:rsidR="004A0BCF" w:rsidRPr="007D59E5" w:rsidDel="003F03AC" w:rsidRDefault="004A0BCF" w:rsidP="00784A8E">
      <w:pPr>
        <w:pStyle w:val="ListParagraph"/>
        <w:numPr>
          <w:ilvl w:val="1"/>
          <w:numId w:val="20"/>
        </w:numPr>
        <w:jc w:val="both"/>
        <w:outlineLvl w:val="1"/>
        <w:rPr>
          <w:del w:id="457" w:author="DHA" w:date="2010-07-06T00:54:00Z"/>
          <w:rFonts w:ascii="Times New Roman" w:hAnsi="Times New Roman"/>
          <w:b/>
          <w:color w:val="000000"/>
          <w:sz w:val="26"/>
          <w:szCs w:val="26"/>
        </w:rPr>
      </w:pPr>
      <w:bookmarkStart w:id="458" w:name="_Toc263796548"/>
      <w:bookmarkStart w:id="459" w:name="_Toc263797159"/>
      <w:del w:id="460" w:author="DHA" w:date="2010-07-06T00:54:00Z">
        <w:r w:rsidRPr="007D59E5" w:rsidDel="003F03AC">
          <w:rPr>
            <w:rFonts w:ascii="Times New Roman" w:hAnsi="Times New Roman"/>
            <w:b/>
            <w:color w:val="000000"/>
            <w:sz w:val="26"/>
            <w:szCs w:val="26"/>
            <w:lang w:val="en-US"/>
          </w:rPr>
          <w:delText>Nội dung đặc tả:</w:delText>
        </w:r>
        <w:bookmarkEnd w:id="458"/>
        <w:bookmarkEnd w:id="459"/>
      </w:del>
    </w:p>
    <w:p w:rsidR="004A0BCF" w:rsidRPr="00C900E0" w:rsidDel="003F03AC" w:rsidRDefault="004A0BCF" w:rsidP="00784A8E">
      <w:pPr>
        <w:pStyle w:val="ListParagraph"/>
        <w:numPr>
          <w:ilvl w:val="2"/>
          <w:numId w:val="20"/>
        </w:numPr>
        <w:jc w:val="both"/>
        <w:outlineLvl w:val="2"/>
        <w:rPr>
          <w:del w:id="461" w:author="DHA" w:date="2010-07-06T00:54:00Z"/>
          <w:rFonts w:ascii="Times New Roman" w:hAnsi="Times New Roman"/>
          <w:b/>
          <w:color w:val="000000"/>
          <w:sz w:val="26"/>
          <w:szCs w:val="26"/>
        </w:rPr>
      </w:pPr>
      <w:bookmarkStart w:id="462" w:name="_Toc262558502"/>
      <w:bookmarkStart w:id="463" w:name="_Toc263796549"/>
      <w:bookmarkStart w:id="464" w:name="_Toc263797160"/>
      <w:del w:id="465" w:author="DHA" w:date="2010-07-06T00:54:00Z">
        <w:r w:rsidRPr="003D22F6" w:rsidDel="003F03AC">
          <w:rPr>
            <w:rFonts w:ascii="Times New Roman" w:hAnsi="Times New Roman"/>
            <w:b/>
            <w:color w:val="000000"/>
            <w:sz w:val="26"/>
            <w:szCs w:val="26"/>
          </w:rPr>
          <w:delText>Giới thiệu tổng quan về hệ thống</w:delText>
        </w:r>
        <w:bookmarkEnd w:id="462"/>
        <w:bookmarkEnd w:id="463"/>
        <w:bookmarkEnd w:id="464"/>
      </w:del>
    </w:p>
    <w:p w:rsidR="004A0BCF" w:rsidRPr="003D718A" w:rsidDel="003F03AC" w:rsidRDefault="00051831" w:rsidP="003D718A">
      <w:pPr>
        <w:ind w:firstLine="284"/>
        <w:jc w:val="both"/>
        <w:rPr>
          <w:del w:id="466" w:author="DHA" w:date="2010-07-06T00:54:00Z"/>
          <w:rFonts w:ascii="Times New Roman" w:hAnsi="Times New Roman"/>
          <w:color w:val="000000"/>
          <w:sz w:val="26"/>
          <w:szCs w:val="26"/>
        </w:rPr>
      </w:pPr>
      <w:del w:id="467" w:author="DHA" w:date="2010-07-06T00:54:00Z">
        <w:r w:rsidRPr="00051831">
          <w:rPr>
            <w:rFonts w:ascii="Times New Roman" w:hAnsi="Times New Roman"/>
            <w:color w:val="000000"/>
            <w:sz w:val="26"/>
            <w:szCs w:val="26"/>
            <w:highlight w:val="yellow"/>
            <w:rPrChange w:id="468" w:author="DONGTHUY" w:date="2010-07-04T12:23:00Z">
              <w:rPr>
                <w:rFonts w:ascii="Times New Roman" w:hAnsi="Times New Roman"/>
                <w:color w:val="000000"/>
                <w:sz w:val="26"/>
                <w:szCs w:val="26"/>
                <w:vertAlign w:val="superscript"/>
              </w:rPr>
            </w:rPrChange>
          </w:rPr>
          <w:delText>Trung tâm Tin học trường Đại học Khoa học Tự nhiên TP.HCM</w:delText>
        </w:r>
        <w:r w:rsidR="004A0BCF" w:rsidRPr="003D718A" w:rsidDel="003F03AC">
          <w:rPr>
            <w:rFonts w:ascii="Times New Roman" w:hAnsi="Times New Roman"/>
            <w:color w:val="000000"/>
            <w:sz w:val="26"/>
            <w:szCs w:val="26"/>
          </w:rPr>
          <w:delText xml:space="preserve"> là một trong những trung tâm đào tạo CNTT lớn nhất với hơn 40 Cơ sở liên kết đào tạo (CSLK) trên khắp cả nước. Hằng năm Trung tâm đào tạo và tổ chức thi cấp chứng chỉ cho các thí sinh có nguyện vọng thi đạt các chứng chỉ tin học. </w:delText>
        </w:r>
      </w:del>
    </w:p>
    <w:p w:rsidR="004A0BCF" w:rsidRPr="003D718A" w:rsidDel="003F03AC" w:rsidRDefault="004A0BCF" w:rsidP="003D718A">
      <w:pPr>
        <w:ind w:firstLine="284"/>
        <w:jc w:val="both"/>
        <w:rPr>
          <w:del w:id="469" w:author="DHA" w:date="2010-07-06T00:54:00Z"/>
          <w:rFonts w:ascii="Times New Roman" w:hAnsi="Times New Roman"/>
          <w:color w:val="000000"/>
          <w:sz w:val="26"/>
          <w:szCs w:val="26"/>
        </w:rPr>
      </w:pPr>
      <w:del w:id="470" w:author="DHA" w:date="2010-07-06T00:54:00Z">
        <w:r w:rsidRPr="003D718A" w:rsidDel="003F03AC">
          <w:rPr>
            <w:rFonts w:ascii="Times New Roman" w:hAnsi="Times New Roman"/>
            <w:color w:val="000000"/>
            <w:sz w:val="26"/>
            <w:szCs w:val="26"/>
          </w:rPr>
          <w:delText>Vào đầu niên khóa, nhân viên kế hoạch của Trung tâm lập ra bảng kế hoạch cho các khóa học sẽ mở trong niên khóa đó. Ứng với mỗi khóa học sẽ có tương ứng một đợt thi. Một đợt thi sẽ được tổ chức tại nhiều địa điểm thi và có thể diễn ra trong một hoặc nhiều ngày. Thí sinh tự do là những thí sinh không đăng ký theo học các khóa học của Trung tâm nhưng đăng ký dự thi và sẽ được sắp xếp thi cùng đợt với học viên của khóa học đó.</w:delText>
        </w:r>
      </w:del>
    </w:p>
    <w:p w:rsidR="004A0BCF" w:rsidRPr="003D718A" w:rsidDel="003F03AC" w:rsidRDefault="004A0BCF" w:rsidP="003D718A">
      <w:pPr>
        <w:ind w:firstLine="284"/>
        <w:jc w:val="both"/>
        <w:rPr>
          <w:del w:id="471" w:author="DHA" w:date="2010-07-06T00:54:00Z"/>
          <w:rFonts w:ascii="Times New Roman" w:hAnsi="Times New Roman"/>
          <w:color w:val="000000"/>
          <w:sz w:val="26"/>
          <w:szCs w:val="26"/>
        </w:rPr>
      </w:pPr>
      <w:del w:id="472" w:author="DHA" w:date="2010-07-06T00:54:00Z">
        <w:r w:rsidRPr="003D718A" w:rsidDel="003F03AC">
          <w:rPr>
            <w:rFonts w:ascii="Times New Roman" w:hAnsi="Times New Roman"/>
            <w:color w:val="000000"/>
            <w:sz w:val="26"/>
            <w:szCs w:val="26"/>
          </w:rPr>
          <w:delText xml:space="preserve">Một quy trình tổ chức thi và xét cấp chứng chỉ (gọi tắt là </w:delText>
        </w:r>
        <w:r w:rsidRPr="003D718A" w:rsidDel="003F03AC">
          <w:rPr>
            <w:rFonts w:ascii="Times New Roman" w:hAnsi="Times New Roman"/>
            <w:i/>
            <w:color w:val="000000"/>
            <w:sz w:val="26"/>
            <w:szCs w:val="26"/>
          </w:rPr>
          <w:delText>quy trình thi</w:delText>
        </w:r>
        <w:r w:rsidRPr="003D718A" w:rsidDel="003F03AC">
          <w:rPr>
            <w:rFonts w:ascii="Times New Roman" w:hAnsi="Times New Roman"/>
            <w:color w:val="000000"/>
            <w:sz w:val="26"/>
            <w:szCs w:val="26"/>
          </w:rPr>
          <w:delText>) chuẩn của Trung tâm đề ra bao gồm nhiều công đoạn xảy ra đồng thời hoặc nối tiếp nhau. Một công đoạn có thể do một hoặc nhiều nhân viên cùng phụ trách, mỗi nhân viên có thể được giao phụ trách một hoặc nhiều công việc khác nhau. Ngoài ra, quy trình thi có thể chịu sự chi phối của các tổ chức khác (bên ngoài trung tâm) tại các công đoạn thực hiện các công việc đặc thù.</w:delText>
        </w:r>
      </w:del>
    </w:p>
    <w:p w:rsidR="004A0BCF" w:rsidRPr="00C900E0" w:rsidDel="003F03AC" w:rsidRDefault="004A0BCF" w:rsidP="00784A8E">
      <w:pPr>
        <w:pStyle w:val="ListParagraph"/>
        <w:numPr>
          <w:ilvl w:val="2"/>
          <w:numId w:val="20"/>
        </w:numPr>
        <w:jc w:val="both"/>
        <w:outlineLvl w:val="2"/>
        <w:rPr>
          <w:del w:id="473" w:author="DHA" w:date="2010-07-06T00:54:00Z"/>
          <w:rFonts w:ascii="Times New Roman" w:hAnsi="Times New Roman"/>
          <w:b/>
          <w:color w:val="000000"/>
          <w:sz w:val="26"/>
          <w:szCs w:val="26"/>
        </w:rPr>
      </w:pPr>
      <w:bookmarkStart w:id="474" w:name="_Toc262558503"/>
      <w:bookmarkStart w:id="475" w:name="_Toc263796550"/>
      <w:bookmarkStart w:id="476" w:name="_Toc263797161"/>
      <w:del w:id="477" w:author="DHA" w:date="2010-07-06T00:54:00Z">
        <w:r w:rsidRPr="003D22F6" w:rsidDel="003F03AC">
          <w:rPr>
            <w:rFonts w:ascii="Times New Roman" w:hAnsi="Times New Roman"/>
            <w:b/>
            <w:color w:val="000000"/>
            <w:sz w:val="26"/>
            <w:szCs w:val="26"/>
          </w:rPr>
          <w:delText>Các quy trình hệ thống</w:delText>
        </w:r>
        <w:bookmarkEnd w:id="474"/>
        <w:bookmarkEnd w:id="475"/>
        <w:bookmarkEnd w:id="476"/>
      </w:del>
    </w:p>
    <w:p w:rsidR="004A0BCF" w:rsidRPr="00C900E0" w:rsidDel="003F03AC" w:rsidRDefault="004A0BCF" w:rsidP="00784A8E">
      <w:pPr>
        <w:pStyle w:val="ListParagraph"/>
        <w:ind w:left="0" w:firstLine="270"/>
        <w:jc w:val="both"/>
        <w:rPr>
          <w:del w:id="478" w:author="DHA" w:date="2010-07-06T00:54:00Z"/>
          <w:rFonts w:ascii="Times New Roman" w:hAnsi="Times New Roman"/>
          <w:color w:val="000000"/>
          <w:sz w:val="26"/>
          <w:szCs w:val="26"/>
        </w:rPr>
      </w:pPr>
      <w:del w:id="479" w:author="DHA" w:date="2010-07-06T00:54:00Z">
        <w:r w:rsidRPr="003D22F6" w:rsidDel="003F03AC">
          <w:rPr>
            <w:rFonts w:ascii="Times New Roman" w:hAnsi="Times New Roman"/>
            <w:color w:val="000000"/>
            <w:sz w:val="26"/>
            <w:szCs w:val="26"/>
          </w:rPr>
          <w:delText>Một quy trình tổ chức thi cấp chứng chỉ bao gồm 2 giai</w:delText>
        </w:r>
        <w:r w:rsidR="00051831" w:rsidRPr="00051831">
          <w:rPr>
            <w:lang w:val="en-US"/>
          </w:rPr>
          <w:pict>
            <v:group id="Canvas 344" o:spid="_x0000_s1026" editas="canvas" style="position:absolute;margin-left:20.55pt;margin-top:6.6pt;width:120.95pt;height:219.2pt;z-index:-251662336;mso-position-horizontal-relative:char;mso-position-vertical-relative:line" coordsize="15360,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">
              <v:rect id="_x0000_s1027" style="position:absolute;width:15360;height:27838;visibility:visible" fillcolor="#fde9d9" stroked="f">
                <v:fill opacity="39976f" color2="#756c64" rotate="t" focus="100%" type="gradient"/>
              </v:rect>
              <v:oval id="Oval 1189" o:spid="_x0000_s1028" style="position:absolute;left:6623;top:2324;width:2235;height:2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3zMQA&#10;AADcAAAADwAAAGRycy9kb3ducmV2LnhtbESPQWvCQBSE70L/w/IKvUjdWFHS1FUkoHg19dDja/Y1&#10;Cc2+DburSf69Kwgeh5n5hllvB9OKKznfWFYwnyUgiEurG64UnL/37ykIH5A1tpZJwUgetpuXyRoz&#10;bXs+0bUIlYgQ9hkqqEPoMil9WZNBP7MdcfT+rDMYonSV1A77CDet/EiSlTTYcFyosaO8pvK/uBgF&#10;btqN+XjM9/NfPhTLPtU/q7NW6u112H2BCDSEZ/jRPmoFi/Q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N8zEAAAA3AAAAA8AAAAAAAAAAAAAAAAAmAIAAGRycy9k&#10;b3ducmV2LnhtbFBLBQYAAAAABAAEAPUAAACJAwAAAAA=&#10;" fillcolor="black"/>
              <v:shapetype id="_x0000_t32" coordsize="21600,21600" o:spt="32" o:oned="t" path="m,l21600,21600e" filled="f">
                <v:path arrowok="t" fillok="f" o:connecttype="none"/>
                <o:lock v:ext="edit" shapetype="t"/>
              </v:shapetype>
              <v:shape id="AutoShape 1190" o:spid="_x0000_s1029" type="#_x0000_t32" style="position:absolute;left:7740;top:4387;width:13;height:13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Z5pcMAAADcAAAADwAAAGRycy9kb3ducmV2LnhtbERPy2oCMRTdF/oP4RbcFM2otN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eaXDAAAA3AAAAA8AAAAAAAAAAAAA&#10;AAAAoQIAAGRycy9kb3ducmV2LnhtbFBLBQYAAAAABAAEAPkAAACRAwAAAAA=&#10;"/>
              <v:rect id="Rectangle 1191" o:spid="_x0000_s1030" style="position:absolute;left:4095;width:7087;height:2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4MQA&#10;AADcAAAADwAAAGRycy9kb3ducmV2LnhtbESPT4vCMBTE74LfITzBm6YqLGttFFEL7mEPWxWvj+b1&#10;DzYvpYlav71ZWNjjMDO/YZJNbxrxoM7VlhXMphEI4tzqmksF51M6+QThPLLGxjIpeJGDzXo4SDDW&#10;9sk/9Mh8KQKEXYwKKu/bWEqXV2TQTW1LHLzCdgZ9kF0pdYfPADeNnEfRhzRYc1iosKVdRfktuxsF&#10;WXrR38urX1xtn5aHr/2+OLQnpcajfrsC4an3/+G/9lErWCxn8HsmH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ODEAAAA3AAAAA8AAAAAAAAAAAAAAAAAmAIAAGRycy9k&#10;b3ducmV2LnhtbFBLBQYAAAAABAAEAPUAAACJAwAAAAA=&#10;" stroked="f">
                <v:fill opacity="0"/>
                <v:textbox style="mso-next-textbox:#Rectangle 1191">
                  <w:txbxContent>
                    <w:p w:rsidR="006C1EE4" w:rsidRPr="00C45144" w:rsidRDefault="006C1EE4" w:rsidP="000E1744">
                      <w:pPr>
                        <w:ind w:right="-164"/>
                        <w:rPr>
                          <w:rFonts w:ascii="Times New Roman" w:hAnsi="Times New Roman"/>
                        </w:rPr>
                      </w:pPr>
                      <w:r>
                        <w:t>B</w:t>
                      </w:r>
                      <w:r>
                        <w:rPr>
                          <w:rFonts w:ascii="Times New Roman" w:hAnsi="Times New Roman"/>
                        </w:rPr>
                        <w:t>ắt đầu</w:t>
                      </w:r>
                    </w:p>
                  </w:txbxContent>
                </v:textbox>
              </v:rect>
              <v:group id="Group 1192" o:spid="_x0000_s1031" style="position:absolute;left:2336;top:4584;width:10687;height:8776"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193" o:spid="_x0000_s1032"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c7cYA&#10;AADcAAAADwAAAGRycy9kb3ducmV2LnhtbESP0WrCQBRE3wv+w3KFvojZVK3W6CpiKRS0D2o/4JK9&#10;JsHs3XR3o2m/vlsQ+jjMzBlmue5MLa7kfGVZwVOSgiDOra64UPB5ehu+gPABWWNtmRR8k4f1qvew&#10;xEzbGx/oegyFiBD2GSooQ2gyKX1ekkGf2IY4emfrDIYoXSG1w1uEm1qO0nQqDVYcF0psaFtSfjm2&#10;RkHx8TXm2Wm8m0+a4OTetj/b14FSj/1uswARqAv/4Xv7XSuYpM/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9c7cYAAADcAAAADwAAAAAAAAAAAAAAAACYAgAAZHJz&#10;L2Rvd25yZXYueG1sUEsFBgAAAAAEAAQA9QAAAIsDAAAAAA==&#10;">
                  <v:textbox style="mso-next-textbox:#AutoShape 1193">
                    <w:txbxContent>
                      <w:p w:rsidR="006C1EE4" w:rsidRPr="00B57DD6" w:rsidRDefault="006C1EE4" w:rsidP="000E1744">
                        <w:pPr>
                          <w:jc w:val="center"/>
                          <w:rPr>
                            <w:rFonts w:ascii="Times New Roman" w:hAnsi="Times New Roman"/>
                          </w:rPr>
                        </w:pPr>
                        <w:r>
                          <w:rPr>
                            <w:rFonts w:ascii="Times New Roman" w:hAnsi="Times New Roman"/>
                          </w:rPr>
                          <w:t>Tổ chức thi</w:t>
                        </w:r>
                      </w:p>
                    </w:txbxContent>
                  </v:textbox>
                </v:roundrect>
                <v:shape id="AutoShape 1194" o:spid="_x0000_s1033"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w/8YAAADcAAAADwAAAGRycy9kb3ducmV2LnhtbESPQWvCQBSE7wX/w/KE3uomp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sP/GAAAA3AAAAA8AAAAAAAAA&#10;AAAAAAAAoQIAAGRycy9kb3ducmV2LnhtbFBLBQYAAAAABAAEAPkAAACUAwAAAAA=&#10;">
                  <v:stroke endarrow="block"/>
                </v:shape>
                <v:oval id="Oval 1195" o:spid="_x0000_s1034"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IGsMA&#10;AADcAAAADwAAAGRycy9kb3ducmV2LnhtbESPQWvCQBSE7wX/w/IEL0U3SqsSXUUCitemHnp8Zp9J&#10;MPs27K4m+fduodDjMDPfMNt9bxrxJOdrywrmswQEcWF1zaWCy/dxugbhA7LGxjIpGMjDfjd622Kq&#10;bcdf9MxDKSKEfYoKqhDaVEpfVGTQz2xLHL2bdQZDlK6U2mEX4aaRiyRZSoM1x4UKW8oqKu75wyhw&#10;7+2QDefsOL/yKf/s1vpnedFKTcb9YQMiUB/+w3/ts1bwkazg90w8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7IGsMAAADcAAAADwAAAAAAAAAAAAAAAACYAgAAZHJzL2Rv&#10;d25yZXYueG1sUEsFBgAAAAAEAAQA9QAAAIgDAAAAAA==&#10;" fillcolor="black"/>
                <v:rect id="Rectangle 1196" o:spid="_x0000_s1035"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5n8MA&#10;AADcAAAADwAAAGRycy9kb3ducmV2LnhtbERPyWrDMBC9B/IPYgq9JXIXQupENqG2oT3kECcl18Ea&#10;L8QaGUt13L+vDoUeH2/fp7PpxUSj6ywreFpHIIgrqztuFFzOxWoLwnlkjb1lUvBDDtJkudhjrO2d&#10;TzSVvhEhhF2MClrvh1hKV7Vk0K3tQBy42o4GfYBjI/WI9xBuevkcRRtpsOPQ0OJA7y1Vt/LbKCiL&#10;L318u/qXq52LJv/Msjofzko9PsyHHQhPs/8X/7k/tILXKKwN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n5n8MAAADcAAAADwAAAAAAAAAAAAAAAACYAgAAZHJzL2Rv&#10;d25yZXYueG1sUEsFBgAAAAAEAAQA9QAAAIgDAAAAAA==&#10;" stroked="f">
                  <v:fill opacity="0"/>
                  <v:textbox style="mso-next-textbox:#Rectangle 1196">
                    <w:txbxContent>
                      <w:p w:rsidR="006C1EE4" w:rsidRPr="004C2EC9" w:rsidRDefault="006C1EE4" w:rsidP="000E1744"/>
                    </w:txbxContent>
                  </v:textbox>
                </v:rect>
                <v:shape id="AutoShape 1197" o:spid="_x0000_s1036"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6Dh8UAAADcAAAADwAAAGRycy9kb3ducmV2LnhtbESPQWsCMRSE70L/Q3gFL1Kziki7NYot&#10;KJaetKXg7XXzulm6eVmSp27/fVMoeBxm5htmsep9q84UUxPYwGRcgCKugm24NvD+trm7B5UE2WIb&#10;mAz8UILV8mawwNKGC+/pfJBaZQinEg04ka7UOlWOPKZx6Iiz9xWiR8ky1tpGvGS4b/W0KObaY8N5&#10;wWFHz46q78PJG4jH/edoTh9in3g9m2xfj05eOmOGt/36EZRQL9fwf3tnDcyKB/g7k4+A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6Dh8UAAADcAAAADwAAAAAAAAAA&#10;AAAAAAChAgAAZHJzL2Rvd25yZXYueG1sUEsFBgAAAAAEAAQA+QAAAJMDAAAAAA==&#10;">
                  <v:stroke startarrow="oval"/>
                </v:shape>
                <v:rect id="Rectangle 1198" o:spid="_x0000_s1037"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jRMEA&#10;AADcAAAADwAAAGRycy9kb3ducmV2LnhtbERPy4rCMBTdD/gP4QruxlRnkLGaiqiFceFiquL20tw+&#10;sLkpTUbr35uF4PJw3stVbxpxo87VlhVMxhEI4tzqmksFp2P6+QPCeWSNjWVS8CAHq2TwscRY2zv/&#10;0S3zpQgh7GJUUHnfxlK6vCKDbmxb4sAVtjPoA+xKqTu8h3DTyGkUzaTBmkNDhS1tKsqv2b9RkKVn&#10;fZhf/NfF9mm522+3xa49KjUa9usFCE+9f4tf7l+t4HsS5ocz4QjI5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GY0TBAAAA3AAAAA8AAAAAAAAAAAAAAAAAmAIAAGRycy9kb3du&#10;cmV2LnhtbFBLBQYAAAAABAAEAPUAAACGAwAAAAA=&#10;" stroked="f">
                  <v:fill opacity="0"/>
                  <v:textbox style="mso-next-textbox:#Rectangle 1198">
                    <w:txbxContent>
                      <w:p w:rsidR="006C1EE4" w:rsidRPr="004C2EC9" w:rsidRDefault="006C1EE4" w:rsidP="000E1744"/>
                    </w:txbxContent>
                  </v:textbox>
                </v:rect>
              </v:group>
              <v:group id="Group 1199" o:spid="_x0000_s1038" style="position:absolute;left:4032;top:21697;width:7486;height:5506" coordorigin="5883,14987" coordsize="117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oval id="Oval 1200" o:spid="_x0000_s1039" style="position:absolute;left:6267;top:15146;width:352;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04cUA&#10;AADcAAAADwAAAGRycy9kb3ducmV2LnhtbESPUWvCQBCE3wv9D8cWfKuXaElL9AwSUIQ2FK3g65Jb&#10;k2BuL+TOJP33vUKhj8PsfLOzzibTioF611hWEM8jEMSl1Q1XCs5fu+c3EM4ja2wtk4JvcpBtHh/W&#10;mGo78pGGk69EgLBLUUHtfZdK6cqaDLq57YiDd7W9QR9kX0nd4xjgppWLKEqkwYZDQ40d5TWVt9Pd&#10;hDeWr8kxx+52KfZF8flh4vehiZWaPU3bFQhPk/8//ksftIKXKIbfMY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DThxQAAANwAAAAPAAAAAAAAAAAAAAAAAJgCAABkcnMv&#10;ZG93bnJldi54bWxQSwUGAAAAAAQABAD1AAAAigMAAAAA&#10;" filled="f" fillcolor="black"/>
                <v:oval id="Oval 1201" o:spid="_x0000_s1040" style="position:absolute;left:6315;top:15199;width:261;height: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rgsIA&#10;AADcAAAADwAAAGRycy9kb3ducmV2LnhtbESPQYvCMBSE78L+h/AW9iKaKipSjSIFF69WD3t82zzb&#10;YvNSkmjbf79ZEDwOM/MNs933phFPcr62rGA2TUAQF1bXXCq4Xo6TNQgfkDU2lknBQB72u4/RFlNt&#10;Oz7TMw+liBD2KSqoQmhTKX1RkUE/tS1x9G7WGQxRulJqh12Em0bOk2QlDdYcFypsKauouOcPo8CN&#10;2yEbTtlx9svf+bJb65/VVSv19dkfNiAC9eEdfrVPWsEimcP/mXg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WuCwgAAANwAAAAPAAAAAAAAAAAAAAAAAJgCAABkcnMvZG93&#10;bnJldi54bWxQSwUGAAAAAAQABAD1AAAAhwMAAAAA&#10;" fillcolor="black"/>
                <v:rect id="Rectangle 1202" o:spid="_x0000_s1041" style="position:absolute;left:5883;top:15467;width:1179;height: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r7sUA&#10;AADcAAAADwAAAGRycy9kb3ducmV2LnhtbESPQWvCQBSE74X+h+UVvDWbVikaXaU0CdhDD0Yl10f2&#10;mQSzb0N21fjv3UKhx2FmvmFWm9F04kqDay0reItiEMSV1S3XCg77/HUOwnlkjZ1lUnAnB5v189MK&#10;E21vvKNr4WsRIOwSVNB43ydSuqohgy6yPXHwTnYw6IMcaqkHvAW46eR7HH9Igy2HhQZ7+mqoOhcX&#10;o6DIj/pnUfppace8zr7T9JT1e6UmL+PnEoSn0f+H/9pbrWAWT+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vuxQAAANwAAAAPAAAAAAAAAAAAAAAAAJgCAABkcnMv&#10;ZG93bnJldi54bWxQSwUGAAAAAAQABAD1AAAAigMAAAAA&#10;" stroked="f">
                  <v:fill opacity="0"/>
                  <v:textbox style="mso-next-textbox:#Rectangle 1202">
                    <w:txbxContent>
                      <w:p w:rsidR="006C1EE4" w:rsidRPr="002D0673" w:rsidRDefault="006C1EE4" w:rsidP="000E1744">
                        <w:pPr>
                          <w:ind w:right="-344"/>
                          <w:rPr>
                            <w:rFonts w:ascii="Times New Roman" w:hAnsi="Times New Roman"/>
                          </w:rPr>
                        </w:pPr>
                        <w:r>
                          <w:t>K</w:t>
                        </w:r>
                        <w:r>
                          <w:rPr>
                            <w:rFonts w:ascii="Times New Roman" w:hAnsi="Times New Roman"/>
                          </w:rPr>
                          <w:t>ết thúc</w:t>
                        </w:r>
                      </w:p>
                    </w:txbxContent>
                  </v:textbox>
                </v:rect>
                <v:shape id="AutoShape 1203" o:spid="_x0000_s1042" type="#_x0000_t32" style="position:absolute;left:6446;top:14987;width:7;height:2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Z5MQAAADcAAAADwAAAGRycy9kb3ducmV2LnhtbESPT2vCQBTE70K/w/IKvemmEqxEV5FS&#10;aSh48C94e2Sfm9js25Ddavz2rlDwOMzMb5jpvLO1uFDrK8cK3gcJCOLC6YqNgt122R+D8AFZY+2Y&#10;FNzIw3z20ptipt2V13TZBCMihH2GCsoQmkxKX5Rk0Q9cQxy9k2sthihbI3WL1wi3tRwmyUharDgu&#10;lNjQZ0nF7+bPKsADLw4/+vu4z08f/suYdCXPuVJvr91iAiJQF57h/3auFaRJ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FpnkxAAAANwAAAAPAAAAAAAAAAAA&#10;AAAAAKECAABkcnMvZG93bnJldi54bWxQSwUGAAAAAAQABAD5AAAAkgMAAAAA&#10;">
                  <v:stroke startarrow="block"/>
                </v:shape>
              </v:group>
              <v:group id="Group 1264" o:spid="_x0000_s1043" style="position:absolute;left:2273;top:13360;width:10687;height:8972"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oundrect id="AutoShape 1265" o:spid="_x0000_s1044"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ED8YA&#10;AADcAAAADwAAAGRycy9kb3ducmV2LnhtbESP0WrCQBRE3wv+w3ILfRHd2Git0VXEUhBaHxr7AZfs&#10;NQnN3o27q6b9elcQ+jjMzBlmsepMI87kfG1ZwWiYgCAurK65VPC9fx+8gvABWWNjmRT8kofVsvew&#10;wEzbC3/ROQ+liBD2GSqoQmgzKX1RkUE/tC1x9A7WGQxRulJqh5cIN418TpIXabDmuFBhS5uKip/8&#10;ZBSUu2PK0336MRu3wclPe/rbvPWVenrs1nMQgbrwH763t1pBOpvA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ED8YAAADcAAAADwAAAAAAAAAAAAAAAACYAgAAZHJz&#10;L2Rvd25yZXYueG1sUEsFBgAAAAAEAAQA9QAAAIsDAAAAAA==&#10;">
                  <v:textbox style="mso-next-textbox:#AutoShape 1265">
                    <w:txbxContent>
                      <w:p w:rsidR="006C1EE4" w:rsidRPr="00B57DD6" w:rsidRDefault="006C1EE4" w:rsidP="000E1744">
                        <w:pPr>
                          <w:jc w:val="center"/>
                          <w:rPr>
                            <w:rFonts w:ascii="Times New Roman" w:hAnsi="Times New Roman"/>
                          </w:rPr>
                        </w:pPr>
                        <w:r>
                          <w:rPr>
                            <w:rFonts w:ascii="Times New Roman" w:hAnsi="Times New Roman"/>
                          </w:rPr>
                          <w:t>Cấp chứng chỉ</w:t>
                        </w:r>
                      </w:p>
                    </w:txbxContent>
                  </v:textbox>
                </v:roundrect>
                <v:shape id="AutoShape 1266" o:spid="_x0000_s1045"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v:oval id="Oval 1267" o:spid="_x0000_s1046"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Q+MUA&#10;AADcAAAADwAAAGRycy9kb3ducmV2LnhtbESPQWvCQBSE70L/w/IKvUjdWKnaNBuRgMVrowePr9nX&#10;JDT7NuyuJvn3XaHQ4zAz3zDZbjSduJHzrWUFy0UCgriyuuVawfl0eN6C8AFZY2eZFEzkYZc/zDJM&#10;tR34k25lqEWEsE9RQRNCn0rpq4YM+oXtiaP3bZ3BEKWrpXY4RLjp5EuSrKXBluNCgz0VDVU/5dUo&#10;cPN+KqZjcVh+8Uf5Omz1ZX3WSj09jvt3EIHG8B/+ax+1gtXbB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4xQAAANwAAAAPAAAAAAAAAAAAAAAAAJgCAABkcnMv&#10;ZG93bnJldi54bWxQSwUGAAAAAAQABAD1AAAAigMAAAAA&#10;" fillcolor="black"/>
                <v:rect id="Rectangle 1268" o:spid="_x0000_s1047"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fcAA&#10;AADcAAAADwAAAGRycy9kb3ducmV2LnhtbERPTYvCMBC9C/6HMMLeNFVBtBpF1IIePNju4nVoxrbY&#10;TEqT1frvzUHw+Hjfq01navGg1lWWFYxHEQji3OqKCwW/WTKcg3AeWWNtmRS8yMFm3e+tMNb2yRd6&#10;pL4QIYRdjApK75tYSpeXZNCNbEMcuJttDfoA20LqFp8h3NRyEkUzabDi0FBiQ7uS8nv6bxSkyZ8+&#10;L65+erVdUhxO+/3t0GRK/Qy67RKEp85/xR/3USuYLsLa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mhfcAAAADcAAAADwAAAAAAAAAAAAAAAACYAgAAZHJzL2Rvd25y&#10;ZXYueG1sUEsFBgAAAAAEAAQA9QAAAIUDAAAAAA==&#10;" stroked="f">
                  <v:fill opacity="0"/>
                  <v:textbox style="mso-next-textbox:#Rectangle 1268">
                    <w:txbxContent>
                      <w:p w:rsidR="006C1EE4" w:rsidRPr="004C2EC9" w:rsidRDefault="006C1EE4" w:rsidP="000E1744"/>
                    </w:txbxContent>
                  </v:textbox>
                </v:rect>
                <v:shape id="AutoShape 1269" o:spid="_x0000_s1048"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bZcYAAADcAAAADwAAAGRycy9kb3ducmV2LnhtbESPQUsDMRSE74L/ITzBi7TZVil2bVpq&#10;oUXx1FoKvb1unpvFzcuSPNv13xtB8DjMzDfMbNH7Vp0ppiawgdGwAEVcBdtwbWD/vh48gkqCbLEN&#10;TAa+KcFifn01w9KGC2/pvJNaZQinEg04ka7UOlWOPKZh6Iiz9xGiR8ky1tpGvGS4b/W4KCbaY8N5&#10;wWFHK0fV5+7LG4jH7eluQgexz7x8GG3ejk5eO2Nub/rlEyihXv7Df+0Xa+B+OoXfM/kI6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u22XGAAAA3AAAAA8AAAAAAAAA&#10;AAAAAAAAoQIAAGRycy9kb3ducmV2LnhtbFBLBQYAAAAABAAEAPkAAACUAwAAAAA=&#10;">
                  <v:stroke startarrow="oval"/>
                </v:shape>
                <v:rect id="Rectangle 1270" o:spid="_x0000_s1049"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mcMA&#10;AADcAAAADwAAAGRycy9kb3ducmV2LnhtbERPyWrDMBC9B/IPYgq9JXIXQupENqG2oT3kECcl18Ea&#10;L8QaGUt13L+vDoUeH2/fp7PpxUSj6ywreFpHIIgrqztuFFzOxWoLwnlkjb1lUvBDDtJkudhjrO2d&#10;TzSVvhEhhF2MClrvh1hKV7Vk0K3tQBy42o4GfYBjI/WI9xBuevkcRRtpsOPQ0OJA7y1Vt/LbKCiL&#10;L318u/qXq52LJv/Msjofzko9PsyHHQhPs/8X/7k/tILXKMwP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1mcMAAADcAAAADwAAAAAAAAAAAAAAAACYAgAAZHJzL2Rv&#10;d25yZXYueG1sUEsFBgAAAAAEAAQA9QAAAIgDAAAAAA==&#10;" stroked="f">
                  <v:fill opacity="0"/>
                  <v:textbox style="mso-next-textbox:#Rectangle 1270">
                    <w:txbxContent>
                      <w:p w:rsidR="006C1EE4" w:rsidRPr="004C2EC9" w:rsidRDefault="006C1EE4" w:rsidP="000E1744"/>
                    </w:txbxContent>
                  </v:textbox>
                </v:rect>
              </v:group>
              <w10:wrap type="square"/>
            </v:group>
          </w:pict>
        </w:r>
        <w:r w:rsidRPr="003D22F6" w:rsidDel="003F03AC">
          <w:rPr>
            <w:rFonts w:ascii="Times New Roman" w:hAnsi="Times New Roman"/>
            <w:color w:val="000000"/>
            <w:sz w:val="26"/>
            <w:szCs w:val="26"/>
          </w:rPr>
          <w:delText xml:space="preserve"> đoạn chính: Tổ chức thi và Cấp chứng chỉ. Trong thực tế, hai giai đoạn này gắn kết với nhau thành một quá trình xuyên suốt như hình vẽ H1. Tuy nhiên, để dễ dàng trong việc mô hình hóa và mô tả chi tiết các nghiệp vụ, mỗi giai đoạn đó sẽ được “mịn hóa” thành một quy trình con (Hình H2.a. và H2.b.).</w:delText>
        </w:r>
        <w:r w:rsidRPr="00F22470" w:rsidDel="003F03AC">
          <w:rPr>
            <w:rFonts w:ascii="Times New Roman" w:hAnsi="Times New Roman"/>
            <w:color w:val="000000"/>
            <w:sz w:val="26"/>
            <w:szCs w:val="26"/>
          </w:rPr>
          <w:delText xml:space="preserve"> </w:delText>
        </w:r>
      </w:del>
    </w:p>
    <w:p w:rsidR="004A0BCF" w:rsidRPr="00C900E0" w:rsidDel="003F03AC" w:rsidRDefault="004A0BCF" w:rsidP="00784A8E">
      <w:pPr>
        <w:pStyle w:val="ListParagraph"/>
        <w:ind w:left="0" w:firstLine="270"/>
        <w:jc w:val="both"/>
        <w:rPr>
          <w:del w:id="480" w:author="DHA" w:date="2010-07-06T00:54:00Z"/>
          <w:rFonts w:ascii="Times New Roman" w:hAnsi="Times New Roman"/>
          <w:color w:val="000000"/>
          <w:sz w:val="26"/>
          <w:szCs w:val="26"/>
        </w:rPr>
      </w:pPr>
      <w:del w:id="481" w:author="DHA" w:date="2010-07-06T00:54:00Z">
        <w:r w:rsidRPr="003D22F6" w:rsidDel="003F03AC">
          <w:rPr>
            <w:rFonts w:ascii="Times New Roman" w:hAnsi="Times New Roman"/>
            <w:color w:val="000000"/>
            <w:sz w:val="26"/>
            <w:szCs w:val="26"/>
          </w:rPr>
          <w:delText xml:space="preserve">Giai đoạn </w:delText>
        </w:r>
        <w:r w:rsidRPr="003D22F6" w:rsidDel="003F03AC">
          <w:rPr>
            <w:rFonts w:ascii="Times New Roman" w:hAnsi="Times New Roman"/>
            <w:i/>
            <w:color w:val="000000"/>
            <w:sz w:val="26"/>
            <w:szCs w:val="26"/>
          </w:rPr>
          <w:delText>Tổ chức thi</w:delText>
        </w:r>
        <w:r w:rsidRPr="003D22F6" w:rsidDel="003F03AC">
          <w:rPr>
            <w:rFonts w:ascii="Times New Roman" w:hAnsi="Times New Roman"/>
            <w:color w:val="000000"/>
            <w:sz w:val="26"/>
            <w:szCs w:val="26"/>
          </w:rPr>
          <w:delText xml:space="preserve"> kéo dài từ thời điểm bắt đầu nhận hồ sơ đăng ký dự thi của thí sinh tự do đến thời điểm công bố điểm thi phúc khảo. Khi giai đoạn này kết thúc, danh sách thí sinh thi đạt sẽ được duyệt và xin cấp chứng chỉ. Khi đó, giai đoạn </w:delText>
        </w:r>
        <w:r w:rsidRPr="003D22F6" w:rsidDel="003F03AC">
          <w:rPr>
            <w:rFonts w:ascii="Times New Roman" w:hAnsi="Times New Roman"/>
            <w:i/>
            <w:color w:val="000000"/>
            <w:sz w:val="26"/>
            <w:szCs w:val="26"/>
          </w:rPr>
          <w:delText>Cấp chứng chỉ</w:delText>
        </w:r>
        <w:r w:rsidRPr="003D22F6" w:rsidDel="003F03AC">
          <w:rPr>
            <w:rFonts w:ascii="Times New Roman" w:hAnsi="Times New Roman"/>
            <w:color w:val="000000"/>
            <w:sz w:val="26"/>
            <w:szCs w:val="26"/>
          </w:rPr>
          <w:delText xml:space="preserve"> được bắt đầu và kéo dài cho đến khi các chứng chỉ đã được hoàn tất và sẵn sàng cấp.</w:delText>
        </w:r>
      </w:del>
    </w:p>
    <w:p w:rsidR="004A0BCF" w:rsidRPr="00BF584D" w:rsidDel="003F03AC" w:rsidRDefault="004A0BCF" w:rsidP="00784A8E">
      <w:pPr>
        <w:pStyle w:val="ListParagraph"/>
        <w:numPr>
          <w:ilvl w:val="3"/>
          <w:numId w:val="20"/>
        </w:numPr>
        <w:jc w:val="both"/>
        <w:outlineLvl w:val="3"/>
        <w:rPr>
          <w:del w:id="482" w:author="DHA" w:date="2010-07-06T00:54:00Z"/>
          <w:rFonts w:ascii="Times New Roman" w:hAnsi="Times New Roman"/>
          <w:b/>
          <w:color w:val="000000"/>
          <w:sz w:val="26"/>
          <w:szCs w:val="26"/>
        </w:rPr>
      </w:pPr>
      <w:bookmarkStart w:id="483" w:name="_Toc262558504"/>
      <w:bookmarkStart w:id="484" w:name="_Toc263796551"/>
      <w:bookmarkStart w:id="485" w:name="_Toc263797162"/>
      <w:del w:id="486" w:author="DHA" w:date="2010-07-06T00:54:00Z">
        <w:r w:rsidRPr="00BF584D" w:rsidDel="003F03AC">
          <w:rPr>
            <w:rFonts w:ascii="Times New Roman" w:hAnsi="Times New Roman"/>
            <w:b/>
            <w:color w:val="000000"/>
            <w:sz w:val="26"/>
            <w:szCs w:val="26"/>
          </w:rPr>
          <w:delText>Quy trình Tổ chức thi</w:delText>
        </w:r>
        <w:bookmarkEnd w:id="483"/>
        <w:bookmarkEnd w:id="484"/>
        <w:bookmarkEnd w:id="485"/>
      </w:del>
    </w:p>
    <w:p w:rsidR="004A0BCF" w:rsidRPr="00C900E0" w:rsidDel="003F03AC" w:rsidRDefault="00051831" w:rsidP="00784A8E">
      <w:pPr>
        <w:pStyle w:val="ListParagraph"/>
        <w:ind w:left="0" w:firstLine="270"/>
        <w:jc w:val="both"/>
        <w:rPr>
          <w:del w:id="487" w:author="DHA" w:date="2010-07-06T00:54:00Z"/>
          <w:rFonts w:ascii="Times New Roman" w:hAnsi="Times New Roman"/>
          <w:color w:val="000000"/>
          <w:sz w:val="26"/>
          <w:szCs w:val="26"/>
        </w:rPr>
      </w:pPr>
      <w:del w:id="488" w:author="DHA" w:date="2010-07-06T00:54:00Z">
        <w:r w:rsidRPr="00051831">
          <w:rPr>
            <w:lang w:val="en-US"/>
          </w:rPr>
          <w:pict>
            <v:shapetype id="_x0000_t202" coordsize="21600,21600" o:spt="202" path="m,l,21600r21600,l21600,xe">
              <v:stroke joinstyle="miter"/>
              <v:path gradientshapeok="t" o:connecttype="rect"/>
            </v:shapetype>
            <v:shape id="Text Box 416" o:spid="_x0000_s1050" type="#_x0000_t202" style="position:absolute;left:0;text-align:left;margin-left:337.15pt;margin-top:4.35pt;width:119.75pt;height:30.7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" stroked="f">
              <v:textbox style="mso-next-textbox:#Text Box 416;mso-fit-shape-to-text:t" inset="0,0,0,0">
                <w:txbxContent>
                  <w:p w:rsidR="006C1EE4" w:rsidRPr="00E611A9" w:rsidRDefault="006C1EE4" w:rsidP="008857B4">
                    <w:pPr>
                      <w:pStyle w:val="Caption"/>
                      <w:jc w:val="center"/>
                      <w:rPr>
                        <w:rFonts w:ascii="Times New Roman" w:hAnsi="Times New Roman"/>
                        <w:sz w:val="26"/>
                      </w:rPr>
                    </w:pPr>
                    <w:r>
                      <w:t>H1. Quy trình thi và c</w:t>
                    </w:r>
                    <w:r>
                      <w:rPr>
                        <w:rFonts w:ascii="Times New Roman" w:hAnsi="Times New Roman"/>
                      </w:rPr>
                      <w:t>ấp chứng chỉ</w:t>
                    </w:r>
                  </w:p>
                </w:txbxContent>
              </v:textbox>
              <w10:wrap type="square"/>
            </v:shape>
          </w:pict>
        </w:r>
        <w:r w:rsidR="004A0BCF" w:rsidRPr="003D22F6" w:rsidDel="003F03AC">
          <w:rPr>
            <w:rFonts w:ascii="Times New Roman" w:hAnsi="Times New Roman"/>
            <w:color w:val="000000"/>
            <w:sz w:val="26"/>
            <w:szCs w:val="26"/>
          </w:rPr>
          <w:delText xml:space="preserve">Như đã giới thiệu ở trên, vào đầu mỗi niên khóa, nhân viên phụ trách kế hoạch lập ra bảng kế hoạch về các đợt thi sẽ mở trong niên khóa đó. Bảng này chỉ ra các ngày cụ thể diễn ra kỳ thi. Hình vẽ H2.a. mô tả một cách chi tiết các công việc cần được thực hiện để phục vụ cho </w:delText>
        </w:r>
        <w:r w:rsidR="004A0BCF" w:rsidRPr="003D22F6" w:rsidDel="003F03AC">
          <w:rPr>
            <w:rFonts w:ascii="Times New Roman" w:hAnsi="Times New Roman"/>
            <w:i/>
            <w:color w:val="000000"/>
            <w:sz w:val="26"/>
            <w:szCs w:val="26"/>
          </w:rPr>
          <w:delText>quy trình tổ chức thi</w:delText>
        </w:r>
        <w:r w:rsidR="004A0BCF" w:rsidRPr="003D22F6" w:rsidDel="003F03AC">
          <w:rPr>
            <w:rFonts w:ascii="Times New Roman" w:hAnsi="Times New Roman"/>
            <w:color w:val="000000"/>
            <w:sz w:val="26"/>
            <w:szCs w:val="26"/>
          </w:rPr>
          <w:delText xml:space="preserve">. Mỗi ô hình chữ nhật trong sơ đồ thể hiện cho một đơn vị công việc. Kèm theo đó là thông tin về ngày bắt đầu và ngày kết thúc đơn vị công việc đó. </w:delText>
        </w:r>
      </w:del>
    </w:p>
    <w:p w:rsidR="004A0BCF" w:rsidRPr="00C900E0" w:rsidDel="003F03AC" w:rsidRDefault="004A0BCF" w:rsidP="00784A8E">
      <w:pPr>
        <w:pStyle w:val="ListParagraph"/>
        <w:ind w:left="0" w:firstLine="270"/>
        <w:jc w:val="both"/>
        <w:rPr>
          <w:del w:id="489" w:author="DHA" w:date="2010-07-06T00:54:00Z"/>
          <w:rFonts w:ascii="Times New Roman" w:hAnsi="Times New Roman"/>
          <w:color w:val="000000"/>
          <w:sz w:val="26"/>
          <w:szCs w:val="26"/>
        </w:rPr>
      </w:pPr>
      <w:del w:id="490" w:author="DHA" w:date="2010-07-06T00:54:00Z">
        <w:r w:rsidRPr="003D22F6" w:rsidDel="003F03AC">
          <w:rPr>
            <w:rFonts w:ascii="Times New Roman" w:hAnsi="Times New Roman"/>
            <w:color w:val="000000"/>
            <w:sz w:val="26"/>
            <w:szCs w:val="26"/>
          </w:rPr>
          <w:delText>Gọi t là ngày tổ chức thi, khi đó có thể xác định được các mốc thời gian tương ứng cho các công việc khác.</w:delText>
        </w:r>
      </w:del>
    </w:p>
    <w:p w:rsidR="004A0BCF" w:rsidRPr="005C7052" w:rsidDel="003F03AC" w:rsidRDefault="004A0BCF" w:rsidP="00784A8E">
      <w:pPr>
        <w:pStyle w:val="ListParagraph"/>
        <w:numPr>
          <w:ilvl w:val="1"/>
          <w:numId w:val="4"/>
          <w:numberingChange w:id="491" w:author="DONGTHUY" w:date="2010-07-04T11:47:00Z" w:original="%1:2:0:.%2:1:0:."/>
        </w:numPr>
        <w:ind w:left="630" w:hanging="270"/>
        <w:jc w:val="both"/>
        <w:outlineLvl w:val="4"/>
        <w:rPr>
          <w:del w:id="492" w:author="DHA" w:date="2010-07-06T00:54:00Z"/>
          <w:rFonts w:ascii="Times New Roman" w:hAnsi="Times New Roman"/>
          <w:b/>
          <w:color w:val="000000"/>
          <w:sz w:val="26"/>
          <w:szCs w:val="26"/>
        </w:rPr>
      </w:pPr>
      <w:bookmarkStart w:id="493" w:name="_Toc262558505"/>
      <w:bookmarkStart w:id="494" w:name="_Toc263796552"/>
      <w:bookmarkStart w:id="495" w:name="_Toc263797163"/>
      <w:del w:id="496" w:author="DHA" w:date="2010-07-06T00:54:00Z">
        <w:r w:rsidRPr="005C7052" w:rsidDel="003F03AC">
          <w:rPr>
            <w:rFonts w:ascii="Times New Roman" w:hAnsi="Times New Roman"/>
            <w:b/>
            <w:color w:val="000000"/>
            <w:sz w:val="26"/>
            <w:szCs w:val="26"/>
          </w:rPr>
          <w:delText>Nhận hồ sơ đăng ký dự thi.</w:delText>
        </w:r>
        <w:bookmarkEnd w:id="493"/>
        <w:bookmarkEnd w:id="494"/>
        <w:bookmarkEnd w:id="495"/>
      </w:del>
    </w:p>
    <w:p w:rsidR="004A0BCF" w:rsidRPr="00C900E0" w:rsidDel="003F03AC" w:rsidRDefault="004A0BCF" w:rsidP="00784A8E">
      <w:pPr>
        <w:spacing w:line="240" w:lineRule="auto"/>
        <w:ind w:firstLine="270"/>
        <w:jc w:val="both"/>
        <w:rPr>
          <w:del w:id="497" w:author="DHA" w:date="2010-07-06T00:54:00Z"/>
          <w:rFonts w:ascii="Times New Roman" w:hAnsi="Times New Roman"/>
          <w:color w:val="000000"/>
          <w:sz w:val="26"/>
          <w:szCs w:val="26"/>
        </w:rPr>
      </w:pPr>
      <w:del w:id="498" w:author="DHA" w:date="2010-07-06T00:54:00Z">
        <w:r w:rsidRPr="003D22F6" w:rsidDel="003F03AC">
          <w:rPr>
            <w:rFonts w:ascii="Times New Roman" w:hAnsi="Times New Roman"/>
            <w:color w:val="000000"/>
            <w:sz w:val="26"/>
            <w:szCs w:val="26"/>
          </w:rPr>
          <w:delText xml:space="preserve">Thông báo về đợt thi sẽ được đăng trên các tờ rơi quảng cáo và tờ Thời khóa biểu phát đến học viên, đồng thời dán thông báo tại các cơ sở chính của Trung tâm và các Cơ sở liên kết (CSLK) tại các tỉnh, trong đó có nêu rõ khoảng thời gian nhận đăng ký thi.  </w:delText>
        </w:r>
      </w:del>
    </w:p>
    <w:p w:rsidR="004A0BCF" w:rsidRPr="00C900E0" w:rsidDel="003F03AC" w:rsidRDefault="004A0BCF" w:rsidP="00784A8E">
      <w:pPr>
        <w:spacing w:line="240" w:lineRule="auto"/>
        <w:ind w:firstLine="270"/>
        <w:jc w:val="both"/>
        <w:rPr>
          <w:del w:id="499" w:author="DHA" w:date="2010-07-06T00:54:00Z"/>
          <w:rFonts w:ascii="Times New Roman" w:hAnsi="Times New Roman"/>
          <w:color w:val="000000"/>
          <w:sz w:val="26"/>
          <w:szCs w:val="26"/>
        </w:rPr>
      </w:pPr>
      <w:del w:id="500" w:author="DHA" w:date="2010-07-06T00:54:00Z">
        <w:r w:rsidRPr="003D22F6" w:rsidDel="003F03AC">
          <w:rPr>
            <w:rFonts w:ascii="Times New Roman" w:hAnsi="Times New Roman"/>
            <w:color w:val="000000"/>
            <w:sz w:val="26"/>
            <w:szCs w:val="26"/>
          </w:rPr>
          <w:delText xml:space="preserve">Thí sinh đăng ký thi tại quầy ghi danh của </w:delText>
        </w:r>
        <w:r w:rsidR="00051831" w:rsidRPr="00051831">
          <w:rPr>
            <w:rFonts w:ascii="Times New Roman" w:hAnsi="Times New Roman"/>
            <w:color w:val="000000"/>
            <w:sz w:val="26"/>
            <w:szCs w:val="26"/>
            <w:highlight w:val="yellow"/>
            <w:rPrChange w:id="501" w:author="DONGTHUY" w:date="2010-07-04T12:23:00Z">
              <w:rPr>
                <w:rFonts w:ascii="Times New Roman" w:hAnsi="Times New Roman"/>
                <w:color w:val="000000"/>
                <w:sz w:val="26"/>
                <w:szCs w:val="26"/>
                <w:vertAlign w:val="superscript"/>
              </w:rPr>
            </w:rPrChange>
          </w:rPr>
          <w:delText>TTTH hoặc tại các CSLK</w:delText>
        </w:r>
        <w:r w:rsidRPr="003D22F6" w:rsidDel="003F03AC">
          <w:rPr>
            <w:rFonts w:ascii="Times New Roman" w:hAnsi="Times New Roman"/>
            <w:color w:val="000000"/>
            <w:sz w:val="26"/>
            <w:szCs w:val="26"/>
          </w:rPr>
          <w:delText xml:space="preserve">, nộp kèm hình và bản sao văn bằng theo </w:delText>
        </w:r>
        <w:r w:rsidRPr="003D22F6" w:rsidDel="003F03AC">
          <w:rPr>
            <w:rFonts w:ascii="Times New Roman" w:hAnsi="Times New Roman"/>
            <w:i/>
            <w:iCs/>
            <w:color w:val="000000"/>
            <w:sz w:val="26"/>
            <w:szCs w:val="26"/>
          </w:rPr>
          <w:delText>Quy định</w:delText>
        </w:r>
        <w:r w:rsidRPr="003D22F6" w:rsidDel="003F03AC">
          <w:rPr>
            <w:rFonts w:ascii="Times New Roman" w:hAnsi="Times New Roman"/>
            <w:color w:val="000000"/>
            <w:sz w:val="26"/>
            <w:szCs w:val="26"/>
          </w:rPr>
          <w:delText xml:space="preserve"> Bộ trưởng Bộ Giáo dục – Đào tạo ban hành. Các CSLK phải thường xuyên thông báo số lượng thí sinh đã đăng ký cho Trung tâm.</w:delText>
        </w:r>
      </w:del>
    </w:p>
    <w:p w:rsidR="004A0BCF" w:rsidRPr="00C900E0" w:rsidDel="003F03AC" w:rsidRDefault="004A0BCF" w:rsidP="00784A8E">
      <w:pPr>
        <w:pStyle w:val="ListParagraph"/>
        <w:ind w:left="0" w:firstLine="270"/>
        <w:jc w:val="both"/>
        <w:rPr>
          <w:del w:id="502" w:author="DHA" w:date="2010-07-06T00:54:00Z"/>
          <w:rFonts w:ascii="Times New Roman" w:hAnsi="Times New Roman"/>
          <w:color w:val="000000"/>
          <w:sz w:val="26"/>
          <w:szCs w:val="26"/>
        </w:rPr>
      </w:pPr>
      <w:del w:id="503" w:author="DHA" w:date="2010-07-06T00:54:00Z">
        <w:r w:rsidRPr="003D22F6" w:rsidDel="003F03AC">
          <w:rPr>
            <w:rFonts w:ascii="Times New Roman" w:hAnsi="Times New Roman"/>
            <w:color w:val="000000"/>
            <w:sz w:val="26"/>
            <w:szCs w:val="26"/>
          </w:rPr>
          <w:delText xml:space="preserve">Thời gian nhận hồ sơ đăng ký dự thi bắt đầu từ ngày thứ t – 21 </w:delText>
        </w:r>
        <w:r w:rsidRPr="003D22F6" w:rsidDel="003F03AC">
          <w:rPr>
            <w:rStyle w:val="FootnoteReference"/>
            <w:rFonts w:ascii="Times New Roman" w:hAnsi="Times New Roman"/>
            <w:b/>
            <w:color w:val="000000"/>
            <w:sz w:val="26"/>
            <w:szCs w:val="26"/>
          </w:rPr>
          <w:footnoteReference w:id="4"/>
        </w:r>
        <w:r w:rsidRPr="003D22F6" w:rsidDel="003F03AC">
          <w:rPr>
            <w:rFonts w:ascii="Times New Roman" w:hAnsi="Times New Roman"/>
            <w:b/>
            <w:color w:val="000000"/>
            <w:sz w:val="26"/>
            <w:szCs w:val="26"/>
          </w:rPr>
          <w:delText xml:space="preserve"> </w:delText>
        </w:r>
        <w:r w:rsidRPr="003D22F6" w:rsidDel="003F03AC">
          <w:rPr>
            <w:rFonts w:ascii="Times New Roman" w:hAnsi="Times New Roman"/>
            <w:color w:val="000000"/>
            <w:sz w:val="26"/>
            <w:szCs w:val="26"/>
          </w:rPr>
          <w:delText>và kết thúc vào ngày t–7 .</w:delText>
        </w:r>
      </w:del>
    </w:p>
    <w:p w:rsidR="004A0BCF" w:rsidRPr="005C7052" w:rsidDel="003F03AC" w:rsidRDefault="004A0BCF" w:rsidP="00784A8E">
      <w:pPr>
        <w:pStyle w:val="ListParagraph"/>
        <w:numPr>
          <w:ilvl w:val="1"/>
          <w:numId w:val="4"/>
          <w:numberingChange w:id="506" w:author="DONGTHUY" w:date="2010-07-04T11:47:00Z" w:original="%1:2:0:.%2:2:0:."/>
        </w:numPr>
        <w:ind w:left="630" w:hanging="270"/>
        <w:jc w:val="both"/>
        <w:outlineLvl w:val="4"/>
        <w:rPr>
          <w:del w:id="507" w:author="DHA" w:date="2010-07-06T00:54:00Z"/>
          <w:rFonts w:ascii="Times New Roman" w:hAnsi="Times New Roman"/>
          <w:b/>
          <w:color w:val="000000"/>
          <w:sz w:val="26"/>
          <w:szCs w:val="26"/>
        </w:rPr>
      </w:pPr>
      <w:bookmarkStart w:id="508" w:name="_Toc262558506"/>
      <w:bookmarkStart w:id="509" w:name="_Toc263796553"/>
      <w:bookmarkStart w:id="510" w:name="_Toc263797164"/>
      <w:del w:id="511" w:author="DHA" w:date="2010-07-06T00:54:00Z">
        <w:r w:rsidRPr="005C7052" w:rsidDel="003F03AC">
          <w:rPr>
            <w:rFonts w:ascii="Times New Roman" w:hAnsi="Times New Roman"/>
            <w:b/>
            <w:color w:val="000000"/>
            <w:sz w:val="26"/>
            <w:szCs w:val="26"/>
          </w:rPr>
          <w:delText>Phân công cán bộ coi thi.</w:delText>
        </w:r>
        <w:bookmarkEnd w:id="508"/>
        <w:bookmarkEnd w:id="509"/>
        <w:bookmarkEnd w:id="510"/>
      </w:del>
    </w:p>
    <w:p w:rsidR="004A0BCF" w:rsidRPr="00C900E0" w:rsidDel="003F03AC" w:rsidRDefault="004A0BCF" w:rsidP="00784A8E">
      <w:pPr>
        <w:ind w:firstLine="270"/>
        <w:jc w:val="both"/>
        <w:rPr>
          <w:del w:id="512" w:author="DHA" w:date="2010-07-06T00:54:00Z"/>
          <w:rFonts w:ascii="Times New Roman" w:hAnsi="Times New Roman"/>
          <w:color w:val="000000"/>
          <w:sz w:val="26"/>
          <w:szCs w:val="26"/>
        </w:rPr>
      </w:pPr>
      <w:del w:id="513" w:author="DHA" w:date="2010-07-06T00:54:00Z">
        <w:r w:rsidRPr="003D22F6" w:rsidDel="003F03AC">
          <w:rPr>
            <w:rFonts w:ascii="Times New Roman" w:hAnsi="Times New Roman"/>
            <w:color w:val="000000"/>
            <w:sz w:val="26"/>
            <w:szCs w:val="26"/>
          </w:rPr>
          <w:delText>Dựa vào số lượng thí sinh đăng ký dự thi và nhân lực hiện có, bộ phận phụ trách tổ chức thi sẽ thực hiện phân công cán bộ coi thi theo tiêu chí :</w:delText>
        </w:r>
      </w:del>
    </w:p>
    <w:p w:rsidR="004A0BCF" w:rsidRPr="00F22470" w:rsidDel="003F03AC" w:rsidRDefault="004A0BCF" w:rsidP="007A6DD0">
      <w:pPr>
        <w:pStyle w:val="ListParagraph"/>
        <w:numPr>
          <w:ilvl w:val="0"/>
          <w:numId w:val="7"/>
          <w:numberingChange w:id="514" w:author="DONGTHUY" w:date="2010-07-04T11:47:00Z" w:original=""/>
        </w:numPr>
        <w:ind w:left="851" w:hanging="284"/>
        <w:jc w:val="both"/>
        <w:rPr>
          <w:del w:id="515" w:author="DHA" w:date="2010-07-06T00:54:00Z"/>
          <w:rFonts w:ascii="Times New Roman" w:hAnsi="Times New Roman"/>
          <w:color w:val="000000"/>
          <w:sz w:val="26"/>
          <w:szCs w:val="26"/>
        </w:rPr>
      </w:pPr>
      <w:del w:id="516" w:author="DHA" w:date="2010-07-06T00:54:00Z">
        <w:r w:rsidRPr="00F22470" w:rsidDel="003F03AC">
          <w:rPr>
            <w:rFonts w:ascii="Times New Roman" w:hAnsi="Times New Roman"/>
            <w:color w:val="000000"/>
            <w:sz w:val="26"/>
            <w:szCs w:val="26"/>
          </w:rPr>
          <w:delText>Một phòng máy có tối thiểu một giám thị.</w:delText>
        </w:r>
      </w:del>
    </w:p>
    <w:p w:rsidR="004A0BCF" w:rsidRPr="00F22470" w:rsidDel="003F03AC" w:rsidRDefault="004A0BCF" w:rsidP="007A6DD0">
      <w:pPr>
        <w:pStyle w:val="ListParagraph"/>
        <w:numPr>
          <w:ilvl w:val="0"/>
          <w:numId w:val="7"/>
          <w:numberingChange w:id="517" w:author="DONGTHUY" w:date="2010-07-04T11:47:00Z" w:original=""/>
        </w:numPr>
        <w:ind w:left="851" w:hanging="284"/>
        <w:jc w:val="both"/>
        <w:rPr>
          <w:del w:id="518" w:author="DHA" w:date="2010-07-06T00:54:00Z"/>
          <w:rFonts w:ascii="Times New Roman" w:hAnsi="Times New Roman"/>
          <w:color w:val="000000"/>
          <w:sz w:val="26"/>
          <w:szCs w:val="26"/>
        </w:rPr>
      </w:pPr>
      <w:del w:id="519" w:author="DHA" w:date="2010-07-06T00:54:00Z">
        <w:r w:rsidRPr="00F22470" w:rsidDel="003F03AC">
          <w:rPr>
            <w:rFonts w:ascii="Times New Roman" w:hAnsi="Times New Roman"/>
            <w:color w:val="000000"/>
            <w:sz w:val="26"/>
            <w:szCs w:val="26"/>
          </w:rPr>
          <w:delText>Một giám thị sẽ coi thi cho khoảng 25 thí sinh.</w:delText>
        </w:r>
      </w:del>
    </w:p>
    <w:p w:rsidR="004A0BCF" w:rsidRPr="00F22470" w:rsidDel="003F03AC" w:rsidRDefault="004A0BCF" w:rsidP="007A6DD0">
      <w:pPr>
        <w:pStyle w:val="ListParagraph"/>
        <w:numPr>
          <w:ilvl w:val="0"/>
          <w:numId w:val="7"/>
          <w:numberingChange w:id="520" w:author="DONGTHUY" w:date="2010-07-04T11:47:00Z" w:original=""/>
        </w:numPr>
        <w:ind w:left="851" w:hanging="284"/>
        <w:jc w:val="both"/>
        <w:rPr>
          <w:del w:id="521" w:author="DHA" w:date="2010-07-06T00:54:00Z"/>
          <w:rFonts w:ascii="Times New Roman" w:hAnsi="Times New Roman"/>
          <w:color w:val="000000"/>
          <w:sz w:val="26"/>
          <w:szCs w:val="26"/>
        </w:rPr>
      </w:pPr>
      <w:del w:id="522" w:author="DHA" w:date="2010-07-06T00:54:00Z">
        <w:r w:rsidRPr="00F22470" w:rsidDel="003F03AC">
          <w:rPr>
            <w:rFonts w:ascii="Times New Roman" w:hAnsi="Times New Roman"/>
            <w:color w:val="000000"/>
            <w:sz w:val="26"/>
            <w:szCs w:val="26"/>
          </w:rPr>
          <w:delText>Không phân công một giám thị coi thi nhiều đợt thi liên tục tại một địa điểm.</w:delText>
        </w:r>
      </w:del>
    </w:p>
    <w:p w:rsidR="004A0BCF" w:rsidRPr="00C900E0" w:rsidDel="003F03AC" w:rsidRDefault="004A0BCF" w:rsidP="00784A8E">
      <w:pPr>
        <w:ind w:firstLine="270"/>
        <w:jc w:val="both"/>
        <w:rPr>
          <w:del w:id="523" w:author="DHA" w:date="2010-07-06T00:54:00Z"/>
          <w:rFonts w:ascii="Times New Roman" w:hAnsi="Times New Roman"/>
          <w:color w:val="000000"/>
          <w:sz w:val="26"/>
          <w:szCs w:val="26"/>
        </w:rPr>
      </w:pPr>
      <w:del w:id="524" w:author="DHA" w:date="2010-07-06T00:54:00Z">
        <w:r w:rsidRPr="003D22F6" w:rsidDel="003F03AC">
          <w:rPr>
            <w:rFonts w:ascii="Times New Roman" w:hAnsi="Times New Roman"/>
            <w:color w:val="000000"/>
            <w:sz w:val="26"/>
            <w:szCs w:val="26"/>
          </w:rPr>
          <w:delText>Quá trình phân công cán bộ coi thi có thể bắt đầu trước khi kết thúc nhận hồ sơ dự thi của thí sinh (thông thường là vào ngày t - 7). Dựa vào kinh nghiệm thực tế, bộ phận phụ trách sẽ dự trù tổng số thí sinh dựa vào tình hình đăng ký hiện tại và căn cứ vào đó thực hiện phân công cán bộ coi thi. Những điều chỉnh nếu có (ít xảy ra) sẽ được thực hiện trước ngày t.</w:delText>
        </w:r>
      </w:del>
    </w:p>
    <w:p w:rsidR="004A0BCF" w:rsidRPr="00FE1355" w:rsidDel="003F03AC" w:rsidRDefault="004A0BCF" w:rsidP="00784A8E">
      <w:pPr>
        <w:pStyle w:val="ListParagraph"/>
        <w:numPr>
          <w:ilvl w:val="1"/>
          <w:numId w:val="4"/>
          <w:numberingChange w:id="525" w:author="DONGTHUY" w:date="2010-07-04T11:47:00Z" w:original="%1:2:0:.%2:3:0:."/>
        </w:numPr>
        <w:ind w:left="630" w:hanging="270"/>
        <w:jc w:val="both"/>
        <w:outlineLvl w:val="4"/>
        <w:rPr>
          <w:del w:id="526" w:author="DHA" w:date="2010-07-06T00:54:00Z"/>
          <w:rFonts w:ascii="Times New Roman" w:hAnsi="Times New Roman"/>
          <w:b/>
          <w:color w:val="000000"/>
          <w:sz w:val="26"/>
          <w:szCs w:val="26"/>
        </w:rPr>
      </w:pPr>
      <w:bookmarkStart w:id="527" w:name="_Toc262558507"/>
      <w:bookmarkStart w:id="528" w:name="_Toc263796554"/>
      <w:bookmarkStart w:id="529" w:name="_Toc263797165"/>
      <w:del w:id="530" w:author="DHA" w:date="2010-07-06T00:54:00Z">
        <w:r w:rsidRPr="00FE1355" w:rsidDel="003F03AC">
          <w:rPr>
            <w:rFonts w:ascii="Times New Roman" w:hAnsi="Times New Roman"/>
            <w:b/>
            <w:color w:val="000000"/>
            <w:sz w:val="26"/>
            <w:szCs w:val="26"/>
          </w:rPr>
          <w:delText>Chuẩn bị đề thi.</w:delText>
        </w:r>
        <w:bookmarkEnd w:id="527"/>
        <w:bookmarkEnd w:id="528"/>
        <w:bookmarkEnd w:id="529"/>
      </w:del>
    </w:p>
    <w:p w:rsidR="004A0BCF" w:rsidRPr="00C900E0" w:rsidDel="003F03AC" w:rsidRDefault="004A0BCF" w:rsidP="00784A8E">
      <w:pPr>
        <w:pStyle w:val="ListParagraph"/>
        <w:ind w:left="0" w:firstLine="270"/>
        <w:jc w:val="both"/>
        <w:rPr>
          <w:del w:id="531" w:author="DHA" w:date="2010-07-06T00:54:00Z"/>
          <w:rFonts w:ascii="Times New Roman" w:hAnsi="Times New Roman"/>
          <w:color w:val="000000"/>
          <w:sz w:val="26"/>
          <w:szCs w:val="26"/>
        </w:rPr>
      </w:pPr>
      <w:del w:id="532" w:author="DHA" w:date="2010-07-06T00:54:00Z">
        <w:r w:rsidRPr="003D22F6" w:rsidDel="003F03AC">
          <w:rPr>
            <w:rFonts w:ascii="Times New Roman" w:hAnsi="Times New Roman"/>
            <w:color w:val="000000"/>
            <w:sz w:val="26"/>
            <w:szCs w:val="26"/>
          </w:rPr>
          <w:delText>Chậm nhất 7 ngày ( t -7) trước ngày thi, các bộ phận chuyên môn của ngành có tổ chức thi phải chuyển cho bộ phận tổ chức thi của Trung tâm:</w:delText>
        </w:r>
      </w:del>
    </w:p>
    <w:p w:rsidR="004A0BCF" w:rsidRPr="00F22470" w:rsidDel="003F03AC" w:rsidRDefault="004A0BCF" w:rsidP="007A6DD0">
      <w:pPr>
        <w:pStyle w:val="ListParagraph"/>
        <w:numPr>
          <w:ilvl w:val="0"/>
          <w:numId w:val="7"/>
          <w:numberingChange w:id="533" w:author="DONGTHUY" w:date="2010-07-04T11:47:00Z" w:original=""/>
        </w:numPr>
        <w:ind w:left="851" w:hanging="284"/>
        <w:jc w:val="both"/>
        <w:rPr>
          <w:del w:id="534" w:author="DHA" w:date="2010-07-06T00:54:00Z"/>
          <w:rFonts w:ascii="Times New Roman" w:hAnsi="Times New Roman"/>
          <w:color w:val="000000"/>
          <w:sz w:val="26"/>
          <w:szCs w:val="26"/>
        </w:rPr>
      </w:pPr>
      <w:del w:id="535" w:author="DHA" w:date="2010-07-06T00:54:00Z">
        <w:r w:rsidRPr="00F22470" w:rsidDel="003F03AC">
          <w:rPr>
            <w:rFonts w:ascii="Times New Roman" w:hAnsi="Times New Roman"/>
            <w:color w:val="000000"/>
            <w:sz w:val="26"/>
            <w:szCs w:val="26"/>
          </w:rPr>
          <w:delText>Số lượng đề thi cần dùng cho đợt thi hiện hành. (Căn cứ vào tổng số lượng thí sinh dự kiến).</w:delText>
        </w:r>
      </w:del>
    </w:p>
    <w:p w:rsidR="004A0BCF" w:rsidRPr="00F22470" w:rsidDel="003F03AC" w:rsidRDefault="004A0BCF" w:rsidP="007A6DD0">
      <w:pPr>
        <w:pStyle w:val="ListParagraph"/>
        <w:numPr>
          <w:ilvl w:val="0"/>
          <w:numId w:val="7"/>
          <w:numberingChange w:id="536" w:author="DONGTHUY" w:date="2010-07-04T11:47:00Z" w:original=""/>
        </w:numPr>
        <w:ind w:left="851" w:hanging="284"/>
        <w:jc w:val="both"/>
        <w:rPr>
          <w:del w:id="537" w:author="DHA" w:date="2010-07-06T00:54:00Z"/>
          <w:rFonts w:ascii="Times New Roman" w:hAnsi="Times New Roman"/>
          <w:color w:val="000000"/>
          <w:sz w:val="26"/>
          <w:szCs w:val="26"/>
        </w:rPr>
      </w:pPr>
      <w:del w:id="538" w:author="DHA" w:date="2010-07-06T00:54:00Z">
        <w:r w:rsidRPr="00F22470" w:rsidDel="003F03AC">
          <w:rPr>
            <w:rFonts w:ascii="Times New Roman" w:hAnsi="Times New Roman"/>
            <w:color w:val="000000"/>
            <w:sz w:val="26"/>
            <w:szCs w:val="26"/>
          </w:rPr>
          <w:delText>Quyết định chọn và duyệt đề, đáp án, thang điểm tương ứng của chủ tịch hội đồng thi.</w:delText>
        </w:r>
      </w:del>
    </w:p>
    <w:p w:rsidR="004A0BCF" w:rsidRPr="00F22470" w:rsidDel="003F03AC" w:rsidRDefault="004A0BCF" w:rsidP="007A6DD0">
      <w:pPr>
        <w:pStyle w:val="ListParagraph"/>
        <w:numPr>
          <w:ilvl w:val="0"/>
          <w:numId w:val="7"/>
          <w:numberingChange w:id="539" w:author="DONGTHUY" w:date="2010-07-04T11:47:00Z" w:original=""/>
        </w:numPr>
        <w:ind w:left="851" w:hanging="284"/>
        <w:jc w:val="both"/>
        <w:rPr>
          <w:del w:id="540" w:author="DHA" w:date="2010-07-06T00:54:00Z"/>
          <w:rFonts w:ascii="Times New Roman" w:hAnsi="Times New Roman"/>
          <w:color w:val="000000"/>
          <w:sz w:val="26"/>
          <w:szCs w:val="26"/>
        </w:rPr>
      </w:pPr>
      <w:del w:id="541" w:author="DHA" w:date="2010-07-06T00:54:00Z">
        <w:r w:rsidRPr="00F22470" w:rsidDel="003F03AC">
          <w:rPr>
            <w:rFonts w:ascii="Times New Roman" w:hAnsi="Times New Roman"/>
            <w:color w:val="000000"/>
            <w:sz w:val="26"/>
            <w:szCs w:val="26"/>
          </w:rPr>
          <w:delText>Biên bản giao nhận đề có chữ ký của Bộ phận chuyên môn ngành thi và Bộ phận tổ chức thi.</w:delText>
        </w:r>
      </w:del>
    </w:p>
    <w:p w:rsidR="004A0BCF" w:rsidRPr="00C900E0" w:rsidDel="003F03AC" w:rsidRDefault="004A0BCF" w:rsidP="00784A8E">
      <w:pPr>
        <w:ind w:firstLine="270"/>
        <w:jc w:val="both"/>
        <w:rPr>
          <w:del w:id="542" w:author="DHA" w:date="2010-07-06T00:54:00Z"/>
          <w:rFonts w:ascii="Times New Roman" w:hAnsi="Times New Roman"/>
          <w:color w:val="000000"/>
          <w:sz w:val="26"/>
          <w:szCs w:val="26"/>
        </w:rPr>
      </w:pPr>
      <w:del w:id="543" w:author="DHA" w:date="2010-07-06T00:54:00Z">
        <w:r w:rsidRPr="003D22F6" w:rsidDel="003F03AC">
          <w:rPr>
            <w:rFonts w:ascii="Times New Roman" w:hAnsi="Times New Roman"/>
            <w:color w:val="000000"/>
            <w:sz w:val="26"/>
            <w:szCs w:val="26"/>
          </w:rPr>
          <w:delText>Tiêu chí sử dụng đề thi như sau:</w:delText>
        </w:r>
      </w:del>
    </w:p>
    <w:p w:rsidR="004A0BCF" w:rsidRPr="00F22470" w:rsidDel="003F03AC" w:rsidRDefault="004A0BCF" w:rsidP="007A6DD0">
      <w:pPr>
        <w:pStyle w:val="ListParagraph"/>
        <w:numPr>
          <w:ilvl w:val="0"/>
          <w:numId w:val="7"/>
          <w:numberingChange w:id="544" w:author="DONGTHUY" w:date="2010-07-04T11:47:00Z" w:original=""/>
        </w:numPr>
        <w:ind w:left="851" w:hanging="284"/>
        <w:jc w:val="both"/>
        <w:rPr>
          <w:del w:id="545" w:author="DHA" w:date="2010-07-06T00:54:00Z"/>
          <w:rFonts w:ascii="Times New Roman" w:hAnsi="Times New Roman"/>
          <w:color w:val="000000"/>
          <w:sz w:val="26"/>
          <w:szCs w:val="26"/>
        </w:rPr>
      </w:pPr>
      <w:del w:id="546" w:author="DHA" w:date="2010-07-06T00:54:00Z">
        <w:r w:rsidRPr="00F22470" w:rsidDel="003F03AC">
          <w:rPr>
            <w:rFonts w:ascii="Times New Roman" w:hAnsi="Times New Roman"/>
            <w:color w:val="000000"/>
            <w:sz w:val="26"/>
            <w:szCs w:val="26"/>
          </w:rPr>
          <w:delText>Mỗi ca thi cần có ít nhất 2 đề thi chính thức để hạn chế việc học viên xem bài của nhau. Đối với các đợt thi diễn ra liên tiếp 2 ngày trở lên tại một địa điểm thi, cần chuẩn bị tối thiểu 2 đề thi dự trữ trong trường hợp có sự cố (cúp điện, mạng máy tính hư hỏng,…).</w:delText>
        </w:r>
      </w:del>
    </w:p>
    <w:p w:rsidR="004A0BCF" w:rsidRPr="00F22470" w:rsidDel="003F03AC" w:rsidRDefault="004A0BCF" w:rsidP="007A6DD0">
      <w:pPr>
        <w:pStyle w:val="ListParagraph"/>
        <w:numPr>
          <w:ilvl w:val="0"/>
          <w:numId w:val="7"/>
          <w:numberingChange w:id="547" w:author="DONGTHUY" w:date="2010-07-04T11:47:00Z" w:original=""/>
        </w:numPr>
        <w:ind w:left="851" w:hanging="284"/>
        <w:jc w:val="both"/>
        <w:rPr>
          <w:del w:id="548" w:author="DHA" w:date="2010-07-06T00:54:00Z"/>
          <w:rFonts w:ascii="Times New Roman" w:hAnsi="Times New Roman"/>
          <w:color w:val="000000"/>
          <w:sz w:val="26"/>
          <w:szCs w:val="26"/>
        </w:rPr>
      </w:pPr>
      <w:del w:id="549" w:author="DHA" w:date="2010-07-06T00:54:00Z">
        <w:r w:rsidRPr="00F22470" w:rsidDel="003F03AC">
          <w:rPr>
            <w:rFonts w:ascii="Times New Roman" w:hAnsi="Times New Roman"/>
            <w:color w:val="000000"/>
            <w:sz w:val="26"/>
            <w:szCs w:val="26"/>
          </w:rPr>
          <w:delText>Các địa điểm thi khác nhau, nếu thi trùng ngày và giờ thì phải dùng cùng đề.</w:delText>
        </w:r>
      </w:del>
    </w:p>
    <w:p w:rsidR="004A0BCF" w:rsidRPr="00C900E0" w:rsidDel="003F03AC" w:rsidRDefault="004A0BCF" w:rsidP="007A6DD0">
      <w:pPr>
        <w:pStyle w:val="ListParagraph"/>
        <w:numPr>
          <w:ilvl w:val="0"/>
          <w:numId w:val="7"/>
          <w:numberingChange w:id="550" w:author="DONGTHUY" w:date="2010-07-04T11:47:00Z" w:original=""/>
        </w:numPr>
        <w:ind w:left="851" w:hanging="284"/>
        <w:jc w:val="both"/>
        <w:rPr>
          <w:del w:id="551" w:author="DHA" w:date="2010-07-06T00:54:00Z"/>
          <w:rFonts w:ascii="Times New Roman" w:hAnsi="Times New Roman"/>
          <w:color w:val="000000"/>
          <w:sz w:val="26"/>
          <w:szCs w:val="26"/>
        </w:rPr>
      </w:pPr>
      <w:del w:id="552" w:author="DHA" w:date="2010-07-06T00:54:00Z">
        <w:r w:rsidRPr="00F22470" w:rsidDel="003F03AC">
          <w:rPr>
            <w:rFonts w:ascii="Times New Roman" w:hAnsi="Times New Roman"/>
            <w:color w:val="000000"/>
            <w:sz w:val="26"/>
            <w:szCs w:val="26"/>
          </w:rPr>
          <w:delText>Các file đề thi phải được Bộ phận chuyên môn ngành THƯD chyển sang dạng</w:delText>
        </w:r>
        <w:r w:rsidRPr="003D22F6" w:rsidDel="003F03AC">
          <w:rPr>
            <w:rFonts w:ascii="Times New Roman" w:hAnsi="Times New Roman"/>
            <w:color w:val="000000"/>
            <w:sz w:val="26"/>
            <w:szCs w:val="26"/>
          </w:rPr>
          <w:delText xml:space="preserve"> PDF trước khi chuyển cho các bộ phận khác.</w:delText>
        </w:r>
      </w:del>
    </w:p>
    <w:p w:rsidR="004A0BCF" w:rsidRPr="00C064DB" w:rsidDel="003F03AC" w:rsidRDefault="004A0BCF" w:rsidP="00784A8E">
      <w:pPr>
        <w:pStyle w:val="ListParagraph"/>
        <w:numPr>
          <w:ilvl w:val="1"/>
          <w:numId w:val="4"/>
          <w:numberingChange w:id="553" w:author="DONGTHUY" w:date="2010-07-04T11:47:00Z" w:original="%1:2:0:.%2:4:0:."/>
        </w:numPr>
        <w:ind w:left="630" w:hanging="270"/>
        <w:jc w:val="both"/>
        <w:outlineLvl w:val="4"/>
        <w:rPr>
          <w:del w:id="554" w:author="DHA" w:date="2010-07-06T00:54:00Z"/>
          <w:rFonts w:ascii="Times New Roman" w:hAnsi="Times New Roman"/>
          <w:b/>
          <w:color w:val="000000"/>
          <w:sz w:val="26"/>
          <w:szCs w:val="26"/>
        </w:rPr>
      </w:pPr>
      <w:bookmarkStart w:id="555" w:name="_Toc262558508"/>
      <w:bookmarkStart w:id="556" w:name="_Toc263796555"/>
      <w:bookmarkStart w:id="557" w:name="_Toc263797166"/>
      <w:del w:id="558" w:author="DHA" w:date="2010-07-06T00:54:00Z">
        <w:r w:rsidRPr="00C064DB" w:rsidDel="003F03AC">
          <w:rPr>
            <w:rFonts w:ascii="Times New Roman" w:hAnsi="Times New Roman"/>
            <w:b/>
            <w:color w:val="000000"/>
            <w:sz w:val="26"/>
            <w:szCs w:val="26"/>
          </w:rPr>
          <w:delText>Chuẩn bị hồ sơ tổ chức thi.</w:delText>
        </w:r>
        <w:bookmarkEnd w:id="555"/>
        <w:bookmarkEnd w:id="556"/>
        <w:bookmarkEnd w:id="557"/>
      </w:del>
    </w:p>
    <w:p w:rsidR="004A0BCF" w:rsidRPr="00C900E0" w:rsidDel="003F03AC" w:rsidRDefault="004A0BCF" w:rsidP="00784A8E">
      <w:pPr>
        <w:pStyle w:val="ListParagraph"/>
        <w:ind w:left="0" w:firstLine="270"/>
        <w:jc w:val="both"/>
        <w:rPr>
          <w:del w:id="559" w:author="DHA" w:date="2010-07-06T00:54:00Z"/>
          <w:rFonts w:ascii="Times New Roman" w:hAnsi="Times New Roman"/>
          <w:color w:val="000000"/>
          <w:sz w:val="26"/>
          <w:szCs w:val="26"/>
        </w:rPr>
      </w:pPr>
      <w:del w:id="560" w:author="DHA" w:date="2010-07-06T00:54:00Z">
        <w:r w:rsidRPr="003D22F6" w:rsidDel="003F03AC">
          <w:rPr>
            <w:rFonts w:ascii="Times New Roman" w:hAnsi="Times New Roman"/>
            <w:color w:val="000000"/>
            <w:sz w:val="26"/>
            <w:szCs w:val="26"/>
          </w:rPr>
          <w:delText>Hồ sơ tổ chức thi bao gồm:</w:delText>
        </w:r>
      </w:del>
    </w:p>
    <w:p w:rsidR="004A0BCF" w:rsidRPr="00F22470" w:rsidDel="003F03AC" w:rsidRDefault="004A0BCF" w:rsidP="007A6DD0">
      <w:pPr>
        <w:pStyle w:val="ListParagraph"/>
        <w:numPr>
          <w:ilvl w:val="0"/>
          <w:numId w:val="7"/>
          <w:numberingChange w:id="561" w:author="DONGTHUY" w:date="2010-07-04T11:47:00Z" w:original=""/>
        </w:numPr>
        <w:ind w:left="851" w:hanging="284"/>
        <w:jc w:val="both"/>
        <w:rPr>
          <w:del w:id="562" w:author="DHA" w:date="2010-07-06T00:54:00Z"/>
          <w:rFonts w:ascii="Times New Roman" w:hAnsi="Times New Roman"/>
          <w:color w:val="000000"/>
          <w:sz w:val="26"/>
          <w:szCs w:val="26"/>
        </w:rPr>
      </w:pPr>
      <w:del w:id="563" w:author="DHA" w:date="2010-07-06T00:54:00Z">
        <w:r w:rsidRPr="00F22470" w:rsidDel="003F03AC">
          <w:rPr>
            <w:rFonts w:ascii="Times New Roman" w:hAnsi="Times New Roman"/>
            <w:color w:val="000000"/>
            <w:sz w:val="26"/>
            <w:szCs w:val="26"/>
          </w:rPr>
          <w:delText>Quyết định thành lập hội đồng thi, nếu thi tại CSLK.  </w:delText>
        </w:r>
      </w:del>
    </w:p>
    <w:p w:rsidR="004A0BCF" w:rsidRPr="00F22470" w:rsidDel="003F03AC" w:rsidRDefault="004A0BCF" w:rsidP="007A6DD0">
      <w:pPr>
        <w:pStyle w:val="ListParagraph"/>
        <w:numPr>
          <w:ilvl w:val="0"/>
          <w:numId w:val="7"/>
          <w:numberingChange w:id="564" w:author="DONGTHUY" w:date="2010-07-04T11:47:00Z" w:original=""/>
        </w:numPr>
        <w:ind w:left="851" w:hanging="284"/>
        <w:jc w:val="both"/>
        <w:rPr>
          <w:del w:id="565" w:author="DHA" w:date="2010-07-06T00:54:00Z"/>
          <w:rFonts w:ascii="Times New Roman" w:hAnsi="Times New Roman"/>
          <w:color w:val="000000"/>
          <w:sz w:val="26"/>
          <w:szCs w:val="26"/>
        </w:rPr>
      </w:pPr>
      <w:del w:id="566" w:author="DHA" w:date="2010-07-06T00:54:00Z">
        <w:r w:rsidRPr="00F22470" w:rsidDel="003F03AC">
          <w:rPr>
            <w:rFonts w:ascii="Times New Roman" w:hAnsi="Times New Roman"/>
            <w:color w:val="000000"/>
            <w:sz w:val="26"/>
            <w:szCs w:val="26"/>
          </w:rPr>
          <w:delText xml:space="preserve">DS hình của thí sinh dự thi </w:delText>
        </w:r>
      </w:del>
    </w:p>
    <w:p w:rsidR="004A0BCF" w:rsidRPr="00BD4C9E" w:rsidDel="003F03AC" w:rsidRDefault="004A0BCF" w:rsidP="007A6DD0">
      <w:pPr>
        <w:pStyle w:val="ListParagraph"/>
        <w:numPr>
          <w:ilvl w:val="0"/>
          <w:numId w:val="7"/>
          <w:numberingChange w:id="567" w:author="DONGTHUY" w:date="2010-07-04T11:47:00Z" w:original=""/>
        </w:numPr>
        <w:ind w:left="851" w:hanging="284"/>
        <w:jc w:val="both"/>
        <w:rPr>
          <w:del w:id="568" w:author="DHA" w:date="2010-07-06T00:54:00Z"/>
          <w:rFonts w:ascii="Times New Roman" w:hAnsi="Times New Roman"/>
          <w:color w:val="000000"/>
          <w:sz w:val="26"/>
          <w:szCs w:val="26"/>
          <w:lang w:val="en-US"/>
        </w:rPr>
      </w:pPr>
      <w:del w:id="569" w:author="DHA" w:date="2010-07-06T00:54:00Z">
        <w:r w:rsidRPr="00BD4C9E" w:rsidDel="003F03AC">
          <w:rPr>
            <w:rFonts w:ascii="Times New Roman" w:hAnsi="Times New Roman"/>
            <w:color w:val="000000"/>
            <w:sz w:val="26"/>
            <w:szCs w:val="26"/>
            <w:lang w:val="en-US"/>
          </w:rPr>
          <w:delText xml:space="preserve">DS thí sinh dự thi </w:delText>
        </w:r>
      </w:del>
    </w:p>
    <w:p w:rsidR="004A0BCF" w:rsidRPr="00BD4C9E" w:rsidDel="003F03AC" w:rsidRDefault="004A0BCF" w:rsidP="007A6DD0">
      <w:pPr>
        <w:pStyle w:val="ListParagraph"/>
        <w:numPr>
          <w:ilvl w:val="0"/>
          <w:numId w:val="7"/>
          <w:numberingChange w:id="570" w:author="DONGTHUY" w:date="2010-07-04T11:47:00Z" w:original=""/>
        </w:numPr>
        <w:ind w:left="851" w:hanging="284"/>
        <w:jc w:val="both"/>
        <w:rPr>
          <w:del w:id="571" w:author="DHA" w:date="2010-07-06T00:54:00Z"/>
          <w:rFonts w:ascii="Times New Roman" w:hAnsi="Times New Roman"/>
          <w:color w:val="000000"/>
          <w:sz w:val="26"/>
          <w:szCs w:val="26"/>
          <w:lang w:val="en-US"/>
        </w:rPr>
      </w:pPr>
      <w:del w:id="572" w:author="DHA" w:date="2010-07-06T00:54:00Z">
        <w:r w:rsidRPr="00BD4C9E" w:rsidDel="003F03AC">
          <w:rPr>
            <w:rFonts w:ascii="Times New Roman" w:hAnsi="Times New Roman"/>
            <w:color w:val="000000"/>
            <w:sz w:val="26"/>
            <w:szCs w:val="26"/>
            <w:lang w:val="en-US"/>
          </w:rPr>
          <w:delText xml:space="preserve">Phong bì đề thi đã được niêm phong. </w:delText>
        </w:r>
      </w:del>
    </w:p>
    <w:p w:rsidR="004A0BCF" w:rsidRPr="00BD4C9E" w:rsidDel="003F03AC" w:rsidRDefault="004A0BCF" w:rsidP="007A6DD0">
      <w:pPr>
        <w:pStyle w:val="ListParagraph"/>
        <w:numPr>
          <w:ilvl w:val="0"/>
          <w:numId w:val="7"/>
          <w:numberingChange w:id="573" w:author="DONGTHUY" w:date="2010-07-04T11:47:00Z" w:original=""/>
        </w:numPr>
        <w:ind w:left="851" w:hanging="284"/>
        <w:jc w:val="both"/>
        <w:rPr>
          <w:del w:id="574" w:author="DHA" w:date="2010-07-06T00:54:00Z"/>
          <w:rFonts w:ascii="Times New Roman" w:hAnsi="Times New Roman"/>
          <w:color w:val="000000"/>
          <w:sz w:val="26"/>
          <w:szCs w:val="26"/>
          <w:lang w:val="en-US"/>
        </w:rPr>
      </w:pPr>
      <w:del w:id="575" w:author="DHA" w:date="2010-07-06T00:54:00Z">
        <w:r w:rsidRPr="00BD4C9E" w:rsidDel="003F03AC">
          <w:rPr>
            <w:rFonts w:ascii="Times New Roman" w:hAnsi="Times New Roman"/>
            <w:color w:val="000000"/>
            <w:sz w:val="26"/>
            <w:szCs w:val="26"/>
            <w:lang w:val="en-US"/>
          </w:rPr>
          <w:delText>Phong bì đựng hình TS cho trường hợp thi tại các CSLK.</w:delText>
        </w:r>
      </w:del>
    </w:p>
    <w:p w:rsidR="004A0BCF" w:rsidRPr="00BD4C9E" w:rsidDel="003F03AC" w:rsidRDefault="004A0BCF" w:rsidP="007A6DD0">
      <w:pPr>
        <w:pStyle w:val="ListParagraph"/>
        <w:numPr>
          <w:ilvl w:val="0"/>
          <w:numId w:val="7"/>
          <w:numberingChange w:id="576" w:author="DONGTHUY" w:date="2010-07-04T11:47:00Z" w:original=""/>
        </w:numPr>
        <w:ind w:left="851" w:hanging="284"/>
        <w:jc w:val="both"/>
        <w:rPr>
          <w:del w:id="577" w:author="DHA" w:date="2010-07-06T00:54:00Z"/>
          <w:rFonts w:ascii="Times New Roman" w:hAnsi="Times New Roman"/>
          <w:color w:val="000000"/>
          <w:sz w:val="26"/>
          <w:szCs w:val="26"/>
          <w:lang w:val="en-US"/>
        </w:rPr>
      </w:pPr>
      <w:del w:id="578" w:author="DHA" w:date="2010-07-06T00:54:00Z">
        <w:r w:rsidRPr="00BD4C9E" w:rsidDel="003F03AC">
          <w:rPr>
            <w:rFonts w:ascii="Times New Roman" w:hAnsi="Times New Roman"/>
            <w:color w:val="000000"/>
            <w:sz w:val="26"/>
            <w:szCs w:val="26"/>
            <w:lang w:val="en-US"/>
          </w:rPr>
          <w:delText xml:space="preserve">Một số đĩa CD để lưu bài thi </w:delText>
        </w:r>
      </w:del>
    </w:p>
    <w:p w:rsidR="004A0BCF" w:rsidRPr="00C900E0" w:rsidDel="003F03AC" w:rsidRDefault="004A0BCF" w:rsidP="00784A8E">
      <w:pPr>
        <w:ind w:firstLine="270"/>
        <w:jc w:val="both"/>
        <w:rPr>
          <w:del w:id="579" w:author="DHA" w:date="2010-07-06T00:54:00Z"/>
          <w:rFonts w:ascii="Times New Roman" w:hAnsi="Times New Roman"/>
          <w:color w:val="000000"/>
          <w:sz w:val="26"/>
          <w:szCs w:val="26"/>
          <w:lang w:val="nl-NL"/>
        </w:rPr>
      </w:pPr>
      <w:del w:id="580" w:author="DHA" w:date="2010-07-06T00:54:00Z">
        <w:r w:rsidRPr="003D22F6" w:rsidDel="003F03AC">
          <w:rPr>
            <w:rFonts w:ascii="Times New Roman" w:hAnsi="Times New Roman"/>
            <w:color w:val="000000"/>
            <w:sz w:val="26"/>
            <w:szCs w:val="26"/>
            <w:lang w:val="nl-NL"/>
          </w:rPr>
          <w:delText>Quá trình chuẩn bị hồ sơ cũng diễn ra trước khi thời điểm nhận hồ sơ đăng ký dự thi kết thúc. Ngoài việc tổng hợp các thủ tục hành chánh, nhân viên được phân công sẽ tiến hành in sao đề thi dựa theo tổng số lượng thí sinh được dự kiến. Số lượng đề thi sẽ được điều chỉnh cho phù hợp ngay sau khi có tổng số lượng và danh sách thí sinh đăng ký thực tế.</w:delText>
        </w:r>
      </w:del>
    </w:p>
    <w:p w:rsidR="004A0BCF" w:rsidRPr="00C900E0" w:rsidDel="003F03AC" w:rsidRDefault="004A0BCF" w:rsidP="00784A8E">
      <w:pPr>
        <w:ind w:firstLine="270"/>
        <w:jc w:val="both"/>
        <w:rPr>
          <w:del w:id="581" w:author="DHA" w:date="2010-07-06T00:54:00Z"/>
          <w:rFonts w:ascii="Times New Roman" w:hAnsi="Times New Roman"/>
          <w:color w:val="000000"/>
          <w:sz w:val="26"/>
          <w:szCs w:val="26"/>
          <w:lang w:val="nl-NL"/>
        </w:rPr>
      </w:pPr>
      <w:del w:id="582" w:author="DHA" w:date="2010-07-06T00:54:00Z">
        <w:r w:rsidRPr="003D22F6" w:rsidDel="003F03AC">
          <w:rPr>
            <w:rFonts w:ascii="Times New Roman" w:hAnsi="Times New Roman"/>
            <w:color w:val="000000"/>
            <w:sz w:val="26"/>
            <w:szCs w:val="26"/>
            <w:lang w:val="nl-NL"/>
          </w:rPr>
          <w:delText>Quá trình này kéo  dài từ ngày t-3 đến t-2.</w:delText>
        </w:r>
      </w:del>
    </w:p>
    <w:p w:rsidR="004A0BCF" w:rsidRPr="00014353" w:rsidDel="003F03AC" w:rsidRDefault="004A0BCF" w:rsidP="00784A8E">
      <w:pPr>
        <w:pStyle w:val="ListParagraph"/>
        <w:numPr>
          <w:ilvl w:val="1"/>
          <w:numId w:val="4"/>
          <w:numberingChange w:id="583" w:author="DONGTHUY" w:date="2010-07-04T11:47:00Z" w:original="%1:2:0:.%2:5:0:."/>
        </w:numPr>
        <w:ind w:left="630" w:hanging="270"/>
        <w:jc w:val="both"/>
        <w:outlineLvl w:val="4"/>
        <w:rPr>
          <w:del w:id="584" w:author="DHA" w:date="2010-07-06T00:54:00Z"/>
          <w:rFonts w:ascii="Times New Roman" w:hAnsi="Times New Roman"/>
          <w:b/>
          <w:color w:val="000000"/>
          <w:sz w:val="26"/>
          <w:szCs w:val="26"/>
        </w:rPr>
      </w:pPr>
      <w:bookmarkStart w:id="585" w:name="_Toc262558509"/>
      <w:bookmarkStart w:id="586" w:name="_Toc263796556"/>
      <w:bookmarkStart w:id="587" w:name="_Toc263797167"/>
      <w:del w:id="588" w:author="DHA" w:date="2010-07-06T00:54:00Z">
        <w:r w:rsidRPr="00014353" w:rsidDel="003F03AC">
          <w:rPr>
            <w:rFonts w:ascii="Times New Roman" w:hAnsi="Times New Roman"/>
            <w:b/>
            <w:color w:val="000000"/>
            <w:sz w:val="26"/>
            <w:szCs w:val="26"/>
          </w:rPr>
          <w:delText>Phân công chấm thi</w:delText>
        </w:r>
        <w:bookmarkEnd w:id="585"/>
        <w:bookmarkEnd w:id="586"/>
        <w:bookmarkEnd w:id="587"/>
      </w:del>
    </w:p>
    <w:p w:rsidR="004A0BCF" w:rsidRPr="00C900E0" w:rsidDel="003F03AC" w:rsidRDefault="004A0BCF" w:rsidP="00784A8E">
      <w:pPr>
        <w:ind w:firstLine="270"/>
        <w:jc w:val="both"/>
        <w:rPr>
          <w:del w:id="589" w:author="DHA" w:date="2010-07-06T00:54:00Z"/>
          <w:rFonts w:ascii="Times New Roman" w:hAnsi="Times New Roman"/>
          <w:color w:val="000000"/>
          <w:sz w:val="26"/>
          <w:szCs w:val="26"/>
          <w:lang w:val="nl-NL"/>
        </w:rPr>
      </w:pPr>
      <w:del w:id="590" w:author="DHA" w:date="2010-07-06T00:54:00Z">
        <w:r w:rsidRPr="003D22F6" w:rsidDel="003F03AC">
          <w:rPr>
            <w:rFonts w:ascii="Times New Roman" w:hAnsi="Times New Roman"/>
            <w:color w:val="000000"/>
            <w:sz w:val="26"/>
            <w:szCs w:val="26"/>
            <w:lang w:val="nl-NL"/>
          </w:rPr>
          <w:delText>Trước ngày t – 1, công tác phân công cán bộ chấm thi cũng được hoàn thành. Tiêu chí để dự trù nguồn nhân lực chấm thi dựa trên:</w:delText>
        </w:r>
      </w:del>
    </w:p>
    <w:p w:rsidR="004A0BCF" w:rsidRPr="00F22470" w:rsidDel="003F03AC" w:rsidRDefault="004A0BCF" w:rsidP="007A6DD0">
      <w:pPr>
        <w:pStyle w:val="ListParagraph"/>
        <w:numPr>
          <w:ilvl w:val="0"/>
          <w:numId w:val="7"/>
          <w:numberingChange w:id="591" w:author="DONGTHUY" w:date="2010-07-04T11:47:00Z" w:original=""/>
        </w:numPr>
        <w:ind w:left="851" w:hanging="284"/>
        <w:jc w:val="both"/>
        <w:rPr>
          <w:del w:id="592" w:author="DHA" w:date="2010-07-06T00:54:00Z"/>
          <w:rFonts w:ascii="Times New Roman" w:hAnsi="Times New Roman"/>
          <w:color w:val="000000"/>
          <w:sz w:val="26"/>
          <w:szCs w:val="26"/>
          <w:lang w:val="nl-NL"/>
        </w:rPr>
      </w:pPr>
      <w:del w:id="593" w:author="DHA" w:date="2010-07-06T00:54:00Z">
        <w:r w:rsidRPr="00F22470" w:rsidDel="003F03AC">
          <w:rPr>
            <w:rFonts w:ascii="Times New Roman" w:hAnsi="Times New Roman"/>
            <w:color w:val="000000"/>
            <w:sz w:val="26"/>
            <w:szCs w:val="26"/>
            <w:lang w:val="nl-NL"/>
          </w:rPr>
          <w:delText>Năng suất chấm thi trung bình hiện tại của một nhân viên là 30 – 40 bài / 4 giờ.</w:delText>
        </w:r>
      </w:del>
    </w:p>
    <w:p w:rsidR="004A0BCF" w:rsidRPr="00F22470" w:rsidDel="003F03AC" w:rsidRDefault="004A0BCF" w:rsidP="007A6DD0">
      <w:pPr>
        <w:pStyle w:val="ListParagraph"/>
        <w:numPr>
          <w:ilvl w:val="0"/>
          <w:numId w:val="7"/>
          <w:numberingChange w:id="594" w:author="DONGTHUY" w:date="2010-07-04T11:47:00Z" w:original=""/>
        </w:numPr>
        <w:ind w:left="851" w:hanging="284"/>
        <w:jc w:val="both"/>
        <w:rPr>
          <w:del w:id="595" w:author="DHA" w:date="2010-07-06T00:54:00Z"/>
          <w:rFonts w:ascii="Times New Roman" w:hAnsi="Times New Roman"/>
          <w:color w:val="000000"/>
          <w:sz w:val="26"/>
          <w:szCs w:val="26"/>
          <w:lang w:val="nl-NL"/>
        </w:rPr>
      </w:pPr>
      <w:del w:id="596" w:author="DHA" w:date="2010-07-06T00:54:00Z">
        <w:r w:rsidRPr="00F22470" w:rsidDel="003F03AC">
          <w:rPr>
            <w:rFonts w:ascii="Times New Roman" w:hAnsi="Times New Roman"/>
            <w:color w:val="000000"/>
            <w:sz w:val="26"/>
            <w:szCs w:val="26"/>
            <w:lang w:val="nl-NL"/>
          </w:rPr>
          <w:delText>Căn cứ vào số lượng thí sinh đăng ký dự thi (thực tế).</w:delText>
        </w:r>
      </w:del>
    </w:p>
    <w:p w:rsidR="004A0BCF" w:rsidRPr="00F22470" w:rsidDel="003F03AC" w:rsidRDefault="004A0BCF" w:rsidP="007A6DD0">
      <w:pPr>
        <w:pStyle w:val="ListParagraph"/>
        <w:numPr>
          <w:ilvl w:val="0"/>
          <w:numId w:val="7"/>
          <w:numberingChange w:id="597" w:author="DONGTHUY" w:date="2010-07-04T11:47:00Z" w:original=""/>
        </w:numPr>
        <w:ind w:left="851" w:hanging="284"/>
        <w:jc w:val="both"/>
        <w:rPr>
          <w:del w:id="598" w:author="DHA" w:date="2010-07-06T00:54:00Z"/>
          <w:rFonts w:ascii="Times New Roman" w:hAnsi="Times New Roman"/>
          <w:color w:val="000000"/>
          <w:sz w:val="26"/>
          <w:szCs w:val="26"/>
          <w:lang w:val="nl-NL"/>
        </w:rPr>
      </w:pPr>
      <w:del w:id="599" w:author="DHA" w:date="2010-07-06T00:54:00Z">
        <w:r w:rsidRPr="00F22470" w:rsidDel="003F03AC">
          <w:rPr>
            <w:rFonts w:ascii="Times New Roman" w:hAnsi="Times New Roman"/>
            <w:color w:val="000000"/>
            <w:sz w:val="26"/>
            <w:szCs w:val="26"/>
            <w:lang w:val="nl-NL"/>
          </w:rPr>
          <w:delText>Thời gian chấm thi (tối đa là trong vòng 7 ngày sau khi thi).</w:delText>
        </w:r>
      </w:del>
    </w:p>
    <w:p w:rsidR="004A0BCF" w:rsidRPr="00014353" w:rsidDel="003F03AC" w:rsidRDefault="004A0BCF" w:rsidP="007A6DD0">
      <w:pPr>
        <w:pStyle w:val="ListParagraph"/>
        <w:numPr>
          <w:ilvl w:val="1"/>
          <w:numId w:val="4"/>
          <w:numberingChange w:id="600" w:author="DONGTHUY" w:date="2010-07-04T11:47:00Z" w:original="%1:2:0:.%2:6:0:."/>
        </w:numPr>
        <w:ind w:left="630" w:hanging="270"/>
        <w:jc w:val="both"/>
        <w:outlineLvl w:val="4"/>
        <w:rPr>
          <w:del w:id="601" w:author="DHA" w:date="2010-07-06T00:54:00Z"/>
          <w:rFonts w:ascii="Times New Roman" w:hAnsi="Times New Roman"/>
          <w:b/>
          <w:color w:val="000000"/>
          <w:sz w:val="26"/>
          <w:szCs w:val="26"/>
        </w:rPr>
      </w:pPr>
      <w:bookmarkStart w:id="602" w:name="_Toc262558510"/>
      <w:bookmarkStart w:id="603" w:name="_Toc263796557"/>
      <w:bookmarkStart w:id="604" w:name="_Toc263797168"/>
      <w:del w:id="605" w:author="DHA" w:date="2010-07-06T00:54:00Z">
        <w:r w:rsidRPr="00014353" w:rsidDel="003F03AC">
          <w:rPr>
            <w:rFonts w:ascii="Times New Roman" w:hAnsi="Times New Roman"/>
            <w:b/>
            <w:color w:val="000000"/>
            <w:sz w:val="26"/>
            <w:szCs w:val="26"/>
          </w:rPr>
          <w:delText>Thi</w:delText>
        </w:r>
        <w:bookmarkEnd w:id="602"/>
        <w:bookmarkEnd w:id="603"/>
        <w:bookmarkEnd w:id="604"/>
        <w:r w:rsidRPr="00014353" w:rsidDel="003F03AC">
          <w:rPr>
            <w:rFonts w:ascii="Times New Roman" w:hAnsi="Times New Roman"/>
            <w:b/>
            <w:color w:val="000000"/>
            <w:sz w:val="26"/>
            <w:szCs w:val="26"/>
          </w:rPr>
          <w:delText xml:space="preserve"> </w:delText>
        </w:r>
      </w:del>
    </w:p>
    <w:p w:rsidR="004A0BCF" w:rsidRPr="00C900E0" w:rsidDel="003F03AC" w:rsidRDefault="004A0BCF" w:rsidP="00784A8E">
      <w:pPr>
        <w:ind w:firstLine="270"/>
        <w:jc w:val="both"/>
        <w:rPr>
          <w:del w:id="606" w:author="DHA" w:date="2010-07-06T00:54:00Z"/>
          <w:rFonts w:ascii="Times New Roman" w:hAnsi="Times New Roman"/>
          <w:color w:val="000000"/>
          <w:sz w:val="26"/>
          <w:szCs w:val="26"/>
          <w:lang w:val="nl-NL"/>
        </w:rPr>
      </w:pPr>
      <w:del w:id="607" w:author="DHA" w:date="2010-07-06T00:54:00Z">
        <w:r w:rsidRPr="003D22F6" w:rsidDel="003F03AC">
          <w:rPr>
            <w:rFonts w:ascii="Times New Roman" w:hAnsi="Times New Roman"/>
            <w:color w:val="000000"/>
            <w:sz w:val="26"/>
            <w:szCs w:val="26"/>
            <w:lang w:val="nl-NL"/>
          </w:rPr>
          <w:delText>Các môn thi sẽ được tổ chức thi trong ngày t (Đã được quy định trong bảng kế hoạch đầu niên khóa).</w:delText>
        </w:r>
      </w:del>
    </w:p>
    <w:p w:rsidR="004A0BCF" w:rsidRPr="00F22470" w:rsidDel="003F03AC" w:rsidRDefault="004A0BCF" w:rsidP="007A6DD0">
      <w:pPr>
        <w:pStyle w:val="ListParagraph"/>
        <w:numPr>
          <w:ilvl w:val="0"/>
          <w:numId w:val="7"/>
          <w:numberingChange w:id="608" w:author="DONGTHUY" w:date="2010-07-04T11:47:00Z" w:original=""/>
        </w:numPr>
        <w:ind w:left="851" w:hanging="284"/>
        <w:jc w:val="both"/>
        <w:rPr>
          <w:del w:id="609" w:author="DHA" w:date="2010-07-06T00:54:00Z"/>
          <w:rFonts w:ascii="Times New Roman" w:hAnsi="Times New Roman"/>
          <w:color w:val="000000"/>
          <w:sz w:val="26"/>
          <w:szCs w:val="26"/>
          <w:lang w:val="nl-NL"/>
        </w:rPr>
      </w:pPr>
      <w:del w:id="610" w:author="DHA" w:date="2010-07-06T00:54:00Z">
        <w:r w:rsidRPr="00F22470" w:rsidDel="003F03AC">
          <w:rPr>
            <w:rFonts w:ascii="Times New Roman" w:hAnsi="Times New Roman"/>
            <w:color w:val="000000"/>
            <w:sz w:val="26"/>
            <w:szCs w:val="26"/>
            <w:lang w:val="nl-NL"/>
          </w:rPr>
          <w:delText xml:space="preserve">Sau khi đã nhận hồ sơ thi, giám thị có mặt tại địa điểm thi tối thiểu trước 15 phút. </w:delText>
        </w:r>
      </w:del>
    </w:p>
    <w:p w:rsidR="004A0BCF" w:rsidRPr="00C900E0" w:rsidDel="003F03AC" w:rsidRDefault="004A0BCF" w:rsidP="007A6DD0">
      <w:pPr>
        <w:pStyle w:val="ListParagraph"/>
        <w:numPr>
          <w:ilvl w:val="0"/>
          <w:numId w:val="7"/>
          <w:numberingChange w:id="611" w:author="DONGTHUY" w:date="2010-07-04T11:47:00Z" w:original=""/>
        </w:numPr>
        <w:ind w:left="851" w:hanging="284"/>
        <w:jc w:val="both"/>
        <w:rPr>
          <w:del w:id="612" w:author="DHA" w:date="2010-07-06T00:54:00Z"/>
          <w:rFonts w:ascii="Times New Roman" w:hAnsi="Times New Roman"/>
          <w:color w:val="000000"/>
          <w:sz w:val="26"/>
          <w:szCs w:val="26"/>
          <w:lang w:val="nl-NL"/>
        </w:rPr>
      </w:pPr>
      <w:del w:id="613" w:author="DHA" w:date="2010-07-06T00:54:00Z">
        <w:r w:rsidRPr="00F22470" w:rsidDel="003F03AC">
          <w:rPr>
            <w:rFonts w:ascii="Times New Roman" w:hAnsi="Times New Roman"/>
            <w:color w:val="000000"/>
            <w:sz w:val="26"/>
            <w:szCs w:val="26"/>
            <w:lang w:val="nl-NL"/>
          </w:rPr>
          <w:delText>Giám thị coi thi xem Hướng dẫn coi thi và thực hiện đầy đủ các chỉ dẫn trong</w:delText>
        </w:r>
        <w:r w:rsidRPr="003D22F6" w:rsidDel="003F03AC">
          <w:rPr>
            <w:rFonts w:ascii="Times New Roman" w:hAnsi="Times New Roman"/>
            <w:color w:val="000000"/>
            <w:sz w:val="26"/>
            <w:szCs w:val="26"/>
            <w:lang w:val="nl-NL"/>
          </w:rPr>
          <w:delText xml:space="preserve"> </w:delText>
        </w:r>
        <w:r w:rsidRPr="00C064DB" w:rsidDel="003F03AC">
          <w:rPr>
            <w:rFonts w:ascii="Times New Roman" w:hAnsi="Times New Roman"/>
            <w:color w:val="000000"/>
            <w:sz w:val="26"/>
            <w:szCs w:val="26"/>
            <w:lang w:val="nl-NL"/>
          </w:rPr>
          <w:delText>Hướng dẫn coi</w:delText>
        </w:r>
        <w:r w:rsidRPr="003D22F6" w:rsidDel="003F03AC">
          <w:rPr>
            <w:rFonts w:ascii="Times New Roman" w:hAnsi="Times New Roman"/>
            <w:i/>
            <w:color w:val="000000"/>
            <w:sz w:val="26"/>
            <w:szCs w:val="26"/>
            <w:lang w:val="nl-NL"/>
          </w:rPr>
          <w:delText xml:space="preserve"> thi. </w:delText>
        </w:r>
      </w:del>
    </w:p>
    <w:p w:rsidR="004A0BCF" w:rsidRPr="00C900E0" w:rsidDel="003F03AC" w:rsidRDefault="00AB7110" w:rsidP="00784A8E">
      <w:pPr>
        <w:pStyle w:val="ListParagraph"/>
        <w:keepNext/>
        <w:ind w:left="0" w:firstLine="270"/>
        <w:jc w:val="both"/>
        <w:rPr>
          <w:del w:id="614" w:author="DHA" w:date="2010-07-06T00:54:00Z"/>
          <w:rFonts w:ascii="Times New Roman" w:hAnsi="Times New Roman"/>
          <w:color w:val="000000"/>
          <w:sz w:val="26"/>
          <w:szCs w:val="26"/>
        </w:rPr>
      </w:pPr>
      <w:del w:id="615" w:author="DHA" w:date="2010-07-06T00:54:00Z">
        <w:r>
          <w:rPr>
            <w:rFonts w:ascii="Times New Roman" w:hAnsi="Times New Roman"/>
            <w:color w:val="000000"/>
            <w:sz w:val="26"/>
            <w:szCs w:val="26"/>
            <w:lang w:val="en-US"/>
          </w:rPr>
          <w:drawing>
            <wp:inline distT="0" distB="0" distL="0" distR="0">
              <wp:extent cx="4749800" cy="713740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4749800" cy="7137400"/>
                      </a:xfrm>
                      <a:prstGeom prst="rect">
                        <a:avLst/>
                      </a:prstGeom>
                      <a:noFill/>
                      <a:ln w="9525">
                        <a:noFill/>
                        <a:miter lim="800000"/>
                        <a:headEnd/>
                        <a:tailEnd/>
                      </a:ln>
                    </pic:spPr>
                  </pic:pic>
                </a:graphicData>
              </a:graphic>
            </wp:inline>
          </w:drawing>
        </w:r>
      </w:del>
    </w:p>
    <w:p w:rsidR="004A0BCF" w:rsidRPr="007A6DD0" w:rsidDel="003F03AC" w:rsidRDefault="004A0BCF" w:rsidP="00784A8E">
      <w:pPr>
        <w:pStyle w:val="Caption"/>
        <w:ind w:firstLine="270"/>
        <w:jc w:val="center"/>
        <w:rPr>
          <w:del w:id="616" w:author="DHA" w:date="2010-07-06T00:54:00Z"/>
          <w:rFonts w:ascii="Times New Roman" w:hAnsi="Times New Roman"/>
          <w:color w:val="1F497D"/>
          <w:sz w:val="26"/>
          <w:szCs w:val="26"/>
          <w:lang w:val="vi-VN"/>
        </w:rPr>
      </w:pPr>
      <w:del w:id="617" w:author="DHA" w:date="2010-07-06T00:54:00Z">
        <w:r w:rsidRPr="007A6DD0" w:rsidDel="003F03AC">
          <w:rPr>
            <w:rFonts w:ascii="Times New Roman" w:hAnsi="Times New Roman"/>
            <w:color w:val="1F497D"/>
            <w:sz w:val="26"/>
            <w:szCs w:val="26"/>
            <w:lang w:val="vi-VN"/>
          </w:rPr>
          <w:delText>H3. Quy trình tổ chức thi</w:delText>
        </w:r>
      </w:del>
    </w:p>
    <w:p w:rsidR="004A0BCF" w:rsidRPr="00C064DB" w:rsidDel="003F03AC" w:rsidRDefault="004A0BCF" w:rsidP="00784A8E">
      <w:pPr>
        <w:pStyle w:val="ListParagraph"/>
        <w:numPr>
          <w:ilvl w:val="1"/>
          <w:numId w:val="4"/>
          <w:numberingChange w:id="618" w:author="DONGTHUY" w:date="2010-07-04T11:47:00Z" w:original="%1:2:0:.%2:7:0:."/>
        </w:numPr>
        <w:ind w:left="630" w:hanging="270"/>
        <w:jc w:val="both"/>
        <w:outlineLvl w:val="4"/>
        <w:rPr>
          <w:del w:id="619" w:author="DHA" w:date="2010-07-06T00:54:00Z"/>
          <w:rFonts w:ascii="Times New Roman" w:hAnsi="Times New Roman"/>
          <w:b/>
          <w:color w:val="000000"/>
          <w:sz w:val="26"/>
          <w:szCs w:val="26"/>
        </w:rPr>
      </w:pPr>
      <w:bookmarkStart w:id="620" w:name="_Toc262558511"/>
      <w:bookmarkStart w:id="621" w:name="_Toc263796558"/>
      <w:bookmarkStart w:id="622" w:name="_Toc263797169"/>
      <w:del w:id="623" w:author="DHA" w:date="2010-07-06T00:54:00Z">
        <w:r w:rsidRPr="00C064DB" w:rsidDel="003F03AC">
          <w:rPr>
            <w:rFonts w:ascii="Times New Roman" w:hAnsi="Times New Roman"/>
            <w:b/>
            <w:color w:val="000000"/>
            <w:sz w:val="26"/>
            <w:szCs w:val="26"/>
          </w:rPr>
          <w:delText>Chấm thi</w:delText>
        </w:r>
        <w:bookmarkEnd w:id="620"/>
        <w:bookmarkEnd w:id="621"/>
        <w:bookmarkEnd w:id="622"/>
      </w:del>
    </w:p>
    <w:p w:rsidR="004A0BCF" w:rsidRPr="00C900E0" w:rsidDel="003F03AC" w:rsidRDefault="004A0BCF" w:rsidP="00784A8E">
      <w:pPr>
        <w:spacing w:line="240" w:lineRule="auto"/>
        <w:ind w:firstLine="270"/>
        <w:jc w:val="both"/>
        <w:rPr>
          <w:del w:id="624" w:author="DHA" w:date="2010-07-06T00:54:00Z"/>
          <w:rFonts w:ascii="Times New Roman" w:hAnsi="Times New Roman"/>
          <w:color w:val="000000"/>
          <w:sz w:val="26"/>
          <w:szCs w:val="26"/>
          <w:lang w:val="nl-NL"/>
        </w:rPr>
      </w:pPr>
      <w:del w:id="625" w:author="DHA" w:date="2010-07-06T00:54:00Z">
        <w:r w:rsidRPr="003D22F6" w:rsidDel="003F03AC">
          <w:rPr>
            <w:rFonts w:ascii="Times New Roman" w:hAnsi="Times New Roman"/>
            <w:color w:val="000000"/>
            <w:sz w:val="26"/>
            <w:szCs w:val="26"/>
            <w:lang w:val="nl-NL"/>
          </w:rPr>
          <w:delText>Ngay sau ngày tổ chức thi, trong khoảng thời gian từ ngày t + 1 đến t + 7 công tác chấm thi phải hoàn thành.</w:delText>
        </w:r>
      </w:del>
    </w:p>
    <w:p w:rsidR="004A0BCF" w:rsidRPr="00F22470" w:rsidDel="003F03AC" w:rsidRDefault="004A0BCF" w:rsidP="007A6DD0">
      <w:pPr>
        <w:pStyle w:val="ListParagraph"/>
        <w:numPr>
          <w:ilvl w:val="0"/>
          <w:numId w:val="7"/>
          <w:numberingChange w:id="626" w:author="DONGTHUY" w:date="2010-07-04T11:47:00Z" w:original=""/>
        </w:numPr>
        <w:ind w:left="851" w:hanging="284"/>
        <w:jc w:val="both"/>
        <w:rPr>
          <w:del w:id="627" w:author="DHA" w:date="2010-07-06T00:54:00Z"/>
          <w:rFonts w:ascii="Times New Roman" w:hAnsi="Times New Roman"/>
          <w:color w:val="000000"/>
          <w:sz w:val="26"/>
          <w:szCs w:val="26"/>
          <w:lang w:val="nl-NL"/>
        </w:rPr>
      </w:pPr>
      <w:del w:id="628" w:author="DHA" w:date="2010-07-06T00:54:00Z">
        <w:r w:rsidRPr="00F22470" w:rsidDel="003F03AC">
          <w:rPr>
            <w:rFonts w:ascii="Times New Roman" w:hAnsi="Times New Roman"/>
            <w:color w:val="000000"/>
            <w:sz w:val="26"/>
            <w:szCs w:val="26"/>
            <w:lang w:val="nl-NL"/>
          </w:rPr>
          <w:delText>Bài thi của thí sinh sẽ được chấm tập trung trên máy tính, qua hai vòng, Kết quả thi của từng vòng sẽ được GV chấm thi ghi vào bảng chấm thi tương ứng với các vòng.</w:delText>
        </w:r>
      </w:del>
    </w:p>
    <w:p w:rsidR="004A0BCF" w:rsidRPr="00F22470" w:rsidDel="003F03AC" w:rsidRDefault="004A0BCF" w:rsidP="007A6DD0">
      <w:pPr>
        <w:pStyle w:val="ListParagraph"/>
        <w:numPr>
          <w:ilvl w:val="0"/>
          <w:numId w:val="7"/>
          <w:numberingChange w:id="629" w:author="DONGTHUY" w:date="2010-07-04T11:47:00Z" w:original=""/>
        </w:numPr>
        <w:ind w:left="851" w:hanging="284"/>
        <w:jc w:val="both"/>
        <w:rPr>
          <w:del w:id="630" w:author="DHA" w:date="2010-07-06T00:54:00Z"/>
          <w:rFonts w:ascii="Times New Roman" w:hAnsi="Times New Roman"/>
          <w:color w:val="000000"/>
          <w:sz w:val="26"/>
          <w:szCs w:val="26"/>
          <w:lang w:val="nl-NL"/>
        </w:rPr>
      </w:pPr>
      <w:del w:id="631" w:author="DHA" w:date="2010-07-06T00:54:00Z">
        <w:r w:rsidRPr="00F22470" w:rsidDel="003F03AC">
          <w:rPr>
            <w:rFonts w:ascii="Times New Roman" w:hAnsi="Times New Roman"/>
            <w:color w:val="000000"/>
            <w:sz w:val="26"/>
            <w:szCs w:val="26"/>
            <w:lang w:val="nl-NL"/>
          </w:rPr>
          <w:delText>Các GV chấm thi của từng vòng chấm thi giao bảng điểm chấm thi của mình cho Bộ phận tổ chức thi.</w:delText>
        </w:r>
      </w:del>
    </w:p>
    <w:p w:rsidR="004A0BCF" w:rsidRPr="004A0BCF" w:rsidDel="003F03AC" w:rsidRDefault="004A0BCF" w:rsidP="007A6DD0">
      <w:pPr>
        <w:pStyle w:val="ListParagraph"/>
        <w:numPr>
          <w:ilvl w:val="0"/>
          <w:numId w:val="7"/>
          <w:numberingChange w:id="632" w:author="DONGTHUY" w:date="2010-07-04T11:47:00Z" w:original=""/>
        </w:numPr>
        <w:ind w:left="851" w:hanging="284"/>
        <w:jc w:val="both"/>
        <w:rPr>
          <w:del w:id="633" w:author="DHA" w:date="2010-07-06T00:54:00Z"/>
          <w:rFonts w:ascii="Times New Roman" w:hAnsi="Times New Roman"/>
          <w:color w:val="000000"/>
          <w:sz w:val="26"/>
          <w:szCs w:val="26"/>
          <w:highlight w:val="yellow"/>
          <w:lang w:val="nl-NL"/>
          <w:rPrChange w:id="634" w:author="DONGTHUY" w:date="2010-07-04T12:26:00Z">
            <w:rPr>
              <w:del w:id="635" w:author="DHA" w:date="2010-07-06T00:54:00Z"/>
              <w:rFonts w:ascii="Times New Roman" w:hAnsi="Times New Roman"/>
              <w:color w:val="000000"/>
              <w:sz w:val="26"/>
              <w:szCs w:val="26"/>
              <w:lang w:val="nl-NL"/>
            </w:rPr>
          </w:rPrChange>
        </w:rPr>
      </w:pPr>
      <w:del w:id="636" w:author="DHA" w:date="2010-07-06T00:54:00Z">
        <w:r w:rsidRPr="00F22470" w:rsidDel="003F03AC">
          <w:rPr>
            <w:rFonts w:ascii="Times New Roman" w:hAnsi="Times New Roman"/>
            <w:color w:val="000000"/>
            <w:sz w:val="26"/>
            <w:szCs w:val="26"/>
            <w:lang w:val="nl-NL"/>
          </w:rPr>
          <w:delText xml:space="preserve">GV chấm thi vòng 1 và 2 cùng thống nhất điểm thi của thí sinh và ghi kết quả thi và xác nhận vào Bảng điểm thi chứng chỉ tin hoc quốc gia </w:delText>
        </w:r>
        <w:r w:rsidR="00051831" w:rsidRPr="00051831">
          <w:rPr>
            <w:rFonts w:ascii="Times New Roman" w:hAnsi="Times New Roman"/>
            <w:color w:val="000000"/>
            <w:sz w:val="26"/>
            <w:szCs w:val="26"/>
            <w:highlight w:val="yellow"/>
            <w:lang w:val="nl-NL"/>
            <w:rPrChange w:id="637" w:author="DONGTHUY" w:date="2010-07-04T12:26:00Z">
              <w:rPr>
                <w:rFonts w:ascii="Times New Roman" w:hAnsi="Times New Roman"/>
                <w:color w:val="000000"/>
                <w:sz w:val="26"/>
                <w:szCs w:val="26"/>
                <w:vertAlign w:val="superscript"/>
                <w:lang w:val="nl-NL"/>
              </w:rPr>
            </w:rPrChange>
          </w:rPr>
          <w:delText>(Bảng điểm gốc - TTTH_PDT_BM83).</w:delText>
        </w:r>
      </w:del>
    </w:p>
    <w:p w:rsidR="004A0BCF" w:rsidRPr="00F22470" w:rsidDel="003F03AC" w:rsidRDefault="004A0BCF" w:rsidP="007A6DD0">
      <w:pPr>
        <w:pStyle w:val="ListParagraph"/>
        <w:numPr>
          <w:ilvl w:val="0"/>
          <w:numId w:val="7"/>
          <w:numberingChange w:id="638" w:author="DONGTHUY" w:date="2010-07-04T11:47:00Z" w:original=""/>
        </w:numPr>
        <w:ind w:left="851" w:hanging="284"/>
        <w:jc w:val="both"/>
        <w:rPr>
          <w:del w:id="639" w:author="DHA" w:date="2010-07-06T00:54:00Z"/>
          <w:rFonts w:ascii="Times New Roman" w:hAnsi="Times New Roman"/>
          <w:color w:val="000000"/>
          <w:sz w:val="26"/>
          <w:szCs w:val="26"/>
          <w:lang w:val="nl-NL"/>
        </w:rPr>
      </w:pPr>
      <w:del w:id="640" w:author="DHA" w:date="2010-07-06T00:54:00Z">
        <w:r w:rsidRPr="00F22470" w:rsidDel="003F03AC">
          <w:rPr>
            <w:rFonts w:ascii="Times New Roman" w:hAnsi="Times New Roman"/>
            <w:color w:val="000000"/>
            <w:sz w:val="26"/>
            <w:szCs w:val="26"/>
            <w:lang w:val="nl-NL"/>
          </w:rPr>
          <w:delText xml:space="preserve">Trường hợp cả 2 GV không thống nhất được điểm chung, Bộ phận quản lý thi sẽ trực tiếp quyết định các trường hợp chuyển cho </w:delText>
        </w:r>
      </w:del>
      <w:ins w:id="641" w:author="DONGTHUY" w:date="2010-07-04T12:26:00Z">
        <w:del w:id="642" w:author="DHA" w:date="2010-07-06T00:54:00Z">
          <w:r w:rsidDel="003F03AC">
            <w:rPr>
              <w:rFonts w:ascii="Times New Roman" w:hAnsi="Times New Roman"/>
              <w:color w:val="000000"/>
              <w:sz w:val="26"/>
              <w:szCs w:val="26"/>
              <w:lang w:val="nl-NL"/>
            </w:rPr>
            <w:delText xml:space="preserve">bộ phận </w:delText>
          </w:r>
        </w:del>
      </w:ins>
      <w:del w:id="643" w:author="DHA" w:date="2010-07-06T00:54:00Z">
        <w:r w:rsidRPr="00F22470" w:rsidDel="003F03AC">
          <w:rPr>
            <w:rFonts w:ascii="Times New Roman" w:hAnsi="Times New Roman"/>
            <w:color w:val="000000"/>
            <w:sz w:val="26"/>
            <w:szCs w:val="26"/>
            <w:lang w:val="nl-NL"/>
          </w:rPr>
          <w:delText xml:space="preserve">Chuyên Môn </w:delText>
        </w:r>
        <w:r w:rsidR="00051831" w:rsidRPr="00051831">
          <w:rPr>
            <w:rFonts w:ascii="Times New Roman" w:hAnsi="Times New Roman"/>
            <w:color w:val="000000"/>
            <w:sz w:val="26"/>
            <w:szCs w:val="26"/>
            <w:highlight w:val="yellow"/>
            <w:lang w:val="nl-NL"/>
            <w:rPrChange w:id="644" w:author="DONGTHUY" w:date="2010-07-04T12:26:00Z">
              <w:rPr>
                <w:rFonts w:ascii="Times New Roman" w:hAnsi="Times New Roman"/>
                <w:color w:val="000000"/>
                <w:sz w:val="26"/>
                <w:szCs w:val="26"/>
                <w:vertAlign w:val="superscript"/>
                <w:lang w:val="nl-NL"/>
              </w:rPr>
            </w:rPrChange>
          </w:rPr>
          <w:delText>ngành THƯD</w:delText>
        </w:r>
        <w:r w:rsidRPr="00F22470" w:rsidDel="003F03AC">
          <w:rPr>
            <w:rFonts w:ascii="Times New Roman" w:hAnsi="Times New Roman"/>
            <w:color w:val="000000"/>
            <w:sz w:val="26"/>
            <w:szCs w:val="26"/>
            <w:lang w:val="nl-NL"/>
          </w:rPr>
          <w:delText xml:space="preserve"> (những trường hợp có điểm chấm của 2 GV chênh lệch từ 1 điểm trở lên và 2 GV này không thống nhất được) và ghi nhận lại số trường hợp này của từng đợt thi. </w:delText>
        </w:r>
      </w:del>
    </w:p>
    <w:p w:rsidR="004A0BCF" w:rsidRPr="00C900E0" w:rsidDel="003F03AC" w:rsidRDefault="004A0BCF" w:rsidP="00784A8E">
      <w:pPr>
        <w:ind w:firstLine="270"/>
        <w:jc w:val="both"/>
        <w:rPr>
          <w:del w:id="645" w:author="DHA" w:date="2010-07-06T00:54:00Z"/>
          <w:rFonts w:ascii="Times New Roman" w:hAnsi="Times New Roman"/>
          <w:color w:val="000000"/>
          <w:sz w:val="26"/>
          <w:szCs w:val="26"/>
          <w:lang w:val="nl-NL"/>
        </w:rPr>
      </w:pPr>
      <w:del w:id="646" w:author="DHA" w:date="2010-07-06T00:54:00Z">
        <w:r w:rsidRPr="003D22F6" w:rsidDel="003F03AC">
          <w:rPr>
            <w:rFonts w:ascii="Times New Roman" w:hAnsi="Times New Roman"/>
            <w:color w:val="000000"/>
            <w:sz w:val="26"/>
            <w:szCs w:val="26"/>
            <w:lang w:val="nl-NL"/>
          </w:rPr>
          <w:delText>Tùy vào số lượng bài thi trong đợt thi hiện hành mà bộ phận tổ chức thi có thể phân công chấm thi sao cho thời gian chấm thi không vượt quá 7 ngày sau khi thi. Trong quá trình chấm thi, sau khi thống nhất điểm cho bài thi (sau 2 vòng chấm) GV chấm thi phải tiến hành nhập điểm thi vào cơ sở dữ liệu của Trung tâm.</w:delText>
        </w:r>
      </w:del>
    </w:p>
    <w:p w:rsidR="004A0BCF" w:rsidRPr="00014353" w:rsidDel="003F03AC" w:rsidRDefault="004A0BCF" w:rsidP="00784A8E">
      <w:pPr>
        <w:pStyle w:val="ListParagraph"/>
        <w:numPr>
          <w:ilvl w:val="1"/>
          <w:numId w:val="4"/>
          <w:numberingChange w:id="647" w:author="DONGTHUY" w:date="2010-07-04T11:47:00Z" w:original="%1:2:0:.%2:8:0:."/>
        </w:numPr>
        <w:ind w:left="630" w:hanging="270"/>
        <w:jc w:val="both"/>
        <w:outlineLvl w:val="4"/>
        <w:rPr>
          <w:del w:id="648" w:author="DHA" w:date="2010-07-06T00:54:00Z"/>
          <w:rFonts w:ascii="Times New Roman" w:hAnsi="Times New Roman"/>
          <w:b/>
          <w:color w:val="000000"/>
          <w:sz w:val="26"/>
          <w:szCs w:val="26"/>
        </w:rPr>
      </w:pPr>
      <w:bookmarkStart w:id="649" w:name="_Toc262558512"/>
      <w:bookmarkStart w:id="650" w:name="_Toc263796559"/>
      <w:bookmarkStart w:id="651" w:name="_Toc263797170"/>
      <w:del w:id="652" w:author="DHA" w:date="2010-07-06T00:54:00Z">
        <w:r w:rsidRPr="00014353" w:rsidDel="003F03AC">
          <w:rPr>
            <w:rFonts w:ascii="Times New Roman" w:hAnsi="Times New Roman"/>
            <w:b/>
            <w:color w:val="000000"/>
            <w:sz w:val="26"/>
            <w:szCs w:val="26"/>
          </w:rPr>
          <w:delText>Kiểm tra điểm thi và nộp bảng điểm gốc.</w:delText>
        </w:r>
        <w:bookmarkEnd w:id="649"/>
        <w:bookmarkEnd w:id="650"/>
        <w:bookmarkEnd w:id="651"/>
      </w:del>
    </w:p>
    <w:p w:rsidR="004A0BCF" w:rsidRPr="00C900E0" w:rsidDel="003F03AC" w:rsidRDefault="004A0BCF" w:rsidP="00784A8E">
      <w:pPr>
        <w:ind w:firstLine="270"/>
        <w:jc w:val="both"/>
        <w:rPr>
          <w:del w:id="653" w:author="DHA" w:date="2010-07-06T00:54:00Z"/>
          <w:rFonts w:ascii="Times New Roman" w:hAnsi="Times New Roman"/>
          <w:color w:val="000000"/>
          <w:sz w:val="26"/>
          <w:szCs w:val="26"/>
          <w:lang w:val="nl-NL"/>
        </w:rPr>
      </w:pPr>
      <w:del w:id="654" w:author="DHA" w:date="2010-07-06T00:54:00Z">
        <w:r w:rsidRPr="003D22F6" w:rsidDel="003F03AC">
          <w:rPr>
            <w:rFonts w:ascii="Times New Roman" w:hAnsi="Times New Roman"/>
            <w:color w:val="000000"/>
            <w:sz w:val="26"/>
            <w:szCs w:val="26"/>
            <w:lang w:val="nl-NL"/>
          </w:rPr>
          <w:delText>Trong thời gian từ ngày t + 8 đến t + 12, GV chấm thi sẽ tiến hành kiểm tra sự trùng khớp về điểm thi trong cơ sở dữ liệu với bảng điểm gốc nhằm loại trừ những sai sót trong quá trình nhập điểm vào hệ thống. Sau khi kết thúc kiểm tra và sửa lỗi (nếu có), GV đó phải nộp bảng điểm gốc về cho bộ phận tổ chức thi để lưu trữ.</w:delText>
        </w:r>
      </w:del>
    </w:p>
    <w:p w:rsidR="004A0BCF" w:rsidRPr="00E82CAF" w:rsidDel="003F03AC" w:rsidRDefault="004A0BCF" w:rsidP="00784A8E">
      <w:pPr>
        <w:pStyle w:val="ListParagraph"/>
        <w:numPr>
          <w:ilvl w:val="1"/>
          <w:numId w:val="4"/>
          <w:numberingChange w:id="655" w:author="DONGTHUY" w:date="2010-07-04T11:47:00Z" w:original="%1:2:0:.%2:9:0:."/>
        </w:numPr>
        <w:ind w:left="630" w:hanging="270"/>
        <w:jc w:val="both"/>
        <w:outlineLvl w:val="4"/>
        <w:rPr>
          <w:del w:id="656" w:author="DHA" w:date="2010-07-06T00:54:00Z"/>
          <w:rFonts w:ascii="Times New Roman" w:hAnsi="Times New Roman"/>
          <w:b/>
          <w:color w:val="000000"/>
          <w:sz w:val="26"/>
          <w:szCs w:val="26"/>
        </w:rPr>
      </w:pPr>
      <w:bookmarkStart w:id="657" w:name="_Toc262558513"/>
      <w:bookmarkStart w:id="658" w:name="_Toc263796560"/>
      <w:bookmarkStart w:id="659" w:name="_Toc263797171"/>
      <w:del w:id="660" w:author="DHA" w:date="2010-07-06T00:54:00Z">
        <w:r w:rsidRPr="00E82CAF" w:rsidDel="003F03AC">
          <w:rPr>
            <w:rFonts w:ascii="Times New Roman" w:hAnsi="Times New Roman"/>
            <w:b/>
            <w:color w:val="000000"/>
            <w:sz w:val="26"/>
            <w:szCs w:val="26"/>
          </w:rPr>
          <w:delText>Công bố kết quả thi</w:delText>
        </w:r>
        <w:bookmarkEnd w:id="657"/>
        <w:bookmarkEnd w:id="658"/>
        <w:bookmarkEnd w:id="659"/>
        <w:r w:rsidRPr="00014353" w:rsidDel="003F03AC">
          <w:rPr>
            <w:rFonts w:ascii="Times New Roman" w:hAnsi="Times New Roman"/>
            <w:b/>
            <w:color w:val="000000"/>
            <w:sz w:val="26"/>
            <w:szCs w:val="26"/>
          </w:rPr>
          <w:delText xml:space="preserve">  </w:delText>
        </w:r>
      </w:del>
    </w:p>
    <w:p w:rsidR="004A0BCF" w:rsidRPr="00C900E0" w:rsidDel="003F03AC" w:rsidRDefault="004A0BCF" w:rsidP="00784A8E">
      <w:pPr>
        <w:spacing w:line="240" w:lineRule="auto"/>
        <w:ind w:firstLine="270"/>
        <w:jc w:val="both"/>
        <w:rPr>
          <w:del w:id="661" w:author="DHA" w:date="2010-07-06T00:54:00Z"/>
          <w:rFonts w:ascii="Times New Roman" w:hAnsi="Times New Roman"/>
          <w:color w:val="000000"/>
          <w:sz w:val="26"/>
          <w:szCs w:val="26"/>
          <w:lang w:val="nl-NL"/>
        </w:rPr>
      </w:pPr>
      <w:del w:id="662" w:author="DHA" w:date="2010-07-06T00:54:00Z">
        <w:r w:rsidRPr="003D22F6" w:rsidDel="003F03AC">
          <w:rPr>
            <w:rFonts w:ascii="Times New Roman" w:hAnsi="Times New Roman"/>
            <w:color w:val="000000"/>
            <w:sz w:val="26"/>
            <w:szCs w:val="26"/>
            <w:lang w:val="nl-NL"/>
          </w:rPr>
          <w:delText xml:space="preserve">Trong ngày t + 13, kết quả thi sẽ được niêm yết tại </w:delText>
        </w:r>
        <w:r w:rsidR="00051831" w:rsidRPr="00051831">
          <w:rPr>
            <w:rFonts w:ascii="Times New Roman" w:hAnsi="Times New Roman"/>
            <w:color w:val="000000"/>
            <w:sz w:val="26"/>
            <w:szCs w:val="26"/>
            <w:highlight w:val="yellow"/>
            <w:lang w:val="nl-NL"/>
            <w:rPrChange w:id="663" w:author="DONGTHUY" w:date="2010-07-04T12:27:00Z">
              <w:rPr>
                <w:rFonts w:ascii="Times New Roman" w:hAnsi="Times New Roman"/>
                <w:color w:val="000000"/>
                <w:sz w:val="26"/>
                <w:szCs w:val="26"/>
                <w:vertAlign w:val="superscript"/>
                <w:lang w:val="nl-NL"/>
              </w:rPr>
            </w:rPrChange>
          </w:rPr>
          <w:delText>TTTH (nếu thi tại TP.HCM)</w:delText>
        </w:r>
        <w:r w:rsidRPr="003D22F6" w:rsidDel="003F03AC">
          <w:rPr>
            <w:rFonts w:ascii="Times New Roman" w:hAnsi="Times New Roman"/>
            <w:color w:val="000000"/>
            <w:sz w:val="26"/>
            <w:szCs w:val="26"/>
            <w:lang w:val="nl-NL"/>
          </w:rPr>
          <w:delText xml:space="preserve"> hoặc gởi về các CSLK (nếu ở các tỉnh), kèm với thông báo thời hạn nhận phúc khảo và lưu ý cho các thí sinh có kết quả đạt cần kiểm tra lại các thông tin cá nhân để tránh sai sót trong việc làm chứng chỉ.</w:delText>
        </w:r>
      </w:del>
    </w:p>
    <w:p w:rsidR="004A0BCF" w:rsidRPr="00014353" w:rsidDel="003F03AC" w:rsidRDefault="004A0BCF" w:rsidP="00784A8E">
      <w:pPr>
        <w:pStyle w:val="ListParagraph"/>
        <w:numPr>
          <w:ilvl w:val="1"/>
          <w:numId w:val="4"/>
          <w:numberingChange w:id="664" w:author="DONGTHUY" w:date="2010-07-04T11:47:00Z" w:original="%1:2:0:.%2:10:0:."/>
        </w:numPr>
        <w:ind w:left="630" w:hanging="270"/>
        <w:jc w:val="both"/>
        <w:outlineLvl w:val="4"/>
        <w:rPr>
          <w:del w:id="665" w:author="DHA" w:date="2010-07-06T00:54:00Z"/>
          <w:rFonts w:ascii="Times New Roman" w:hAnsi="Times New Roman"/>
          <w:b/>
          <w:color w:val="000000"/>
          <w:sz w:val="26"/>
          <w:szCs w:val="26"/>
        </w:rPr>
      </w:pPr>
      <w:bookmarkStart w:id="666" w:name="_Toc262558514"/>
      <w:bookmarkStart w:id="667" w:name="_Toc263796561"/>
      <w:bookmarkStart w:id="668" w:name="_Toc263797172"/>
      <w:del w:id="669" w:author="DHA" w:date="2010-07-06T00:54:00Z">
        <w:r w:rsidRPr="00014353" w:rsidDel="003F03AC">
          <w:rPr>
            <w:rFonts w:ascii="Times New Roman" w:hAnsi="Times New Roman"/>
            <w:b/>
            <w:color w:val="000000"/>
            <w:sz w:val="26"/>
            <w:szCs w:val="26"/>
          </w:rPr>
          <w:delText>Nhận đăng ký phúc khảo.</w:delText>
        </w:r>
        <w:bookmarkEnd w:id="666"/>
        <w:bookmarkEnd w:id="667"/>
        <w:bookmarkEnd w:id="668"/>
      </w:del>
    </w:p>
    <w:p w:rsidR="004A0BCF" w:rsidRPr="00C900E0" w:rsidDel="003F03AC" w:rsidRDefault="004A0BCF" w:rsidP="00784A8E">
      <w:pPr>
        <w:ind w:firstLine="270"/>
        <w:jc w:val="both"/>
        <w:rPr>
          <w:del w:id="670" w:author="DHA" w:date="2010-07-06T00:54:00Z"/>
          <w:rFonts w:ascii="Times New Roman" w:hAnsi="Times New Roman"/>
          <w:color w:val="000000"/>
          <w:sz w:val="26"/>
          <w:szCs w:val="26"/>
          <w:lang w:val="nl-NL"/>
        </w:rPr>
      </w:pPr>
      <w:del w:id="671" w:author="DHA" w:date="2010-07-06T00:54:00Z">
        <w:r w:rsidRPr="003D22F6" w:rsidDel="003F03AC">
          <w:rPr>
            <w:rFonts w:ascii="Times New Roman" w:hAnsi="Times New Roman"/>
            <w:color w:val="000000"/>
            <w:sz w:val="26"/>
            <w:szCs w:val="26"/>
            <w:lang w:val="nl-NL"/>
          </w:rPr>
          <w:delText>Thời hạn bắt đầu và kết thúc nhận đăng ký phúc khảo tương ứng là ngày t + 13 và t + 17. Thời hạn này đã được thông báo cho thí sinh vào ngày thi và ngày công bố kết quả. Theo đó, thí sinh nào có nguyện vọng phúc khảo bài thi sẽ phải đăng ký với nhân viên ghi danh tại Trung tâm hoặc tại các CSLK.</w:delText>
        </w:r>
      </w:del>
    </w:p>
    <w:p w:rsidR="004A0BCF" w:rsidRPr="00E82CAF" w:rsidDel="003F03AC" w:rsidRDefault="004A0BCF" w:rsidP="00784A8E">
      <w:pPr>
        <w:pStyle w:val="ListParagraph"/>
        <w:numPr>
          <w:ilvl w:val="1"/>
          <w:numId w:val="4"/>
          <w:numberingChange w:id="672" w:author="DONGTHUY" w:date="2010-07-04T11:47:00Z" w:original="%1:2:0:.%2:11:0:."/>
        </w:numPr>
        <w:ind w:left="630" w:hanging="270"/>
        <w:jc w:val="both"/>
        <w:outlineLvl w:val="4"/>
        <w:rPr>
          <w:del w:id="673" w:author="DHA" w:date="2010-07-06T00:54:00Z"/>
          <w:rFonts w:ascii="Times New Roman" w:hAnsi="Times New Roman"/>
          <w:b/>
          <w:color w:val="000000"/>
          <w:sz w:val="26"/>
          <w:szCs w:val="26"/>
        </w:rPr>
      </w:pPr>
      <w:bookmarkStart w:id="674" w:name="_Toc262558515"/>
      <w:bookmarkStart w:id="675" w:name="_Toc263796562"/>
      <w:bookmarkStart w:id="676" w:name="_Toc263797173"/>
      <w:del w:id="677" w:author="DHA" w:date="2010-07-06T00:54:00Z">
        <w:r w:rsidRPr="00E82CAF" w:rsidDel="003F03AC">
          <w:rPr>
            <w:rFonts w:ascii="Times New Roman" w:hAnsi="Times New Roman"/>
            <w:b/>
            <w:color w:val="000000"/>
            <w:sz w:val="26"/>
            <w:szCs w:val="26"/>
          </w:rPr>
          <w:delText>Chấm phúc khảo.</w:delText>
        </w:r>
        <w:bookmarkEnd w:id="674"/>
        <w:bookmarkEnd w:id="675"/>
        <w:bookmarkEnd w:id="676"/>
      </w:del>
    </w:p>
    <w:p w:rsidR="004A0BCF" w:rsidRPr="00C900E0" w:rsidDel="003F03AC" w:rsidRDefault="004A0BCF" w:rsidP="00784A8E">
      <w:pPr>
        <w:pStyle w:val="ListParagraph"/>
        <w:ind w:left="0" w:firstLine="270"/>
        <w:jc w:val="both"/>
        <w:rPr>
          <w:del w:id="678" w:author="DHA" w:date="2010-07-06T00:54:00Z"/>
          <w:rFonts w:ascii="Times New Roman" w:hAnsi="Times New Roman"/>
          <w:color w:val="000000"/>
          <w:sz w:val="26"/>
          <w:szCs w:val="26"/>
          <w:lang w:val="nl-NL"/>
        </w:rPr>
      </w:pPr>
      <w:del w:id="679" w:author="DHA" w:date="2010-07-06T00:54:00Z">
        <w:r w:rsidRPr="003D22F6" w:rsidDel="003F03AC">
          <w:rPr>
            <w:rFonts w:ascii="Times New Roman" w:hAnsi="Times New Roman"/>
            <w:color w:val="000000"/>
            <w:sz w:val="26"/>
            <w:szCs w:val="26"/>
            <w:lang w:val="nl-NL"/>
          </w:rPr>
          <w:delText>Bộ phận tổ chức thi phân công GV chấm phúc khảo. Nếu kết quả chấm lại chênh lệch từ 1 điểm trở lên thì sẽ yêu cầu bộ phận Chuyên Môn ngành thi chấm phúc khảo, kết quả được ghi nhận vào Kết quả phúc khảo bài thi.</w:delText>
        </w:r>
      </w:del>
    </w:p>
    <w:p w:rsidR="004A0BCF" w:rsidRPr="00C900E0" w:rsidDel="003F03AC" w:rsidRDefault="004A0BCF" w:rsidP="00784A8E">
      <w:pPr>
        <w:pStyle w:val="ListParagraph"/>
        <w:ind w:left="0" w:firstLine="270"/>
        <w:jc w:val="both"/>
        <w:rPr>
          <w:del w:id="680" w:author="DHA" w:date="2010-07-06T00:54:00Z"/>
          <w:rFonts w:ascii="Times New Roman" w:hAnsi="Times New Roman"/>
          <w:color w:val="000000"/>
          <w:sz w:val="26"/>
          <w:szCs w:val="26"/>
          <w:lang w:val="nl-NL"/>
        </w:rPr>
      </w:pPr>
      <w:del w:id="681" w:author="DHA" w:date="2010-07-06T00:54:00Z">
        <w:r w:rsidRPr="003D22F6" w:rsidDel="003F03AC">
          <w:rPr>
            <w:rFonts w:ascii="Times New Roman" w:hAnsi="Times New Roman"/>
            <w:color w:val="000000"/>
            <w:sz w:val="26"/>
            <w:szCs w:val="26"/>
            <w:lang w:val="nl-NL"/>
          </w:rPr>
          <w:delText>Số lượng bài thi cần phúc khảo (thông thường) không lớn, do đó công tác phúc khảo chỉ diễn ra trong ngày t + 18.</w:delText>
        </w:r>
      </w:del>
    </w:p>
    <w:p w:rsidR="004A0BCF" w:rsidRPr="00014353" w:rsidDel="003F03AC" w:rsidRDefault="004A0BCF" w:rsidP="00784A8E">
      <w:pPr>
        <w:pStyle w:val="ListParagraph"/>
        <w:numPr>
          <w:ilvl w:val="1"/>
          <w:numId w:val="4"/>
          <w:numberingChange w:id="682" w:author="DONGTHUY" w:date="2010-07-04T11:47:00Z" w:original="%1:2:0:.%2:12:0:."/>
        </w:numPr>
        <w:ind w:left="630" w:hanging="270"/>
        <w:jc w:val="both"/>
        <w:outlineLvl w:val="4"/>
        <w:rPr>
          <w:del w:id="683" w:author="DHA" w:date="2010-07-06T00:54:00Z"/>
          <w:rFonts w:ascii="Times New Roman" w:hAnsi="Times New Roman"/>
          <w:b/>
          <w:color w:val="000000"/>
          <w:sz w:val="26"/>
          <w:szCs w:val="26"/>
        </w:rPr>
      </w:pPr>
      <w:bookmarkStart w:id="684" w:name="_Toc262558516"/>
      <w:bookmarkStart w:id="685" w:name="_Toc263796563"/>
      <w:bookmarkStart w:id="686" w:name="_Toc263797174"/>
      <w:del w:id="687" w:author="DHA" w:date="2010-07-06T00:54:00Z">
        <w:r w:rsidRPr="00014353" w:rsidDel="003F03AC">
          <w:rPr>
            <w:rFonts w:ascii="Times New Roman" w:hAnsi="Times New Roman"/>
            <w:b/>
            <w:color w:val="000000"/>
            <w:sz w:val="26"/>
            <w:szCs w:val="26"/>
          </w:rPr>
          <w:delText>Công bố kết quả phúc khảo.</w:delText>
        </w:r>
        <w:bookmarkEnd w:id="684"/>
        <w:bookmarkEnd w:id="685"/>
        <w:bookmarkEnd w:id="686"/>
      </w:del>
    </w:p>
    <w:p w:rsidR="004A0BCF" w:rsidRPr="00C900E0" w:rsidDel="003F03AC" w:rsidRDefault="004A0BCF" w:rsidP="00784A8E">
      <w:pPr>
        <w:pStyle w:val="ListParagraph"/>
        <w:ind w:left="0" w:firstLine="270"/>
        <w:jc w:val="both"/>
        <w:rPr>
          <w:del w:id="688" w:author="DHA" w:date="2010-07-06T00:54:00Z"/>
          <w:rFonts w:ascii="Times New Roman" w:hAnsi="Times New Roman"/>
          <w:color w:val="000000"/>
          <w:sz w:val="26"/>
          <w:szCs w:val="26"/>
          <w:lang w:val="nl-NL"/>
        </w:rPr>
      </w:pPr>
      <w:del w:id="689" w:author="DHA" w:date="2010-07-06T00:54:00Z">
        <w:r w:rsidRPr="003D22F6" w:rsidDel="003F03AC">
          <w:rPr>
            <w:rFonts w:ascii="Times New Roman" w:hAnsi="Times New Roman"/>
            <w:color w:val="000000"/>
            <w:sz w:val="26"/>
            <w:szCs w:val="26"/>
            <w:lang w:val="nl-NL"/>
          </w:rPr>
          <w:delText>Kết quả phúc khảo được thông báo cho thí sinh thi thông qua NVGD hoặc chuyển đến CSLK để thông báo cho thí sinh đồng thời chuyển Kết quả phúc khảo bài thi cho nhân viên phụ trách để điều chỉnh điểm thi của thí sinh trong chương trình quản lý giáo vụ</w:delText>
        </w:r>
      </w:del>
    </w:p>
    <w:p w:rsidR="004A0BCF" w:rsidRPr="00C900E0" w:rsidDel="003F03AC" w:rsidRDefault="004A0BCF" w:rsidP="00784A8E">
      <w:pPr>
        <w:pStyle w:val="ListParagraph"/>
        <w:ind w:left="0" w:firstLine="270"/>
        <w:jc w:val="both"/>
        <w:rPr>
          <w:del w:id="690" w:author="DHA" w:date="2010-07-06T00:54:00Z"/>
          <w:rFonts w:ascii="Times New Roman" w:hAnsi="Times New Roman"/>
          <w:color w:val="000000"/>
          <w:sz w:val="26"/>
          <w:szCs w:val="26"/>
          <w:lang w:val="nl-NL"/>
        </w:rPr>
      </w:pPr>
      <w:del w:id="691" w:author="DHA" w:date="2010-07-06T00:54:00Z">
        <w:r w:rsidRPr="003D22F6" w:rsidDel="003F03AC">
          <w:rPr>
            <w:rFonts w:ascii="Times New Roman" w:hAnsi="Times New Roman"/>
            <w:color w:val="000000"/>
            <w:sz w:val="26"/>
            <w:szCs w:val="26"/>
            <w:lang w:val="nl-NL"/>
          </w:rPr>
          <w:delText>Những thí sinh có kết quả phúc khảo đạt sẽ được lưu chuyển sang đợt cấp chứng chỉ tiếp theo. Ngày nhận chứng chỉ gần nhất sẽ được thông báo tới các thí sinh này.</w:delText>
        </w:r>
      </w:del>
    </w:p>
    <w:p w:rsidR="004A0BCF" w:rsidRPr="006749A0" w:rsidDel="003F03AC" w:rsidRDefault="004A0BCF" w:rsidP="00784A8E">
      <w:pPr>
        <w:pStyle w:val="ListParagraph"/>
        <w:numPr>
          <w:ilvl w:val="3"/>
          <w:numId w:val="20"/>
        </w:numPr>
        <w:jc w:val="both"/>
        <w:outlineLvl w:val="3"/>
        <w:rPr>
          <w:del w:id="692" w:author="DHA" w:date="2010-07-06T00:54:00Z"/>
          <w:rFonts w:ascii="Times New Roman" w:hAnsi="Times New Roman"/>
          <w:b/>
          <w:color w:val="000000"/>
          <w:sz w:val="26"/>
          <w:szCs w:val="26"/>
        </w:rPr>
      </w:pPr>
      <w:bookmarkStart w:id="693" w:name="_Toc262558517"/>
      <w:bookmarkStart w:id="694" w:name="_Toc263796564"/>
      <w:bookmarkStart w:id="695" w:name="_Toc263797175"/>
      <w:del w:id="696" w:author="DHA" w:date="2010-07-06T00:54:00Z">
        <w:r w:rsidRPr="006749A0" w:rsidDel="003F03AC">
          <w:rPr>
            <w:rFonts w:ascii="Times New Roman" w:hAnsi="Times New Roman"/>
            <w:b/>
            <w:color w:val="000000"/>
            <w:sz w:val="26"/>
            <w:szCs w:val="26"/>
          </w:rPr>
          <w:delText>Quy trình Cấp chứng chỉ</w:delText>
        </w:r>
        <w:bookmarkEnd w:id="693"/>
        <w:bookmarkEnd w:id="694"/>
        <w:bookmarkEnd w:id="695"/>
      </w:del>
    </w:p>
    <w:p w:rsidR="004A0BCF" w:rsidRPr="00C900E0" w:rsidDel="003F03AC" w:rsidRDefault="004A0BCF" w:rsidP="00784A8E">
      <w:pPr>
        <w:pStyle w:val="ListParagraph"/>
        <w:ind w:left="0" w:firstLine="270"/>
        <w:jc w:val="both"/>
        <w:rPr>
          <w:del w:id="697" w:author="DHA" w:date="2010-07-06T00:54:00Z"/>
          <w:rFonts w:ascii="Times New Roman" w:hAnsi="Times New Roman"/>
          <w:color w:val="000000"/>
          <w:sz w:val="26"/>
          <w:szCs w:val="26"/>
        </w:rPr>
      </w:pPr>
      <w:del w:id="698" w:author="DHA" w:date="2010-07-06T00:54:00Z">
        <w:r w:rsidRPr="003D22F6" w:rsidDel="003F03AC">
          <w:rPr>
            <w:rFonts w:ascii="Times New Roman" w:hAnsi="Times New Roman"/>
            <w:color w:val="000000"/>
            <w:sz w:val="26"/>
            <w:szCs w:val="26"/>
          </w:rPr>
          <w:delText xml:space="preserve">Quy trình </w:delText>
        </w:r>
        <w:r w:rsidRPr="003D22F6" w:rsidDel="003F03AC">
          <w:rPr>
            <w:rFonts w:ascii="Times New Roman" w:hAnsi="Times New Roman"/>
            <w:i/>
            <w:color w:val="000000"/>
            <w:sz w:val="26"/>
            <w:szCs w:val="26"/>
          </w:rPr>
          <w:delText>Cấp chứng chỉ</w:delText>
        </w:r>
        <w:r w:rsidRPr="003D22F6" w:rsidDel="003F03AC">
          <w:rPr>
            <w:rFonts w:ascii="Times New Roman" w:hAnsi="Times New Roman"/>
            <w:color w:val="000000"/>
            <w:sz w:val="26"/>
            <w:szCs w:val="26"/>
          </w:rPr>
          <w:delText xml:space="preserve"> không có nhiều công việc phức tạp như quy trình </w:delText>
        </w:r>
        <w:r w:rsidRPr="003D22F6" w:rsidDel="003F03AC">
          <w:rPr>
            <w:rFonts w:ascii="Times New Roman" w:hAnsi="Times New Roman"/>
            <w:i/>
            <w:color w:val="000000"/>
            <w:sz w:val="26"/>
            <w:szCs w:val="26"/>
          </w:rPr>
          <w:delText>Tổ chức thi</w:delText>
        </w:r>
        <w:r w:rsidRPr="003D22F6" w:rsidDel="003F03AC">
          <w:rPr>
            <w:rFonts w:ascii="Times New Roman" w:hAnsi="Times New Roman"/>
            <w:color w:val="000000"/>
            <w:sz w:val="26"/>
            <w:szCs w:val="26"/>
          </w:rPr>
          <w:delText>, tuy nhiên lại phụ thuộc rất nhiều vào các hệ thống bên ngoài. Chính vì lý do này, các mốc thời gian trong quy trình này hầu hết là tương đối. Việc thực thi các công việc chịu sự chi phối của hệ thống bên ngoài có ảnh hưởng rất lớn đến tiến độ của quy trình.</w:delText>
        </w:r>
      </w:del>
    </w:p>
    <w:p w:rsidR="004A0BCF" w:rsidRPr="00C900E0" w:rsidDel="003F03AC" w:rsidRDefault="004A0BCF" w:rsidP="00784A8E">
      <w:pPr>
        <w:pStyle w:val="ListParagraph"/>
        <w:ind w:left="0" w:firstLine="270"/>
        <w:jc w:val="both"/>
        <w:rPr>
          <w:del w:id="699" w:author="DHA" w:date="2010-07-06T00:54:00Z"/>
          <w:rFonts w:ascii="Times New Roman" w:hAnsi="Times New Roman"/>
          <w:color w:val="000000"/>
          <w:sz w:val="26"/>
          <w:szCs w:val="26"/>
        </w:rPr>
      </w:pPr>
      <w:del w:id="700" w:author="DHA" w:date="2010-07-06T00:54:00Z">
        <w:r w:rsidRPr="003D22F6" w:rsidDel="003F03AC">
          <w:rPr>
            <w:rFonts w:ascii="Times New Roman" w:hAnsi="Times New Roman"/>
            <w:color w:val="000000"/>
            <w:sz w:val="26"/>
            <w:szCs w:val="26"/>
          </w:rPr>
          <w:delText xml:space="preserve">Sau khi công bố điểm thi, chậm nhất là ngày t + 14, danh sách các thí sinh thi đạt sẽ được lập. Cùng với đó, công văn mua phôi chứng chỉ cũng sẽ được lập để gửi lên Hiệu trưởng trường </w:delText>
        </w:r>
        <w:r w:rsidRPr="00D1172F" w:rsidDel="003F03AC">
          <w:rPr>
            <w:rFonts w:ascii="Times New Roman" w:hAnsi="Times New Roman"/>
            <w:color w:val="000000"/>
            <w:sz w:val="26"/>
            <w:szCs w:val="26"/>
          </w:rPr>
          <w:delText xml:space="preserve">ĐH </w:delText>
        </w:r>
        <w:r w:rsidR="00051831" w:rsidRPr="00051831">
          <w:rPr>
            <w:rFonts w:ascii="Times New Roman" w:hAnsi="Times New Roman"/>
            <w:color w:val="000000"/>
            <w:sz w:val="26"/>
            <w:szCs w:val="26"/>
            <w:highlight w:val="yellow"/>
            <w:rPrChange w:id="701" w:author="DONGTHUY" w:date="2010-07-04T12:28:00Z">
              <w:rPr>
                <w:rFonts w:ascii="Times New Roman" w:hAnsi="Times New Roman"/>
                <w:color w:val="000000"/>
                <w:sz w:val="26"/>
                <w:szCs w:val="26"/>
                <w:vertAlign w:val="superscript"/>
              </w:rPr>
            </w:rPrChange>
          </w:rPr>
          <w:delText>KHTN</w:delText>
        </w:r>
        <w:r w:rsidRPr="003D22F6" w:rsidDel="003F03AC">
          <w:rPr>
            <w:rFonts w:ascii="Times New Roman" w:hAnsi="Times New Roman"/>
            <w:color w:val="000000"/>
            <w:sz w:val="26"/>
            <w:szCs w:val="26"/>
          </w:rPr>
          <w:delText xml:space="preserve"> ký rồi gửi lên Bộ GD-ĐT. Trường Đại học </w:delText>
        </w:r>
        <w:r w:rsidR="00051831" w:rsidRPr="00051831">
          <w:rPr>
            <w:rFonts w:ascii="Times New Roman" w:hAnsi="Times New Roman"/>
            <w:color w:val="000000"/>
            <w:sz w:val="26"/>
            <w:szCs w:val="26"/>
            <w:highlight w:val="yellow"/>
            <w:rPrChange w:id="702" w:author="DONGTHUY" w:date="2010-07-04T12:28:00Z">
              <w:rPr>
                <w:rFonts w:ascii="Times New Roman" w:hAnsi="Times New Roman"/>
                <w:color w:val="000000"/>
                <w:sz w:val="26"/>
                <w:szCs w:val="26"/>
                <w:vertAlign w:val="superscript"/>
              </w:rPr>
            </w:rPrChange>
          </w:rPr>
          <w:delText>Khoa học tự nhiên</w:delText>
        </w:r>
        <w:r w:rsidRPr="003D22F6" w:rsidDel="003F03AC">
          <w:rPr>
            <w:rFonts w:ascii="Times New Roman" w:hAnsi="Times New Roman"/>
            <w:color w:val="000000"/>
            <w:sz w:val="26"/>
            <w:szCs w:val="26"/>
          </w:rPr>
          <w:delText xml:space="preserve"> và Bộ GD-ĐT là các tác nhân thuộc hệ thống bên ngoài. Thời gian để Hiệu trưởng trường ĐH </w:delText>
        </w:r>
        <w:r w:rsidR="00051831" w:rsidRPr="00051831">
          <w:rPr>
            <w:rFonts w:ascii="Times New Roman" w:hAnsi="Times New Roman"/>
            <w:color w:val="000000"/>
            <w:sz w:val="26"/>
            <w:szCs w:val="26"/>
            <w:highlight w:val="yellow"/>
            <w:rPrChange w:id="703" w:author="DONGTHUY" w:date="2010-07-04T12:28:00Z">
              <w:rPr>
                <w:rFonts w:ascii="Times New Roman" w:hAnsi="Times New Roman"/>
                <w:color w:val="000000"/>
                <w:sz w:val="26"/>
                <w:szCs w:val="26"/>
                <w:vertAlign w:val="superscript"/>
              </w:rPr>
            </w:rPrChange>
          </w:rPr>
          <w:delText>KHTN</w:delText>
        </w:r>
        <w:r w:rsidRPr="003D22F6" w:rsidDel="003F03AC">
          <w:rPr>
            <w:rFonts w:ascii="Times New Roman" w:hAnsi="Times New Roman"/>
            <w:color w:val="000000"/>
            <w:sz w:val="26"/>
            <w:szCs w:val="26"/>
          </w:rPr>
          <w:delText xml:space="preserve"> và Bộ GD-ĐT </w:delText>
        </w:r>
      </w:del>
      <w:ins w:id="704" w:author="DONGTHUY" w:date="2010-07-04T12:29:00Z">
        <w:del w:id="705" w:author="DHA" w:date="2010-07-06T00:54:00Z">
          <w:r w:rsidDel="003F03AC">
            <w:rPr>
              <w:rFonts w:ascii="Times New Roman" w:hAnsi="Times New Roman"/>
              <w:color w:val="000000"/>
              <w:sz w:val="26"/>
              <w:szCs w:val="26"/>
              <w:lang w:val="en-US"/>
            </w:rPr>
            <w:delText xml:space="preserve">ký và </w:delText>
          </w:r>
        </w:del>
      </w:ins>
      <w:del w:id="706" w:author="DHA" w:date="2010-07-06T00:54:00Z">
        <w:r w:rsidRPr="003D22F6" w:rsidDel="003F03AC">
          <w:rPr>
            <w:rFonts w:ascii="Times New Roman" w:hAnsi="Times New Roman"/>
            <w:color w:val="000000"/>
            <w:sz w:val="26"/>
            <w:szCs w:val="26"/>
          </w:rPr>
          <w:delText xml:space="preserve">duyệt bán phôi chứng chỉ không nằm dưới sự quyết định của Trung tâm. </w:delText>
        </w:r>
      </w:del>
    </w:p>
    <w:p w:rsidR="004A0BCF" w:rsidRPr="00C900E0" w:rsidDel="003F03AC" w:rsidRDefault="004A0BCF" w:rsidP="00784A8E">
      <w:pPr>
        <w:pStyle w:val="ListParagraph"/>
        <w:ind w:left="0" w:firstLine="270"/>
        <w:jc w:val="both"/>
        <w:rPr>
          <w:del w:id="707" w:author="DHA" w:date="2010-07-06T00:54:00Z"/>
          <w:rFonts w:ascii="Times New Roman" w:hAnsi="Times New Roman"/>
          <w:color w:val="000000"/>
          <w:sz w:val="26"/>
          <w:szCs w:val="26"/>
        </w:rPr>
      </w:pPr>
      <w:del w:id="708" w:author="DHA" w:date="2010-07-06T00:54:00Z">
        <w:r w:rsidRPr="003D22F6" w:rsidDel="003F03AC">
          <w:rPr>
            <w:rFonts w:ascii="Times New Roman" w:hAnsi="Times New Roman"/>
            <w:color w:val="000000"/>
            <w:sz w:val="26"/>
            <w:szCs w:val="26"/>
          </w:rPr>
          <w:delText>Theo kinh nghiệm thực tế, thời gian được ước lượng cho Hiệu trưởng ký công văn là 3 ngày. Thông thường, ngày t + 19 thì công văn đã sẵn sàng để gửi ra Bộ GD-ĐT và chờ xét duyệt. Theo đó, thời gian để công văn được duyệt và phôi chứng chỉ được Bộ GD-ĐT bán cho Trung tâm là 20 ngày.</w:delText>
        </w:r>
      </w:del>
    </w:p>
    <w:p w:rsidR="004A0BCF" w:rsidRPr="00C900E0" w:rsidDel="003F03AC" w:rsidRDefault="004A0BCF" w:rsidP="00784A8E">
      <w:pPr>
        <w:pStyle w:val="ListParagraph"/>
        <w:ind w:left="0" w:firstLine="270"/>
        <w:jc w:val="both"/>
        <w:rPr>
          <w:del w:id="709" w:author="DHA" w:date="2010-07-06T00:54:00Z"/>
          <w:rFonts w:ascii="Times New Roman" w:hAnsi="Times New Roman"/>
          <w:color w:val="000000"/>
          <w:sz w:val="26"/>
          <w:szCs w:val="26"/>
        </w:rPr>
      </w:pPr>
      <w:del w:id="710" w:author="DHA" w:date="2010-07-06T00:54:00Z">
        <w:r w:rsidRPr="003D22F6" w:rsidDel="003F03AC">
          <w:rPr>
            <w:rFonts w:ascii="Times New Roman" w:hAnsi="Times New Roman"/>
            <w:color w:val="000000"/>
            <w:sz w:val="26"/>
            <w:szCs w:val="26"/>
          </w:rPr>
          <w:delText xml:space="preserve">Thông thường, vào ngày t + 40 là chứng chỉ được chuyển về tới trung tâm, sẵn sàng để in, Giám đốc trung tâm ký tên và đóng dấu. Quá trình này diễn ra tới ngày t + 45. Quy trình </w:delText>
        </w:r>
        <w:r w:rsidRPr="003D22F6" w:rsidDel="003F03AC">
          <w:rPr>
            <w:rFonts w:ascii="Times New Roman" w:hAnsi="Times New Roman"/>
            <w:i/>
            <w:color w:val="000000"/>
            <w:sz w:val="26"/>
            <w:szCs w:val="26"/>
          </w:rPr>
          <w:delText xml:space="preserve">Cấp chứng chỉ </w:delText>
        </w:r>
        <w:r w:rsidRPr="003D22F6" w:rsidDel="003F03AC">
          <w:rPr>
            <w:rFonts w:ascii="Times New Roman" w:hAnsi="Times New Roman"/>
            <w:color w:val="000000"/>
            <w:sz w:val="26"/>
            <w:szCs w:val="26"/>
          </w:rPr>
          <w:delText xml:space="preserve"> kết thúc khi các chứng chỉ đã sẵn sàng để được cấp cho thí sinh thi đạt.</w:delText>
        </w:r>
      </w:del>
    </w:p>
    <w:p w:rsidR="004A0BCF" w:rsidRPr="00C900E0" w:rsidDel="003F03AC" w:rsidRDefault="00AB7110" w:rsidP="00784A8E">
      <w:pPr>
        <w:pStyle w:val="ListParagraph"/>
        <w:keepNext/>
        <w:ind w:left="0" w:firstLine="270"/>
        <w:jc w:val="center"/>
        <w:rPr>
          <w:del w:id="711" w:author="DHA" w:date="2010-07-06T00:54:00Z"/>
          <w:rFonts w:ascii="Times New Roman" w:hAnsi="Times New Roman"/>
          <w:color w:val="000000"/>
          <w:sz w:val="26"/>
          <w:szCs w:val="26"/>
        </w:rPr>
      </w:pPr>
      <w:del w:id="712" w:author="DHA" w:date="2010-07-06T00:54:00Z">
        <w:r>
          <w:rPr>
            <w:rFonts w:ascii="Times New Roman" w:hAnsi="Times New Roman"/>
            <w:color w:val="000000"/>
            <w:sz w:val="26"/>
            <w:szCs w:val="26"/>
            <w:lang w:val="en-US"/>
          </w:rPr>
          <w:drawing>
            <wp:inline distT="0" distB="0" distL="0" distR="0">
              <wp:extent cx="4191635" cy="7242175"/>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4191635" cy="7242175"/>
                      </a:xfrm>
                      <a:prstGeom prst="rect">
                        <a:avLst/>
                      </a:prstGeom>
                      <a:noFill/>
                      <a:ln w="9525">
                        <a:noFill/>
                        <a:miter lim="800000"/>
                        <a:headEnd/>
                        <a:tailEnd/>
                      </a:ln>
                    </pic:spPr>
                  </pic:pic>
                </a:graphicData>
              </a:graphic>
            </wp:inline>
          </w:drawing>
        </w:r>
      </w:del>
    </w:p>
    <w:p w:rsidR="004A0BCF" w:rsidRPr="00C900E0" w:rsidDel="003F03AC" w:rsidRDefault="004A0BCF" w:rsidP="00784A8E">
      <w:pPr>
        <w:pStyle w:val="Caption"/>
        <w:ind w:firstLine="270"/>
        <w:jc w:val="center"/>
        <w:rPr>
          <w:del w:id="713" w:author="DHA" w:date="2010-07-06T00:54:00Z"/>
          <w:rFonts w:ascii="Times New Roman" w:hAnsi="Times New Roman"/>
          <w:color w:val="000000"/>
          <w:sz w:val="26"/>
          <w:szCs w:val="26"/>
          <w:lang w:val="vi-VN"/>
        </w:rPr>
      </w:pPr>
      <w:del w:id="714" w:author="DHA" w:date="2010-07-06T00:54:00Z">
        <w:r w:rsidRPr="003D22F6" w:rsidDel="003F03AC">
          <w:rPr>
            <w:rFonts w:ascii="Times New Roman" w:hAnsi="Times New Roman"/>
            <w:color w:val="000000"/>
            <w:sz w:val="26"/>
            <w:szCs w:val="26"/>
            <w:lang w:val="vi-VN"/>
          </w:rPr>
          <w:delText>H4. Quy trình cấp chứng chỉ</w:delText>
        </w:r>
      </w:del>
    </w:p>
    <w:p w:rsidR="004A0BCF" w:rsidRPr="00C900E0" w:rsidDel="003F03AC" w:rsidRDefault="004A0BCF" w:rsidP="00784A8E">
      <w:pPr>
        <w:pStyle w:val="ListParagraph"/>
        <w:ind w:left="0" w:firstLine="270"/>
        <w:jc w:val="both"/>
        <w:rPr>
          <w:del w:id="715" w:author="DHA" w:date="2010-07-06T00:54:00Z"/>
          <w:rFonts w:ascii="Times New Roman" w:hAnsi="Times New Roman"/>
          <w:color w:val="000000"/>
          <w:sz w:val="26"/>
          <w:szCs w:val="26"/>
        </w:rPr>
      </w:pPr>
    </w:p>
    <w:p w:rsidR="004A0BCF" w:rsidRPr="00C900E0" w:rsidDel="003F03AC" w:rsidRDefault="004A0BCF" w:rsidP="00784A8E">
      <w:pPr>
        <w:pStyle w:val="ListParagraph"/>
        <w:ind w:left="0" w:firstLine="270"/>
        <w:jc w:val="both"/>
        <w:rPr>
          <w:del w:id="716" w:author="DHA" w:date="2010-07-06T00:54:00Z"/>
          <w:rFonts w:ascii="Times New Roman" w:hAnsi="Times New Roman"/>
          <w:color w:val="000000"/>
          <w:sz w:val="26"/>
          <w:szCs w:val="26"/>
        </w:rPr>
      </w:pPr>
    </w:p>
    <w:p w:rsidR="004A0BCF" w:rsidRPr="00C900E0" w:rsidDel="003F03AC" w:rsidRDefault="004A0BCF" w:rsidP="00784A8E">
      <w:pPr>
        <w:pStyle w:val="ListParagraph"/>
        <w:ind w:left="0" w:firstLine="270"/>
        <w:jc w:val="both"/>
        <w:rPr>
          <w:del w:id="717" w:author="DHA" w:date="2010-07-06T00:54:00Z"/>
          <w:rFonts w:ascii="Times New Roman" w:hAnsi="Times New Roman"/>
          <w:color w:val="000000"/>
          <w:sz w:val="26"/>
          <w:szCs w:val="26"/>
        </w:rPr>
      </w:pPr>
    </w:p>
    <w:p w:rsidR="004A0BCF" w:rsidRPr="00C900E0" w:rsidDel="003F03AC" w:rsidRDefault="004A0BCF" w:rsidP="007A6DD0">
      <w:pPr>
        <w:pStyle w:val="ListParagraph"/>
        <w:numPr>
          <w:ilvl w:val="2"/>
          <w:numId w:val="4"/>
          <w:numberingChange w:id="718" w:author="DONGTHUY" w:date="2010-07-04T11:47:00Z" w:original="%1:2:0:.%2:12:0:.%3:1:0:."/>
        </w:numPr>
        <w:ind w:left="709" w:hanging="283"/>
        <w:jc w:val="both"/>
        <w:outlineLvl w:val="2"/>
        <w:rPr>
          <w:del w:id="719" w:author="DHA" w:date="2010-07-06T00:54:00Z"/>
          <w:rFonts w:ascii="Times New Roman" w:hAnsi="Times New Roman"/>
          <w:b/>
          <w:color w:val="000000"/>
          <w:sz w:val="26"/>
          <w:szCs w:val="26"/>
        </w:rPr>
      </w:pPr>
      <w:del w:id="720" w:author="DHA" w:date="2010-07-06T00:54:00Z">
        <w:r w:rsidRPr="003D22F6" w:rsidDel="003F03AC">
          <w:rPr>
            <w:rFonts w:ascii="Times New Roman" w:hAnsi="Times New Roman"/>
            <w:color w:val="000000"/>
            <w:sz w:val="26"/>
            <w:szCs w:val="26"/>
          </w:rPr>
          <w:delText xml:space="preserve"> </w:delText>
        </w:r>
        <w:bookmarkStart w:id="721" w:name="_Toc262558518"/>
        <w:bookmarkStart w:id="722" w:name="_Toc263796565"/>
        <w:bookmarkStart w:id="723" w:name="_Toc263797176"/>
        <w:r w:rsidRPr="003D22F6" w:rsidDel="003F03AC">
          <w:rPr>
            <w:rFonts w:ascii="Times New Roman" w:hAnsi="Times New Roman"/>
            <w:b/>
            <w:color w:val="000000"/>
            <w:sz w:val="26"/>
            <w:szCs w:val="26"/>
          </w:rPr>
          <w:delText>Các vấn đề còn tồn tại trong việc thực hiện quy trình.</w:delText>
        </w:r>
        <w:bookmarkEnd w:id="721"/>
        <w:bookmarkEnd w:id="722"/>
        <w:bookmarkEnd w:id="723"/>
      </w:del>
    </w:p>
    <w:p w:rsidR="004A0BCF" w:rsidRPr="00C900E0" w:rsidDel="003F03AC" w:rsidRDefault="004A0BCF" w:rsidP="00784A8E">
      <w:pPr>
        <w:pStyle w:val="ListParagraph"/>
        <w:ind w:left="0" w:firstLine="270"/>
        <w:jc w:val="both"/>
        <w:rPr>
          <w:del w:id="724" w:author="DHA" w:date="2010-07-06T00:54:00Z"/>
          <w:rFonts w:ascii="Times New Roman" w:hAnsi="Times New Roman"/>
          <w:color w:val="000000"/>
          <w:sz w:val="26"/>
          <w:szCs w:val="26"/>
        </w:rPr>
      </w:pPr>
      <w:del w:id="725" w:author="DHA" w:date="2010-07-06T00:54:00Z">
        <w:r w:rsidRPr="003D22F6" w:rsidDel="003F03AC">
          <w:rPr>
            <w:rFonts w:ascii="Times New Roman" w:hAnsi="Times New Roman"/>
            <w:color w:val="000000"/>
            <w:sz w:val="26"/>
            <w:szCs w:val="26"/>
          </w:rPr>
          <w:delText xml:space="preserve">Hiện tại, việc thực hiện các công việc trong quy trình thi được giám sát và điều </w:delText>
        </w:r>
        <w:r w:rsidR="00051831" w:rsidRPr="00051831">
          <w:rPr>
            <w:rFonts w:ascii="Times New Roman" w:hAnsi="Times New Roman"/>
            <w:color w:val="000000"/>
            <w:sz w:val="26"/>
            <w:szCs w:val="26"/>
            <w:highlight w:val="yellow"/>
            <w:rPrChange w:id="726" w:author="DONGTHUY" w:date="2010-07-04T12:31:00Z">
              <w:rPr>
                <w:rFonts w:ascii="Times New Roman" w:hAnsi="Times New Roman"/>
                <w:color w:val="000000"/>
                <w:sz w:val="26"/>
                <w:szCs w:val="26"/>
                <w:vertAlign w:val="superscript"/>
              </w:rPr>
            </w:rPrChange>
          </w:rPr>
          <w:delText>khiển bởi anh Phí Ngọc Quân</w:delText>
        </w:r>
        <w:r w:rsidRPr="003D22F6" w:rsidDel="003F03AC">
          <w:rPr>
            <w:rFonts w:ascii="Times New Roman" w:hAnsi="Times New Roman"/>
            <w:color w:val="000000"/>
            <w:sz w:val="26"/>
            <w:szCs w:val="26"/>
          </w:rPr>
          <w:delText>, là nhân viên quản lý chung của quy trình thi. Khi mỗi đợt thi đến gần, nhân viên quản lý sẽ phân công các nhân viên thực hiện việc ghi danh thí sinh dự thi, lập danh sách thi, phân công coi thi … Sau đó, trong quá trình thực hiện các công việc, người quản lý sẽ phải theo dõi, đôn đốc các công việc nhằm đảm bảo cho quy trình thi được diễn ra đúng kế hoạch đã định.</w:delText>
        </w:r>
      </w:del>
    </w:p>
    <w:p w:rsidR="004A0BCF" w:rsidRPr="00C900E0" w:rsidDel="003F03AC" w:rsidRDefault="004A0BCF" w:rsidP="00784A8E">
      <w:pPr>
        <w:pStyle w:val="ListParagraph"/>
        <w:ind w:left="0" w:firstLine="270"/>
        <w:jc w:val="both"/>
        <w:rPr>
          <w:del w:id="727" w:author="DHA" w:date="2010-07-06T00:54:00Z"/>
          <w:rFonts w:ascii="Times New Roman" w:hAnsi="Times New Roman"/>
          <w:color w:val="000000"/>
          <w:sz w:val="26"/>
          <w:szCs w:val="26"/>
        </w:rPr>
      </w:pPr>
      <w:del w:id="728" w:author="DHA" w:date="2010-07-06T00:54:00Z">
        <w:r w:rsidRPr="003D22F6" w:rsidDel="003F03AC">
          <w:rPr>
            <w:rFonts w:ascii="Times New Roman" w:hAnsi="Times New Roman"/>
            <w:color w:val="000000"/>
            <w:sz w:val="26"/>
            <w:szCs w:val="26"/>
          </w:rPr>
          <w:delText>Phương pháp quản lý một cách thủ công chiếm nhiều thời gian, đồng thời cũng có nhiều hạn chế trong việc phát hiện và xử lý các tình huống gây trễ hạn công việc. Để theo dõi tiến độ, người quản lý phải giữ liên lạc thường xuyên với các nhân viên của mình để yêu cầu cung cấp thông tin về tình hình công việc. Để có được một cái nhìn tổng thể về hệ thống và đưa ra các nhận định, dự báo… người quản lý phải tập hợp các thông tin đã thu thập được rồi thực hiện thống kê, so sánh, mô hình hóa… Ngoài ra, tại một thời điểm bất kỳ, có thể có nhiều quy trình thi cùng diễn ra đồng thời như mô tả ở hình vẽ H.5. Điều này làm cho việc quản lý cũng như việc thực hiện nhiệm vụ đối với các nhân viên khác trở nên khó khăn và nhiều áp lực hơn. Theo đó, có thể xảy ra các tình huống bất lợi sau:</w:delText>
        </w:r>
      </w:del>
    </w:p>
    <w:p w:rsidR="004A0BCF" w:rsidRPr="00F22470" w:rsidDel="003F03AC" w:rsidRDefault="004A0BCF" w:rsidP="00CF3916">
      <w:pPr>
        <w:pStyle w:val="ListParagraph"/>
        <w:numPr>
          <w:ilvl w:val="0"/>
          <w:numId w:val="7"/>
          <w:numberingChange w:id="729" w:author="DONGTHUY" w:date="2010-07-04T11:47:00Z" w:original=""/>
        </w:numPr>
        <w:ind w:left="851" w:hanging="284"/>
        <w:jc w:val="both"/>
        <w:rPr>
          <w:del w:id="730" w:author="DHA" w:date="2010-07-06T00:54:00Z"/>
          <w:rFonts w:ascii="Times New Roman" w:hAnsi="Times New Roman"/>
          <w:color w:val="000000"/>
          <w:sz w:val="26"/>
          <w:szCs w:val="26"/>
        </w:rPr>
      </w:pPr>
      <w:del w:id="731" w:author="DHA" w:date="2010-07-06T00:54:00Z">
        <w:r w:rsidRPr="00F22470" w:rsidDel="003F03AC">
          <w:rPr>
            <w:rFonts w:ascii="Times New Roman" w:hAnsi="Times New Roman"/>
            <w:color w:val="000000"/>
            <w:sz w:val="26"/>
            <w:szCs w:val="26"/>
          </w:rPr>
          <w:delText>Nhân viên có thể nhầm lẫn về thời gian hoàn thành các công việc của các quy trình.</w:delText>
        </w:r>
      </w:del>
    </w:p>
    <w:p w:rsidR="004A0BCF" w:rsidRPr="00F22470" w:rsidDel="003F03AC" w:rsidRDefault="004A0BCF" w:rsidP="00CF3916">
      <w:pPr>
        <w:pStyle w:val="ListParagraph"/>
        <w:numPr>
          <w:ilvl w:val="0"/>
          <w:numId w:val="7"/>
          <w:numberingChange w:id="732" w:author="DONGTHUY" w:date="2010-07-04T11:47:00Z" w:original=""/>
        </w:numPr>
        <w:ind w:left="851" w:hanging="284"/>
        <w:jc w:val="both"/>
        <w:rPr>
          <w:del w:id="733" w:author="DHA" w:date="2010-07-06T00:54:00Z"/>
          <w:rFonts w:ascii="Times New Roman" w:hAnsi="Times New Roman"/>
          <w:color w:val="000000"/>
          <w:sz w:val="26"/>
          <w:szCs w:val="26"/>
        </w:rPr>
      </w:pPr>
      <w:del w:id="734" w:author="DHA" w:date="2010-07-06T00:54:00Z">
        <w:r w:rsidRPr="00F22470" w:rsidDel="003F03AC">
          <w:rPr>
            <w:rFonts w:ascii="Times New Roman" w:hAnsi="Times New Roman"/>
            <w:color w:val="000000"/>
            <w:sz w:val="26"/>
            <w:szCs w:val="26"/>
          </w:rPr>
          <w:delText>Có thể xảy ra những thời điểm mà nhân viên thực hiện không xuể các công việc nếu như không được quản lý tốt.</w:delText>
        </w:r>
      </w:del>
    </w:p>
    <w:p w:rsidR="004A0BCF" w:rsidRPr="00F22470" w:rsidDel="003F03AC" w:rsidRDefault="004A0BCF" w:rsidP="00CF3916">
      <w:pPr>
        <w:pStyle w:val="ListParagraph"/>
        <w:numPr>
          <w:ilvl w:val="0"/>
          <w:numId w:val="7"/>
          <w:numberingChange w:id="735" w:author="DONGTHUY" w:date="2010-07-04T11:47:00Z" w:original=""/>
        </w:numPr>
        <w:ind w:left="851" w:hanging="284"/>
        <w:jc w:val="both"/>
        <w:rPr>
          <w:del w:id="736" w:author="DHA" w:date="2010-07-06T00:54:00Z"/>
          <w:rFonts w:ascii="Times New Roman" w:hAnsi="Times New Roman"/>
          <w:color w:val="000000"/>
          <w:sz w:val="26"/>
          <w:szCs w:val="26"/>
        </w:rPr>
      </w:pPr>
      <w:del w:id="737" w:author="DHA" w:date="2010-07-06T00:54:00Z">
        <w:r w:rsidRPr="00F22470" w:rsidDel="003F03AC">
          <w:rPr>
            <w:rFonts w:ascii="Times New Roman" w:hAnsi="Times New Roman"/>
            <w:color w:val="000000"/>
            <w:sz w:val="26"/>
            <w:szCs w:val="26"/>
          </w:rPr>
          <w:delText>Khó khăn trong công tác quản lý, theo dõi tiến độ, dự báo.</w:delText>
        </w:r>
      </w:del>
    </w:p>
    <w:p w:rsidR="004A0BCF" w:rsidRPr="00C900E0" w:rsidDel="003F03AC" w:rsidRDefault="00051831" w:rsidP="00784A8E">
      <w:pPr>
        <w:pStyle w:val="ListParagraph"/>
        <w:ind w:left="792" w:firstLine="360"/>
        <w:jc w:val="both"/>
        <w:rPr>
          <w:del w:id="738" w:author="DHA" w:date="2010-07-06T00:54:00Z"/>
          <w:rFonts w:ascii="Times New Roman" w:hAnsi="Times New Roman"/>
          <w:color w:val="000000"/>
          <w:sz w:val="26"/>
          <w:szCs w:val="26"/>
        </w:rPr>
      </w:pPr>
      <w:del w:id="739" w:author="DHA" w:date="2010-07-06T00:54:00Z">
        <w:r w:rsidRPr="00051831">
          <w:rPr>
            <w:lang w:val="en-US"/>
          </w:rPr>
          <w:pict>
            <v:shape id="Text Box 41" o:spid="_x0000_s1051" type="#_x0000_t202" style="position:absolute;left:0;text-align:left;margin-left:54.25pt;margin-top:128pt;width:318.15pt;height:20.4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" stroked="f">
              <v:textbox style="mso-next-textbox:#Text Box 41;mso-fit-shape-to-text:t" inset="0,0,0,0">
                <w:txbxContent>
                  <w:p w:rsidR="006C1EE4" w:rsidRPr="00893324" w:rsidRDefault="006C1EE4" w:rsidP="000E1744">
                    <w:pPr>
                      <w:pStyle w:val="Caption"/>
                      <w:jc w:val="center"/>
                      <w:rPr>
                        <w:rFonts w:ascii="Times New Roman" w:hAnsi="Times New Roman"/>
                        <w:noProof/>
                        <w:sz w:val="26"/>
                        <w:lang w:val="vi-VN" w:eastAsia="vi-VN"/>
                      </w:rPr>
                    </w:pPr>
                    <w:r>
                      <w:t>H5. Nhi</w:t>
                    </w:r>
                    <w:r>
                      <w:rPr>
                        <w:rFonts w:ascii="Times New Roman" w:hAnsi="Times New Roman"/>
                      </w:rPr>
                      <w:t>ều đợt thi có thể diễn ra song song</w:t>
                    </w:r>
                  </w:p>
                </w:txbxContent>
              </v:textbox>
            </v:shape>
          </w:pict>
        </w:r>
        <w:r w:rsidRPr="00051831">
          <w:rPr>
            <w:rFonts w:ascii="Times New Roman" w:hAnsi="Times New Roman"/>
            <w:color w:val="000000"/>
            <w:sz w:val="26"/>
            <w:szCs w:val="26"/>
            <w:lang w:eastAsia="vi-VN"/>
          </w:rPr>
        </w:r>
        <w:r>
          <w:rPr>
            <w:rFonts w:ascii="Times New Roman" w:hAnsi="Times New Roman"/>
            <w:color w:val="000000"/>
            <w:sz w:val="26"/>
            <w:szCs w:val="26"/>
            <w:lang w:eastAsia="vi-VN"/>
          </w:rPr>
          <w:pict>
            <v:group id="_x0000_s1052" editas="canvas" style="width:318.15pt;height:123.5pt;mso-position-horizontal-relative:char;mso-position-vertical-relative:line" coordsize="40405,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">
              <v:rect id="_x0000_s1053" style="position:absolute;width:40405;height:15684;visibility:visible" fillcolor="#707070" stroked="f">
                <v:fill color2="#f2f2f2" rotate="t" angle="135" focus="50%" type="gradient"/>
              </v:rect>
              <v:shape id="AutoShape 1313" o:spid="_x0000_s1054" type="#_x0000_t32" style="position:absolute;left:539;top:3098;width:35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L38IAAADcAAAADwAAAGRycy9kb3ducmV2LnhtbERPy4rCMBTdC/5DuMJsRFMdHKQ2isgM&#10;CCIyPhburs3tA5ub2mS08/dmIbg8nHeyaE0l7tS40rKC0TACQZxaXXKu4Hj4GUxBOI+ssbJMCv7J&#10;wWLe7SQYa/vgX7rvfS5CCLsYFRTe17GULi3IoBvamjhwmW0M+gCbXOoGHyHcVHIcRV/SYMmhocCa&#10;VgWl1/2fUTCueL3Nb6dzf/e9uWx0itnE3JT66LXLGQhPrX+LX+61VvAZhbXhTDg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gL38IAAADcAAAADwAAAAAAAAAAAAAA&#10;AAChAgAAZHJzL2Rvd25yZXYueG1sUEsFBgAAAAAEAAQA+QAAAJADAAAAAA==&#10;" strokecolor="#548dd4" strokeweight="2.25pt">
                <v:stroke endarrow="block"/>
              </v:shape>
              <v:rect id="Rectangle 1314" o:spid="_x0000_s1055" style="position:absolute;left:30391;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cUA&#10;AADcAAAADwAAAGRycy9kb3ducmV2LnhtbESPzWrDMBCE74W+g9hCb42cH0rqWgklNLT4VCc5+LhY&#10;G9vEWhlrkzhvXwUKPQ4z8w2TrUfXqQsNofVsYDpJQBFX3rZcGzjsty9LUEGQLXaeycCNAqxXjw8Z&#10;ptZfuaDLTmoVIRxSNNCI9KnWoWrIYZj4njh6Rz84lCiHWtsBrxHuOj1LklftsOW40GBPm4aq0+7s&#10;DMh+syjK2c/ytp1+lUVe5J+5oDHPT+PHOyihUf7Df+1va2CevMH9TDw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uv5xQAAANwAAAAPAAAAAAAAAAAAAAAAAJgCAABkcnMv&#10;ZG93bnJldi54bWxQSwUGAAAAAAQABAD1AAAAigMAAAAA&#10;" filled="f" stroked="f">
                <v:fill opacity="0"/>
                <v:textbox style="mso-next-textbox:#Rectangle 1314">
                  <w:txbxContent>
                    <w:p w:rsidR="006C1EE4" w:rsidRPr="00E74EDE" w:rsidRDefault="006C1EE4" w:rsidP="000E1744">
                      <w:pPr>
                        <w:rPr>
                          <w:rFonts w:ascii="Times New Roman" w:hAnsi="Times New Roman"/>
                          <w:b/>
                          <w:color w:val="FFFFFF"/>
                        </w:rPr>
                      </w:pPr>
                      <w:r w:rsidRPr="00E74EDE">
                        <w:rPr>
                          <w:b/>
                          <w:color w:val="FFFFFF"/>
                        </w:rPr>
                        <w:t>Th</w:t>
                      </w:r>
                      <w:r w:rsidRPr="00E74EDE">
                        <w:rPr>
                          <w:rFonts w:ascii="Times New Roman" w:hAnsi="Times New Roman"/>
                          <w:b/>
                          <w:color w:val="FFFFFF"/>
                        </w:rPr>
                        <w:t>ời gian</w:t>
                      </w:r>
                    </w:p>
                  </w:txbxContent>
                </v:textbox>
              </v:rect>
              <v:shape id="AutoShape 1315" o:spid="_x0000_s1056" type="#_x0000_t32" style="position:absolute;left:4508;top:5702;width:144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Tvb4AAADcAAAADwAAAGRycy9kb3ducmV2LnhtbERPy4rCMBTdC/5DuII7TXVApRpFlIFZ&#10;uPHxAZfm2rQ2NyWJtvP3ZiG4PJz3ZtfbRrzIh8qxgtk0A0FcOF1xqeB2/Z2sQISIrLFxTAr+KcBu&#10;OxxsMNeu4zO9LrEUKYRDjgpMjG0uZSgMWQxT1xIn7u68xZigL6X22KVw28h5li2kxYpTg8GWDoaK&#10;x+VpFRTnmzne6/qxdO1c1qduH0vfKTUe9fs1iEh9/Io/7j+t4GeW5qcz6Qj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wpO9vgAAANwAAAAPAAAAAAAAAAAAAAAAAKEC&#10;AABkcnMvZG93bnJldi54bWxQSwUGAAAAAAQABAD5AAAAjAMAAAAA&#10;" strokeweight="2.25pt">
                <v:stroke startarrow="oval" endarrow="block"/>
              </v:shape>
              <v:shape id="AutoShape 1316" o:spid="_x0000_s1057" type="#_x0000_t32" style="position:absolute;left:8909;top:8540;width:17253;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8t8QAAADcAAAADwAAAGRycy9kb3ducmV2LnhtbESPQYvCMBSE74L/ITzBm6ZVVpZuUxFF&#10;8ORS9aC3R/O2Ldu8lCZq3V+/EQSPw8x8w6TL3jTiRp2rLSuIpxEI4sLqmksFp+N28gnCeWSNjWVS&#10;8CAHy2w4SDHR9s453Q6+FAHCLkEFlfdtIqUrKjLoprYlDt6P7Qz6ILtS6g7vAW4aOYuihTRYc1io&#10;sKV1RcXv4WoU1Pns2+3/5MOdL/nufIk2/qM5KjUe9asvEJ56/w6/2jutYB7H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y3xAAAANwAAAAPAAAAAAAAAAAA&#10;AAAAAKECAABkcnMvZG93bnJldi54bWxQSwUGAAAAAAQABAD5AAAAkgMAAAAA&#10;" strokecolor="#00b050" strokeweight="2.25pt">
                <v:stroke startarrow="oval" endarrow="block"/>
              </v:shape>
              <v:shape id="AutoShape 1317" o:spid="_x0000_s1058" type="#_x0000_t32" style="position:absolute;left:584;top:11220;width:1440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e7sMAAADcAAAADwAAAGRycy9kb3ducmV2LnhtbESPQYvCMBSE78L+h/AWvGlaRVeqUXYF&#10;Fy8erHvx9mieTbF5KU2s3X9vBMHjMDPfMKtNb2vRUesrxwrScQKCuHC64lLB32k3WoDwAVlj7ZgU&#10;/JOHzfpjsMJMuzsfqctDKSKEfYYKTAhNJqUvDFn0Y9cQR+/iWoshyraUusV7hNtaTpJkLi1WHBcM&#10;NrQ1VFzzm1UwS48mT35/OrNrvvz5cFps62mh1PCz/16CCNSHd/jV3msF03QCzzPx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nu7DAAAA3AAAAA8AAAAAAAAAAAAA&#10;AAAAoQIAAGRycy9kb3ducmV2LnhtbFBLBQYAAAAABAAEAPkAAACRAwAAAAA=&#10;" strokecolor="#943634" strokeweight="2.25pt">
                <v:stroke startarrow="oval" endarrow="block"/>
              </v:shape>
              <v:shape id="AutoShape 1318" o:spid="_x0000_s1059" type="#_x0000_t32" style="position:absolute;left:15043;top:14579;width:15271;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vl68UAAADcAAAADwAAAGRycy9kb3ducmV2LnhtbESPT2sCMRTE7wW/Q3iF3mqiQtGtUVQQ&#10;PBTqv5YeH5vXzeLmZdnEdf32RhA8DjPzG2Y671wlWmpC6VnDoK9AEOfelFxoOB7W72MQISIbrDyT&#10;hisFmM96L1PMjL/wjtp9LESCcMhQg42xzqQMuSWHoe9r4uT9+8ZhTLIppGnwkuCukkOlPqTDktOC&#10;xZpWlvLT/uw0dGrMX/a0/d7sVupv8XtdHn8mS63fXrvFJ4hIXXyGH+2N0TAajOB+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vl68UAAADcAAAADwAAAAAAAAAA&#10;AAAAAAChAgAAZHJzL2Rvd25yZXYueG1sUEsFBgAAAAAEAAQA+QAAAJMDAAAAAA==&#10;" strokecolor="#e36c0a" strokeweight="2.25pt">
                <v:stroke startarrow="oval" endarrow="block"/>
              </v:shape>
              <v:shape id="AutoShape 1319" o:spid="_x0000_s1060" type="#_x0000_t32" style="position:absolute;left:15043;top:3098;width:6;height:114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8jsUAAADcAAAADwAAAGRycy9kb3ducmV2LnhtbESPQWsCMRSE70L/Q3gFb5pVS7WrUYq2&#10;UrE9uPXi7bF5bpZuXpYk1e2/bwoFj8PMfMMsVp1txIV8qB0rGA0zEMSl0zVXCo6fr4MZiBCRNTaO&#10;ScEPBVgt73oLzLW78oEuRaxEgnDIUYGJsc2lDKUhi2HoWuLknZ23GJP0ldQerwluGznOskdpsea0&#10;YLCltaHyq/i2Cvy72e8+NsW2etqywdPLdI9rr1T/vnueg4jUxVv4v/2mFUxGD/B3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28jsUAAADcAAAADwAAAAAAAAAA&#10;AAAAAAChAgAAZHJzL2Rvd25yZXYueG1sUEsFBgAAAAAEAAQA+QAAAJMDAAAAAA==&#10;">
                <v:stroke dashstyle="longDashDot"/>
              </v:shape>
              <v:rect id="Rectangle 1320" o:spid="_x0000_s1061" style="position:absolute;left:13563;width:4007;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IcUA&#10;AADcAAAADwAAAGRycy9kb3ducmV2LnhtbESPQWvCQBSE74X+h+UVvNVNbBVJXaVIxZKTiT14fGSf&#10;STD7NmRfNf77bqHQ4zAz3zCrzeg6daUhtJ4NpNMEFHHlbcu1ga/j7nkJKgiyxc4zGbhTgM368WGF&#10;mfU3LuhaSq0ihEOGBhqRPtM6VA05DFPfE0fv7AeHEuVQazvgLcJdp2dJstAOW44LDfa0bai6lN/O&#10;gBy3r8Vpdljed+n+VORF/pELGjN5Gt/fQAmN8h/+a39aAy/pH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nchxQAAANwAAAAPAAAAAAAAAAAAAAAAAJgCAABkcnMv&#10;ZG93bnJldi54bWxQSwUGAAAAAAQABAD1AAAAigMAAAAA&#10;" filled="f" stroked="f">
                <v:fill opacity="0"/>
                <v:textbox style="mso-next-textbox:#Rectangle 1320">
                  <w:txbxContent>
                    <w:p w:rsidR="006C1EE4" w:rsidRPr="00E74EDE" w:rsidRDefault="006C1EE4" w:rsidP="000E1744">
                      <w:pPr>
                        <w:rPr>
                          <w:rFonts w:ascii="Times New Roman" w:hAnsi="Times New Roman"/>
                          <w:b/>
                          <w:color w:val="548DD4"/>
                        </w:rPr>
                      </w:pPr>
                      <w:r w:rsidRPr="00E74EDE">
                        <w:rPr>
                          <w:b/>
                          <w:color w:val="548DD4"/>
                        </w:rPr>
                        <w:t>t</w:t>
                      </w:r>
                    </w:p>
                  </w:txbxContent>
                </v:textbox>
              </v:rect>
              <v:rect id="Rectangle 1321" o:spid="_x0000_s1062" style="position:absolute;left:18916;top:4400;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pVsQA&#10;AADcAAAADwAAAGRycy9kb3ducmV2LnhtbESPQWvCQBSE70L/w/IKvekmWkRSVylSseRk1IPHR/Y1&#10;Cc2+DdlXjf++Kwgeh5n5hlmuB9eqC/Wh8WwgnSSgiEtvG64MnI7b8QJUEGSLrWcycKMA69XLaImZ&#10;9Vcu6HKQSkUIhwwN1CJdpnUoa3IYJr4jjt6P7x1KlH2lbY/XCHetnibJXDtsOC7U2NGmpvL38OcM&#10;yHHzXpyn+8Vtm+7ORV7kX7mgMW+vw+cHKKFBnuFH+9samKVzu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6VbEAAAA3AAAAA8AAAAAAAAAAAAAAAAAmAIAAGRycy9k&#10;b3ducmV2LnhtbFBLBQYAAAAABAAEAPUAAACJAwAAAAA=&#10;" filled="f" stroked="f">
                <v:fill opacity="0"/>
                <v:textbox style="mso-next-textbox:#Rectangle 1321">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1</w:t>
                      </w:r>
                    </w:p>
                  </w:txbxContent>
                </v:textbox>
              </v:rect>
              <v:rect id="Rectangle 1322" o:spid="_x0000_s1063" style="position:absolute;left:27025;top:7334;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zcUA&#10;AADcAAAADwAAAGRycy9kb3ducmV2LnhtbESPQWvCQBSE74X+h+UVvNVNbFFJXaVIxZKTiT14fGSf&#10;STD7NmRfNf77bqHQ4zAz3zCrzeg6daUhtJ4NpNMEFHHlbcu1ga/j7nkJKgiyxc4zGbhTgM368WGF&#10;mfU3LuhaSq0ihEOGBhqRPtM6VA05DFPfE0fv7AeHEuVQazvgLcJdp2dJMtcOW44LDfa0bai6lN/O&#10;gBy3r8Vpdljed+n+VORF/pELGjN5Gt/fQAmN8h/+a39aAy/pAn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EzNxQAAANwAAAAPAAAAAAAAAAAAAAAAAJgCAABkcnMv&#10;ZG93bnJldi54bWxQSwUGAAAAAAQABAD1AAAAigMAAAAA&#10;" filled="f" stroked="f">
                <v:fill opacity="0"/>
                <v:textbox style="mso-next-textbox:#Rectangle 1322">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2</w:t>
                      </w:r>
                    </w:p>
                  </w:txbxContent>
                </v:textbox>
              </v:rect>
              <v:rect id="Rectangle 1323" o:spid="_x0000_s1064" style="position:absolute;left:16148;top:9645;width:1001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Yv8EA&#10;AADcAAAADwAAAGRycy9kb3ducmV2LnhtbERPTWvCQBC9F/oflil4q5toKZK6ioii5NSoB49DdpoE&#10;s7MhO2r8992D4PHxvufLwbXqRn1oPBtIxwko4tLbhisDp+P2cwYqCLLF1jMZeFCA5eL9bY6Z9Xcu&#10;6HaQSsUQDhkaqEW6TOtQ1uQwjH1HHLk/3zuUCPtK2x7vMdy1epIk39phw7Ghxo7WNZWXw9UZkOP6&#10;qzhPfmePbbo7F3mRb3JBY0Yfw+oHlNAgL/HTvbcGpmlcG8/EI6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D2L/BAAAA3AAAAA8AAAAAAAAAAAAAAAAAmAIAAGRycy9kb3du&#10;cmV2LnhtbFBLBQYAAAAABAAEAPUAAACGAwAAAAA=&#10;" filled="f" stroked="f">
                <v:fill opacity="0"/>
                <v:textbox style="mso-next-textbox:#Rectangle 1323">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 xml:space="preserve">ợt thi </w:t>
                      </w:r>
                      <w:r w:rsidRPr="00E74EDE">
                        <w:rPr>
                          <w:b/>
                          <w:color w:val="000000"/>
                        </w:rPr>
                        <w:t xml:space="preserve"> 3</w:t>
                      </w:r>
                    </w:p>
                  </w:txbxContent>
                </v:textbox>
              </v:rect>
              <v:rect id="Rectangle 1324" o:spid="_x0000_s1065" style="position:absolute;left:30391;top:13373;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9JMUA&#10;AADcAAAADwAAAGRycy9kb3ducmV2LnhtbESPQWvCQBSE74X+h+UVvNVNbBGbukqRiiUnEz14fGSf&#10;STD7NmRfNf77bqHQ4zAz3zDL9eg6daUhtJ4NpNMEFHHlbcu1geNh+7wAFQTZYueZDNwpwHr1+LDE&#10;zPobF3QtpVYRwiFDA41In2kdqoYchqnviaN39oNDiXKotR3wFuGu07MkmWuHLceFBnvaNFRdym9n&#10;QA6b1+I02y/u23R3KvIi/8wFjZk8jR/voIRG+Q//tb+sgZf0DX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30kxQAAANwAAAAPAAAAAAAAAAAAAAAAAJgCAABkcnMv&#10;ZG93bnJldi54bWxQSwUGAAAAAAQABAD1AAAAigMAAAAA&#10;" filled="f" stroked="f">
                <v:fill opacity="0"/>
                <v:textbox style="mso-next-textbox:#Rectangle 1324">
                  <w:txbxContent>
                    <w:p w:rsidR="006C1EE4" w:rsidRPr="00E74EDE" w:rsidRDefault="006C1EE4" w:rsidP="000E1744">
                      <w:pPr>
                        <w:rPr>
                          <w:rFonts w:ascii="Times New Roman" w:hAnsi="Times New Roman"/>
                          <w:b/>
                          <w:color w:val="000000"/>
                        </w:rPr>
                      </w:pPr>
                      <w:r w:rsidRPr="00E74EDE">
                        <w:rPr>
                          <w:b/>
                          <w:color w:val="000000"/>
                        </w:rPr>
                        <w:t>Đ</w:t>
                      </w:r>
                      <w:r w:rsidRPr="00E74EDE">
                        <w:rPr>
                          <w:rFonts w:ascii="Times New Roman" w:hAnsi="Times New Roman"/>
                          <w:b/>
                          <w:color w:val="000000"/>
                        </w:rPr>
                        <w:t>ợt thi 4</w:t>
                      </w:r>
                    </w:p>
                  </w:txbxContent>
                </v:textbox>
              </v:rect>
              <w10:anchorlock/>
            </v:group>
          </w:pict>
        </w:r>
      </w:del>
    </w:p>
    <w:p w:rsidR="004A0BCF" w:rsidRPr="00C900E0" w:rsidDel="003F03AC" w:rsidRDefault="004A0BCF" w:rsidP="00784A8E">
      <w:pPr>
        <w:pStyle w:val="ListParagraph"/>
        <w:ind w:left="792" w:firstLine="360"/>
        <w:jc w:val="both"/>
        <w:rPr>
          <w:del w:id="740" w:author="DHA" w:date="2010-07-06T00:54:00Z"/>
          <w:rFonts w:ascii="Times New Roman" w:hAnsi="Times New Roman"/>
          <w:color w:val="000000"/>
          <w:sz w:val="26"/>
          <w:szCs w:val="26"/>
        </w:rPr>
      </w:pPr>
    </w:p>
    <w:p w:rsidR="004A0BCF" w:rsidRPr="00C900E0" w:rsidDel="003F03AC" w:rsidRDefault="004A0BCF" w:rsidP="00784A8E">
      <w:pPr>
        <w:pStyle w:val="ListParagraph"/>
        <w:ind w:left="792" w:firstLine="360"/>
        <w:jc w:val="both"/>
        <w:rPr>
          <w:del w:id="741" w:author="DHA" w:date="2010-07-06T00:54:00Z"/>
          <w:rFonts w:ascii="Times New Roman" w:hAnsi="Times New Roman"/>
          <w:color w:val="000000"/>
          <w:sz w:val="26"/>
          <w:szCs w:val="26"/>
        </w:rPr>
      </w:pPr>
    </w:p>
    <w:p w:rsidR="004A0BCF" w:rsidRPr="00032125" w:rsidDel="003F03AC" w:rsidRDefault="004A0BCF" w:rsidP="00784A8E">
      <w:pPr>
        <w:pStyle w:val="ListParagraph"/>
        <w:numPr>
          <w:ilvl w:val="0"/>
          <w:numId w:val="4"/>
          <w:numberingChange w:id="742" w:author="DONGTHUY" w:date="2010-07-04T11:47:00Z" w:original="%1:3:0:."/>
        </w:numPr>
        <w:ind w:left="0" w:firstLine="360"/>
        <w:jc w:val="both"/>
        <w:outlineLvl w:val="0"/>
        <w:rPr>
          <w:del w:id="743" w:author="DHA" w:date="2010-07-06T00:54:00Z"/>
          <w:rFonts w:ascii="Times New Roman" w:hAnsi="Times New Roman"/>
          <w:b/>
          <w:color w:val="000000"/>
          <w:sz w:val="26"/>
          <w:szCs w:val="26"/>
        </w:rPr>
      </w:pPr>
      <w:bookmarkStart w:id="744" w:name="_Toc262558519"/>
      <w:bookmarkStart w:id="745" w:name="_Toc263796566"/>
      <w:bookmarkStart w:id="746" w:name="_Toc263797177"/>
      <w:del w:id="747" w:author="DHA" w:date="2010-07-06T00:54:00Z">
        <w:r w:rsidRPr="00032125" w:rsidDel="003F03AC">
          <w:rPr>
            <w:rFonts w:ascii="Times New Roman" w:hAnsi="Times New Roman"/>
            <w:b/>
            <w:color w:val="000000"/>
            <w:sz w:val="26"/>
            <w:szCs w:val="26"/>
          </w:rPr>
          <w:delText>Đặc tả chi tiết các yêu cầu hệ thống</w:delText>
        </w:r>
        <w:bookmarkEnd w:id="744"/>
        <w:bookmarkEnd w:id="745"/>
        <w:bookmarkEnd w:id="746"/>
      </w:del>
    </w:p>
    <w:p w:rsidR="004A0BCF" w:rsidRPr="00C900E0" w:rsidDel="003F03AC" w:rsidRDefault="004A0BCF" w:rsidP="00784A8E">
      <w:pPr>
        <w:pStyle w:val="ListParagraph"/>
        <w:ind w:left="0" w:firstLine="270"/>
        <w:jc w:val="both"/>
        <w:rPr>
          <w:del w:id="748" w:author="DHA" w:date="2010-07-06T00:54:00Z"/>
          <w:rFonts w:ascii="Times New Roman" w:hAnsi="Times New Roman"/>
          <w:color w:val="000000"/>
          <w:sz w:val="26"/>
          <w:szCs w:val="26"/>
        </w:rPr>
      </w:pPr>
      <w:del w:id="749" w:author="DHA" w:date="2010-07-06T00:54:00Z">
        <w:r w:rsidRPr="003D22F6" w:rsidDel="003F03AC">
          <w:rPr>
            <w:rFonts w:ascii="Times New Roman" w:hAnsi="Times New Roman"/>
            <w:color w:val="000000"/>
            <w:sz w:val="26"/>
            <w:szCs w:val="26"/>
          </w:rPr>
          <w:delText xml:space="preserve">Với những hạn chế còn tồn tại, </w:delText>
        </w:r>
        <w:r w:rsidR="00051831" w:rsidRPr="00051831">
          <w:rPr>
            <w:rFonts w:ascii="Times New Roman" w:hAnsi="Times New Roman"/>
            <w:color w:val="000000"/>
            <w:sz w:val="26"/>
            <w:szCs w:val="26"/>
            <w:highlight w:val="yellow"/>
            <w:rPrChange w:id="750" w:author="DONGTHUY" w:date="2010-07-04T12:32:00Z">
              <w:rPr>
                <w:rFonts w:ascii="Times New Roman" w:hAnsi="Times New Roman"/>
                <w:color w:val="000000"/>
                <w:sz w:val="26"/>
                <w:szCs w:val="26"/>
                <w:vertAlign w:val="superscript"/>
              </w:rPr>
            </w:rPrChange>
          </w:rPr>
          <w:delText>Trung tâm Tin học ĐH KHTN</w:delText>
        </w:r>
        <w:r w:rsidRPr="003D22F6" w:rsidDel="003F03AC">
          <w:rPr>
            <w:rFonts w:ascii="Times New Roman" w:hAnsi="Times New Roman"/>
            <w:color w:val="000000"/>
            <w:sz w:val="26"/>
            <w:szCs w:val="26"/>
          </w:rPr>
          <w:delText xml:space="preserve"> có nhu cầu tin học hóa công tác quản lý trong quy trình thi. Theo yêu cầu từ phía đại diện của Trung tâm, hệ thống tin học hóa cần xây dựng sẽ đóng vai trò cầu nối giữa người quản lý với các nhân viên của mình, hỗ trợ cho nhân viên quản lý cũng như nhân viên thừa hành quản lý các công việc mà họ chịu trách nhiệm tốt hơn.</w:delText>
        </w:r>
      </w:del>
    </w:p>
    <w:p w:rsidR="004A0BCF" w:rsidRPr="00C900E0" w:rsidDel="003F03AC" w:rsidRDefault="004A0BCF" w:rsidP="00784A8E">
      <w:pPr>
        <w:pStyle w:val="ListParagraph"/>
        <w:ind w:left="0" w:firstLine="270"/>
        <w:jc w:val="both"/>
        <w:rPr>
          <w:del w:id="751" w:author="DHA" w:date="2010-07-06T00:54:00Z"/>
          <w:rFonts w:ascii="Times New Roman" w:hAnsi="Times New Roman"/>
          <w:color w:val="000000"/>
          <w:sz w:val="26"/>
          <w:szCs w:val="26"/>
        </w:rPr>
      </w:pPr>
      <w:del w:id="752" w:author="DHA" w:date="2010-07-06T00:54:00Z">
        <w:r w:rsidRPr="003D22F6" w:rsidDel="003F03AC">
          <w:rPr>
            <w:rFonts w:ascii="Times New Roman" w:hAnsi="Times New Roman"/>
            <w:color w:val="000000"/>
            <w:sz w:val="26"/>
            <w:szCs w:val="26"/>
          </w:rPr>
          <w:delText>Tại một thời điểm bất kỳ, các nhân viên có thể đăng nhập vào hệ thống để xem và cập nhật tình trạng các công việc mà nhân viên đó đang thực hiện. Hệ thống phải cung cấp một cái nhìn tổng thể về khối lượng công việc cũng như thời hạn mà các công việc đó phải hoàn thành. Đồng thời, mỗi nhân viên cũng sẽ được nhận các thông báo về các công việc mà họ phải thực hiện trong tương lai gần. Nhờ đó họ có thể tự sắp xếp thời gian để hoàn thành tốt công việc cũng như báo cáo với cấp trên trong những trường hợp quá tải.</w:delText>
        </w:r>
      </w:del>
    </w:p>
    <w:p w:rsidR="004A0BCF" w:rsidRPr="008D7B76" w:rsidDel="003F03AC" w:rsidRDefault="004A0BCF" w:rsidP="00784A8E">
      <w:pPr>
        <w:pStyle w:val="ListParagraph"/>
        <w:ind w:left="0" w:firstLine="270"/>
        <w:jc w:val="both"/>
        <w:rPr>
          <w:del w:id="753" w:author="DHA" w:date="2010-07-06T00:54:00Z"/>
          <w:rFonts w:ascii="Times New Roman" w:hAnsi="Times New Roman"/>
          <w:color w:val="000000"/>
          <w:sz w:val="26"/>
          <w:szCs w:val="26"/>
        </w:rPr>
      </w:pPr>
      <w:del w:id="754" w:author="DHA" w:date="2010-07-06T00:54:00Z">
        <w:r w:rsidRPr="003D22F6" w:rsidDel="003F03AC">
          <w:rPr>
            <w:rFonts w:ascii="Times New Roman" w:hAnsi="Times New Roman"/>
            <w:color w:val="000000"/>
            <w:sz w:val="26"/>
            <w:szCs w:val="26"/>
          </w:rPr>
          <w:delText xml:space="preserve">Về phía người quản lý, hệ thống sẽ thu thập các thông tin được cập nhật từ nhân viên cấp dưới và hiển thị ở dạng lược đồ, cung cấp một cái nhìn từ tổng thể đến chi tiết hiện trạng của </w:delText>
        </w:r>
        <w:r w:rsidRPr="008D7B76" w:rsidDel="003F03AC">
          <w:rPr>
            <w:rFonts w:ascii="Times New Roman" w:hAnsi="Times New Roman"/>
            <w:color w:val="000000"/>
            <w:sz w:val="26"/>
            <w:szCs w:val="26"/>
          </w:rPr>
          <w:delText>các quy trình đang thực thi. Đưa ra các cảnh báo về khả năng trễ hạn công việc. Thực hiện thống kê quá trình thực thi của các quy trình đã diễn ra, giúp người quản lý có thể đánh giá, cải tiến những điểm yếu của quy trình nếu có…</w:delText>
        </w:r>
      </w:del>
    </w:p>
    <w:p w:rsidR="004A0BCF" w:rsidRPr="00C900E0" w:rsidDel="003F03AC" w:rsidRDefault="004A0BCF" w:rsidP="00784A8E">
      <w:pPr>
        <w:pStyle w:val="ListParagraph"/>
        <w:ind w:left="0" w:firstLine="270"/>
        <w:jc w:val="both"/>
        <w:rPr>
          <w:del w:id="755" w:author="DHA" w:date="2010-07-06T00:54:00Z"/>
          <w:rFonts w:ascii="Times New Roman" w:hAnsi="Times New Roman"/>
          <w:color w:val="000000"/>
          <w:sz w:val="26"/>
          <w:szCs w:val="26"/>
        </w:rPr>
      </w:pPr>
      <w:del w:id="756" w:author="DHA" w:date="2010-07-06T00:54:00Z">
        <w:r w:rsidRPr="008D7B76" w:rsidDel="003F03AC">
          <w:rPr>
            <w:rFonts w:ascii="Times New Roman" w:hAnsi="Times New Roman"/>
            <w:color w:val="000000"/>
            <w:sz w:val="26"/>
            <w:szCs w:val="26"/>
          </w:rPr>
          <w:delText xml:space="preserve">Phần này mô tả một cách chi tiết các yêu cầu chức năng cũng như yêu cầu phi chức năng của hệ thống cần được xây dựng theo yêu cầu của </w:delText>
        </w:r>
        <w:r w:rsidR="00051831" w:rsidRPr="00051831">
          <w:rPr>
            <w:rFonts w:ascii="Times New Roman" w:hAnsi="Times New Roman"/>
            <w:color w:val="000000"/>
            <w:sz w:val="26"/>
            <w:szCs w:val="26"/>
            <w:highlight w:val="yellow"/>
            <w:rPrChange w:id="757" w:author="DONGTHUY" w:date="2010-07-04T14:32:00Z">
              <w:rPr>
                <w:rFonts w:ascii="Times New Roman" w:hAnsi="Times New Roman"/>
                <w:color w:val="000000"/>
                <w:sz w:val="26"/>
                <w:szCs w:val="26"/>
                <w:vertAlign w:val="superscript"/>
              </w:rPr>
            </w:rPrChange>
          </w:rPr>
          <w:delText>Trung tâm Tin học, đại học KHTN TP.HCM.</w:delText>
        </w:r>
      </w:del>
    </w:p>
    <w:p w:rsidR="004A0BCF" w:rsidRPr="009677D8" w:rsidDel="003F03AC" w:rsidRDefault="004A0BCF" w:rsidP="00784A8E">
      <w:pPr>
        <w:pStyle w:val="ListParagraph"/>
        <w:numPr>
          <w:ilvl w:val="1"/>
          <w:numId w:val="4"/>
          <w:numberingChange w:id="758" w:author="DONGTHUY" w:date="2010-07-04T11:47:00Z" w:original="%1:3:0:.%2:1:0:."/>
        </w:numPr>
        <w:ind w:left="0" w:firstLine="270"/>
        <w:jc w:val="both"/>
        <w:outlineLvl w:val="1"/>
        <w:rPr>
          <w:del w:id="759" w:author="DHA" w:date="2010-07-06T00:54:00Z"/>
          <w:rFonts w:ascii="Times New Roman" w:hAnsi="Times New Roman"/>
          <w:b/>
          <w:color w:val="000000"/>
          <w:sz w:val="26"/>
          <w:szCs w:val="26"/>
        </w:rPr>
      </w:pPr>
      <w:bookmarkStart w:id="760" w:name="_Toc262558520"/>
      <w:bookmarkStart w:id="761" w:name="_Toc263796567"/>
      <w:bookmarkStart w:id="762" w:name="_Toc263797178"/>
      <w:del w:id="763" w:author="DHA" w:date="2010-07-06T00:54:00Z">
        <w:r w:rsidRPr="009677D8" w:rsidDel="003F03AC">
          <w:rPr>
            <w:rFonts w:ascii="Times New Roman" w:hAnsi="Times New Roman"/>
            <w:b/>
            <w:color w:val="000000"/>
            <w:sz w:val="26"/>
            <w:szCs w:val="26"/>
          </w:rPr>
          <w:delText>Yêu cầu chức năng</w:delText>
        </w:r>
        <w:bookmarkEnd w:id="760"/>
        <w:bookmarkEnd w:id="761"/>
        <w:bookmarkEnd w:id="762"/>
      </w:del>
    </w:p>
    <w:p w:rsidR="004A0BCF" w:rsidRPr="00C900E0" w:rsidDel="003F03AC" w:rsidRDefault="004A0BCF" w:rsidP="00CF3916">
      <w:pPr>
        <w:pStyle w:val="ListParagraph"/>
        <w:numPr>
          <w:ilvl w:val="2"/>
          <w:numId w:val="4"/>
          <w:numberingChange w:id="764" w:author="DONGTHUY" w:date="2010-07-04T11:47:00Z" w:original="%1:3:0:.%2:1:0:.%3:1:0:."/>
        </w:numPr>
        <w:ind w:left="851" w:hanging="567"/>
        <w:jc w:val="both"/>
        <w:outlineLvl w:val="2"/>
        <w:rPr>
          <w:del w:id="765" w:author="DHA" w:date="2010-07-06T00:54:00Z"/>
          <w:rFonts w:ascii="Times New Roman" w:hAnsi="Times New Roman"/>
          <w:b/>
          <w:color w:val="000000"/>
          <w:sz w:val="26"/>
          <w:szCs w:val="26"/>
        </w:rPr>
      </w:pPr>
      <w:bookmarkStart w:id="766" w:name="_Toc262558521"/>
      <w:bookmarkStart w:id="767" w:name="_Toc263796568"/>
      <w:bookmarkStart w:id="768" w:name="_Toc263797179"/>
      <w:del w:id="769" w:author="DHA" w:date="2010-07-06T00:54:00Z">
        <w:r w:rsidRPr="003D22F6" w:rsidDel="003F03AC">
          <w:rPr>
            <w:rFonts w:ascii="Times New Roman" w:hAnsi="Times New Roman"/>
            <w:b/>
            <w:color w:val="000000"/>
            <w:sz w:val="26"/>
            <w:szCs w:val="26"/>
          </w:rPr>
          <w:delText>Chức năng thông báo</w:delText>
        </w:r>
        <w:bookmarkEnd w:id="766"/>
        <w:bookmarkEnd w:id="767"/>
        <w:bookmarkEnd w:id="768"/>
        <w:r w:rsidDel="003F03AC">
          <w:rPr>
            <w:rFonts w:ascii="Times New Roman" w:hAnsi="Times New Roman"/>
            <w:b/>
            <w:color w:val="000000"/>
            <w:sz w:val="26"/>
            <w:szCs w:val="26"/>
            <w:lang w:val="en-US"/>
          </w:rPr>
          <w:delText>.</w:delText>
        </w:r>
      </w:del>
    </w:p>
    <w:p w:rsidR="004A0BCF" w:rsidRPr="00C900E0" w:rsidDel="003F03AC" w:rsidRDefault="004A0BCF" w:rsidP="00CF3916">
      <w:pPr>
        <w:pStyle w:val="ListParagraph"/>
        <w:ind w:left="0" w:firstLine="284"/>
        <w:jc w:val="both"/>
        <w:rPr>
          <w:del w:id="770" w:author="DHA" w:date="2010-07-06T00:54:00Z"/>
          <w:rFonts w:ascii="Times New Roman" w:hAnsi="Times New Roman"/>
          <w:color w:val="000000"/>
          <w:sz w:val="26"/>
          <w:szCs w:val="26"/>
        </w:rPr>
      </w:pPr>
      <w:del w:id="771" w:author="DHA" w:date="2010-07-06T00:54:00Z">
        <w:r w:rsidRPr="003D22F6" w:rsidDel="003F03AC">
          <w:rPr>
            <w:rFonts w:ascii="Times New Roman" w:hAnsi="Times New Roman"/>
            <w:color w:val="000000"/>
            <w:sz w:val="26"/>
            <w:szCs w:val="26"/>
          </w:rPr>
          <w:delText>Hệ thống cần cung cấp chức năng thông báo cho nhân viên sử dụng chương trình dưới dạng email, tin nhắn... trước và trong  các mốc thời gian quan trọng nhằm giúp nhân viên sắp xếp thời gian biểu của riêng mình và thực hiện công việc sớm nhất có thể. Cụ thể hơn, hệ thống sẽ gửi thông báo trong các trường hợp:</w:delText>
        </w:r>
      </w:del>
    </w:p>
    <w:p w:rsidR="004A0BCF" w:rsidRPr="00F22470" w:rsidDel="003F03AC" w:rsidRDefault="004A0BCF" w:rsidP="00CF3916">
      <w:pPr>
        <w:pStyle w:val="ListParagraph"/>
        <w:numPr>
          <w:ilvl w:val="0"/>
          <w:numId w:val="7"/>
          <w:numberingChange w:id="772" w:author="DONGTHUY" w:date="2010-07-04T11:47:00Z" w:original=""/>
        </w:numPr>
        <w:ind w:left="851" w:hanging="284"/>
        <w:jc w:val="both"/>
        <w:rPr>
          <w:del w:id="773" w:author="DHA" w:date="2010-07-06T00:54:00Z"/>
          <w:rFonts w:ascii="Times New Roman" w:hAnsi="Times New Roman"/>
          <w:color w:val="000000"/>
          <w:sz w:val="26"/>
          <w:szCs w:val="26"/>
        </w:rPr>
      </w:pPr>
      <w:del w:id="774" w:author="DHA" w:date="2010-07-06T00:54:00Z">
        <w:r w:rsidRPr="00F22470" w:rsidDel="003F03AC">
          <w:rPr>
            <w:rFonts w:ascii="Times New Roman" w:hAnsi="Times New Roman"/>
            <w:color w:val="000000"/>
            <w:sz w:val="26"/>
            <w:szCs w:val="26"/>
          </w:rPr>
          <w:delText>Với mỗi đợt thi, trước khi một công việc được bắt đầu, hệ thống tự động gửi thông báo tới cho nhân viên được phân công phụ trách công việc đó. Việc thông báo này là nhằm giúp gợi nhớ cho các nhân viên thực hiện đúng hạn trách nhiệm của mình, tránh xảy ra các tình trạng trễ hạn hoặc ứ đọng các công việc.</w:delText>
        </w:r>
      </w:del>
    </w:p>
    <w:p w:rsidR="004A0BCF" w:rsidRPr="00F332EA" w:rsidDel="003F03AC" w:rsidRDefault="004A0BCF" w:rsidP="00CF3916">
      <w:pPr>
        <w:pStyle w:val="ListParagraph"/>
        <w:numPr>
          <w:ilvl w:val="0"/>
          <w:numId w:val="7"/>
          <w:numberingChange w:id="775" w:author="DONGTHUY" w:date="2010-07-04T11:47:00Z" w:original=""/>
        </w:numPr>
        <w:ind w:left="851" w:hanging="284"/>
        <w:jc w:val="both"/>
        <w:rPr>
          <w:del w:id="776" w:author="DHA" w:date="2010-07-06T00:54:00Z"/>
          <w:rFonts w:ascii="Times New Roman" w:hAnsi="Times New Roman"/>
          <w:color w:val="000000"/>
          <w:sz w:val="26"/>
          <w:szCs w:val="26"/>
          <w:rPrChange w:id="777" w:author="DHA" w:date="2010-07-05T20:23:00Z">
            <w:rPr>
              <w:del w:id="778" w:author="DHA" w:date="2010-07-06T00:54:00Z"/>
              <w:rFonts w:ascii="Times New Roman" w:hAnsi="Times New Roman"/>
              <w:color w:val="000000"/>
              <w:sz w:val="26"/>
              <w:szCs w:val="26"/>
              <w:lang w:val="en-US"/>
            </w:rPr>
          </w:rPrChange>
        </w:rPr>
      </w:pPr>
      <w:del w:id="779" w:author="DHA" w:date="2010-07-06T00:54:00Z">
        <w:r w:rsidRPr="00F22470" w:rsidDel="003F03AC">
          <w:rPr>
            <w:rFonts w:ascii="Times New Roman" w:hAnsi="Times New Roman"/>
            <w:color w:val="000000"/>
            <w:sz w:val="26"/>
            <w:szCs w:val="26"/>
          </w:rPr>
          <w:delText>Với những công việc có khả năng trễ hạn cao (ví dụ: gần hết thời hạn mà công việc vẫn chưa được tiến hành,...), hệ thống cũng phải tự động gửi thông báo nhắc nhở một lần nữa.</w:delText>
        </w:r>
      </w:del>
    </w:p>
    <w:p w:rsidR="00F332EA" w:rsidRPr="00F22470" w:rsidDel="003F03AC" w:rsidRDefault="00F332EA" w:rsidP="00CF3916">
      <w:pPr>
        <w:pStyle w:val="ListParagraph"/>
        <w:numPr>
          <w:ilvl w:val="0"/>
          <w:numId w:val="7"/>
          <w:numberingChange w:id="780" w:author="DONGTHUY" w:date="2010-07-04T11:47:00Z" w:original=""/>
        </w:numPr>
        <w:ind w:left="851" w:hanging="284"/>
        <w:jc w:val="both"/>
        <w:rPr>
          <w:del w:id="781" w:author="DHA" w:date="2010-07-06T00:54:00Z"/>
          <w:rFonts w:ascii="Times New Roman" w:hAnsi="Times New Roman"/>
          <w:color w:val="000000"/>
          <w:sz w:val="26"/>
          <w:szCs w:val="26"/>
        </w:rPr>
      </w:pPr>
    </w:p>
    <w:p w:rsidR="004A0BCF" w:rsidRPr="00C900E0" w:rsidDel="003F03AC" w:rsidRDefault="004A0BCF" w:rsidP="00CF3916">
      <w:pPr>
        <w:pStyle w:val="ListParagraph"/>
        <w:numPr>
          <w:ilvl w:val="2"/>
          <w:numId w:val="4"/>
          <w:numberingChange w:id="782" w:author="DONGTHUY" w:date="2010-07-04T11:47:00Z" w:original="%1:3:0:.%2:1:0:.%3:2:0:."/>
        </w:numPr>
        <w:ind w:left="284" w:firstLine="0"/>
        <w:jc w:val="both"/>
        <w:outlineLvl w:val="2"/>
        <w:rPr>
          <w:del w:id="783" w:author="DHA" w:date="2010-07-06T00:54:00Z"/>
          <w:rFonts w:ascii="Times New Roman" w:hAnsi="Times New Roman"/>
          <w:b/>
          <w:color w:val="000000"/>
          <w:sz w:val="26"/>
          <w:szCs w:val="26"/>
        </w:rPr>
      </w:pPr>
      <w:bookmarkStart w:id="784" w:name="_Toc262558522"/>
      <w:bookmarkStart w:id="785" w:name="_Toc263796569"/>
      <w:bookmarkStart w:id="786" w:name="_Toc263797180"/>
      <w:del w:id="787" w:author="DHA" w:date="2010-07-06T00:54:00Z">
        <w:r w:rsidRPr="003D22F6" w:rsidDel="003F03AC">
          <w:rPr>
            <w:rFonts w:ascii="Times New Roman" w:hAnsi="Times New Roman"/>
            <w:b/>
            <w:color w:val="000000"/>
            <w:sz w:val="26"/>
            <w:szCs w:val="26"/>
          </w:rPr>
          <w:delText>Chức năng theo dõi công việc</w:delText>
        </w:r>
        <w:bookmarkEnd w:id="784"/>
        <w:bookmarkEnd w:id="785"/>
        <w:bookmarkEnd w:id="786"/>
      </w:del>
    </w:p>
    <w:p w:rsidR="004A0BCF" w:rsidRPr="00C900E0" w:rsidDel="003F03AC" w:rsidRDefault="004A0BCF" w:rsidP="00784A8E">
      <w:pPr>
        <w:pStyle w:val="ListParagraph"/>
        <w:ind w:left="0" w:firstLine="270"/>
        <w:jc w:val="both"/>
        <w:rPr>
          <w:del w:id="788" w:author="DHA" w:date="2010-07-06T00:54:00Z"/>
          <w:rFonts w:ascii="Times New Roman" w:hAnsi="Times New Roman"/>
          <w:color w:val="000000"/>
          <w:sz w:val="26"/>
          <w:szCs w:val="26"/>
        </w:rPr>
      </w:pPr>
      <w:del w:id="789" w:author="DHA" w:date="2010-07-06T00:54:00Z">
        <w:r w:rsidRPr="003D22F6" w:rsidDel="003F03AC">
          <w:rPr>
            <w:rFonts w:ascii="Times New Roman" w:hAnsi="Times New Roman"/>
            <w:color w:val="000000"/>
            <w:sz w:val="26"/>
            <w:szCs w:val="26"/>
          </w:rPr>
          <w:delText>Hệ thống phải có khả năng cho phép nhân viên và người quản lý theo dõi luồng công việc và tình trạng các công việc trên luồng công việc đó. Cụ thể là:</w:delText>
        </w:r>
      </w:del>
    </w:p>
    <w:p w:rsidR="004A0BCF" w:rsidRPr="002A1200" w:rsidDel="003F03AC" w:rsidRDefault="004A0BCF" w:rsidP="00CF3916">
      <w:pPr>
        <w:pStyle w:val="ListParagraph"/>
        <w:numPr>
          <w:ilvl w:val="3"/>
          <w:numId w:val="4"/>
          <w:numberingChange w:id="790" w:author="DONGTHUY" w:date="2010-07-04T11:47:00Z" w:original="%1:3:0:.%2:1:0:.%3:2:0:.%4:1:0:."/>
        </w:numPr>
        <w:ind w:left="1418" w:hanging="1134"/>
        <w:jc w:val="both"/>
        <w:rPr>
          <w:del w:id="791" w:author="DHA" w:date="2010-07-06T00:54:00Z"/>
          <w:rFonts w:ascii="Times New Roman" w:hAnsi="Times New Roman"/>
          <w:b/>
          <w:color w:val="000000"/>
          <w:sz w:val="26"/>
          <w:szCs w:val="26"/>
        </w:rPr>
      </w:pPr>
      <w:bookmarkStart w:id="792" w:name="_Toc262558523"/>
      <w:bookmarkStart w:id="793" w:name="_Toc263796570"/>
      <w:bookmarkStart w:id="794" w:name="_Toc263797181"/>
      <w:del w:id="795" w:author="DHA" w:date="2010-07-06T00:54:00Z">
        <w:r w:rsidRPr="002A1200" w:rsidDel="003F03AC">
          <w:rPr>
            <w:rFonts w:ascii="Times New Roman" w:hAnsi="Times New Roman"/>
            <w:b/>
            <w:color w:val="000000"/>
            <w:sz w:val="26"/>
            <w:szCs w:val="26"/>
          </w:rPr>
          <w:delText>Đối với các nhân viên thực hiện các công việc:</w:delText>
        </w:r>
        <w:bookmarkEnd w:id="792"/>
        <w:bookmarkEnd w:id="793"/>
        <w:bookmarkEnd w:id="794"/>
      </w:del>
    </w:p>
    <w:p w:rsidR="004A0BCF" w:rsidRPr="00DE68C5" w:rsidDel="003F03AC" w:rsidRDefault="004A0BCF" w:rsidP="00784A8E">
      <w:pPr>
        <w:pStyle w:val="ListParagraph"/>
        <w:ind w:left="0" w:firstLine="270"/>
        <w:jc w:val="both"/>
        <w:rPr>
          <w:del w:id="796" w:author="DHA" w:date="2010-07-06T00:54:00Z"/>
          <w:rFonts w:ascii="Times New Roman" w:hAnsi="Times New Roman"/>
          <w:color w:val="000000"/>
          <w:sz w:val="26"/>
          <w:szCs w:val="26"/>
          <w:lang w:val="en-US"/>
          <w:rPrChange w:id="797" w:author="DHA" w:date="2010-07-05T20:28:00Z">
            <w:rPr>
              <w:del w:id="798" w:author="DHA" w:date="2010-07-06T00:54:00Z"/>
              <w:rFonts w:ascii="Times New Roman" w:hAnsi="Times New Roman"/>
              <w:color w:val="000000"/>
              <w:sz w:val="26"/>
              <w:szCs w:val="26"/>
            </w:rPr>
          </w:rPrChange>
        </w:rPr>
      </w:pPr>
      <w:del w:id="799" w:author="DHA" w:date="2010-07-06T00:54:00Z">
        <w:r w:rsidRPr="003D22F6" w:rsidDel="003F03AC">
          <w:rPr>
            <w:rFonts w:ascii="Times New Roman" w:hAnsi="Times New Roman"/>
            <w:color w:val="000000"/>
            <w:sz w:val="26"/>
            <w:szCs w:val="26"/>
          </w:rPr>
          <w:delText>Đối với các nhân viên thực hiện các công việc, khi đăng nhập vào hệ thống có thể quan sát được tiến độ của các công việc mà họ đang thực hiện. Ví dụ nhân viên giáo vụ có thể xem được các thông tin về tổng số bài thi, số bài được chấm, thời gian chấm được cho phép, phần trăm công việc đã hoàn thành...</w:delText>
        </w:r>
      </w:del>
    </w:p>
    <w:p w:rsidR="004A0BCF" w:rsidRPr="00C900E0" w:rsidDel="00DE68C5" w:rsidRDefault="004A0BCF" w:rsidP="00784A8E">
      <w:pPr>
        <w:pStyle w:val="ListParagraph"/>
        <w:ind w:left="0" w:firstLine="270"/>
        <w:jc w:val="both"/>
        <w:rPr>
          <w:del w:id="800" w:author="DHA" w:date="2010-07-05T20:27:00Z"/>
          <w:rFonts w:ascii="Times New Roman" w:hAnsi="Times New Roman"/>
          <w:color w:val="000000"/>
          <w:sz w:val="26"/>
          <w:szCs w:val="26"/>
        </w:rPr>
      </w:pPr>
      <w:del w:id="801" w:author="DHA" w:date="2010-07-06T00:54:00Z">
        <w:r w:rsidRPr="003D22F6" w:rsidDel="003F03AC">
          <w:rPr>
            <w:rFonts w:ascii="Times New Roman" w:hAnsi="Times New Roman"/>
            <w:color w:val="000000"/>
            <w:sz w:val="26"/>
            <w:szCs w:val="26"/>
          </w:rPr>
          <w:delText>Ngoài ra, các công việc mà nhân viên phải thực hiện trong tương lai gần cũng được hiển thị một cách rõ ràng giúp nhân viên có thể lên lịch làm việc sắp tới cho hiệu quả.</w:delText>
        </w:r>
      </w:del>
    </w:p>
    <w:p w:rsidR="006C1EE4" w:rsidRDefault="006C1EE4">
      <w:pPr>
        <w:pStyle w:val="ListParagraph"/>
        <w:ind w:left="0" w:firstLine="270"/>
        <w:jc w:val="both"/>
        <w:rPr>
          <w:del w:id="802" w:author="DHA" w:date="2010-07-06T00:54:00Z"/>
          <w:rFonts w:ascii="Times New Roman" w:hAnsi="Times New Roman"/>
          <w:color w:val="000000"/>
          <w:sz w:val="26"/>
          <w:szCs w:val="26"/>
          <w:lang w:val="en-US"/>
          <w:rPrChange w:id="803" w:author="DHA" w:date="2010-07-05T20:27:00Z">
            <w:rPr>
              <w:del w:id="804" w:author="DHA" w:date="2010-07-06T00:54:00Z"/>
              <w:rFonts w:ascii="Times New Roman" w:hAnsi="Times New Roman"/>
              <w:color w:val="000000"/>
              <w:sz w:val="26"/>
              <w:szCs w:val="26"/>
            </w:rPr>
          </w:rPrChange>
        </w:rPr>
        <w:pPrChange w:id="805" w:author="DHA" w:date="2010-07-05T20:27:00Z">
          <w:pPr>
            <w:pStyle w:val="ListParagraph"/>
            <w:ind w:left="1530" w:firstLine="360"/>
            <w:jc w:val="both"/>
          </w:pPr>
        </w:pPrChange>
      </w:pPr>
    </w:p>
    <w:p w:rsidR="004A0BCF" w:rsidRPr="00CF3916" w:rsidDel="003F03AC" w:rsidRDefault="004A0BCF" w:rsidP="00CF3916">
      <w:pPr>
        <w:pStyle w:val="ListParagraph"/>
        <w:numPr>
          <w:ilvl w:val="3"/>
          <w:numId w:val="4"/>
          <w:numberingChange w:id="806" w:author="DONGTHUY" w:date="2010-07-04T11:47:00Z" w:original="%1:3:0:.%2:1:0:.%3:2:0:.%4:2:0:."/>
        </w:numPr>
        <w:ind w:left="284" w:firstLine="0"/>
        <w:jc w:val="both"/>
        <w:outlineLvl w:val="3"/>
        <w:rPr>
          <w:del w:id="807" w:author="DHA" w:date="2010-07-06T00:54:00Z"/>
          <w:rFonts w:ascii="Times New Roman" w:hAnsi="Times New Roman"/>
          <w:b/>
          <w:color w:val="000000"/>
          <w:sz w:val="26"/>
          <w:szCs w:val="26"/>
        </w:rPr>
      </w:pPr>
      <w:bookmarkStart w:id="808" w:name="_Toc262558524"/>
      <w:bookmarkStart w:id="809" w:name="_Toc263796571"/>
      <w:bookmarkStart w:id="810" w:name="_Toc263797182"/>
      <w:del w:id="811" w:author="DHA" w:date="2010-07-06T00:54:00Z">
        <w:r w:rsidRPr="00CF3916" w:rsidDel="003F03AC">
          <w:rPr>
            <w:rFonts w:ascii="Times New Roman" w:hAnsi="Times New Roman"/>
            <w:b/>
            <w:color w:val="000000"/>
            <w:sz w:val="26"/>
            <w:szCs w:val="26"/>
          </w:rPr>
          <w:delText>Đối với người quản lý:</w:delText>
        </w:r>
        <w:bookmarkEnd w:id="808"/>
        <w:bookmarkEnd w:id="809"/>
        <w:bookmarkEnd w:id="810"/>
      </w:del>
    </w:p>
    <w:p w:rsidR="004A0BCF" w:rsidRPr="00C900E0" w:rsidDel="003F03AC" w:rsidRDefault="004A0BCF" w:rsidP="00784A8E">
      <w:pPr>
        <w:pStyle w:val="ListParagraph"/>
        <w:ind w:left="0" w:firstLine="270"/>
        <w:jc w:val="both"/>
        <w:rPr>
          <w:del w:id="812" w:author="DHA" w:date="2010-07-06T00:54:00Z"/>
          <w:rFonts w:ascii="Times New Roman" w:hAnsi="Times New Roman"/>
          <w:color w:val="000000"/>
          <w:sz w:val="26"/>
          <w:szCs w:val="26"/>
        </w:rPr>
      </w:pPr>
      <w:del w:id="813" w:author="DHA" w:date="2010-07-06T00:54:00Z">
        <w:r w:rsidRPr="003D22F6" w:rsidDel="003F03AC">
          <w:rPr>
            <w:rFonts w:ascii="Times New Roman" w:hAnsi="Times New Roman"/>
            <w:color w:val="000000"/>
            <w:sz w:val="26"/>
            <w:szCs w:val="26"/>
          </w:rPr>
          <w:delText>Đối với người quản lý, hệ thống cần cung cấp chức năng cho phép theo dõi tiến độ của công việc trên toàn bộ luồng công việc, cụ thể bao gồm các thông tin sau:</w:delText>
        </w:r>
      </w:del>
    </w:p>
    <w:p w:rsidR="004A0BCF" w:rsidRPr="00F22470" w:rsidDel="003F03AC" w:rsidRDefault="004A0BCF" w:rsidP="00CF3916">
      <w:pPr>
        <w:pStyle w:val="ListParagraph"/>
        <w:numPr>
          <w:ilvl w:val="0"/>
          <w:numId w:val="7"/>
          <w:numberingChange w:id="814" w:author="DONGTHUY" w:date="2010-07-04T11:47:00Z" w:original=""/>
        </w:numPr>
        <w:ind w:left="851" w:hanging="284"/>
        <w:jc w:val="both"/>
        <w:rPr>
          <w:del w:id="815" w:author="DHA" w:date="2010-07-06T00:54:00Z"/>
          <w:rFonts w:ascii="Times New Roman" w:hAnsi="Times New Roman"/>
          <w:color w:val="000000"/>
          <w:sz w:val="26"/>
          <w:szCs w:val="26"/>
        </w:rPr>
      </w:pPr>
      <w:del w:id="816" w:author="DHA" w:date="2010-07-06T00:54:00Z">
        <w:r w:rsidRPr="00F22470" w:rsidDel="003F03AC">
          <w:rPr>
            <w:rFonts w:ascii="Times New Roman" w:hAnsi="Times New Roman"/>
            <w:color w:val="000000"/>
            <w:sz w:val="26"/>
            <w:szCs w:val="26"/>
          </w:rPr>
          <w:delText>Đối với các công việc đã hoàn thành: thời gian bắt đầu, thời gian kết thúc, người chịu trách nhiệm, nguyên nhân sớm/trễ hạn của từng công việc nếu có...</w:delText>
        </w:r>
      </w:del>
    </w:p>
    <w:p w:rsidR="004A0BCF" w:rsidRPr="00F22470" w:rsidDel="003F03AC" w:rsidRDefault="004A0BCF" w:rsidP="00CF3916">
      <w:pPr>
        <w:pStyle w:val="ListParagraph"/>
        <w:numPr>
          <w:ilvl w:val="0"/>
          <w:numId w:val="7"/>
          <w:numberingChange w:id="817" w:author="DONGTHUY" w:date="2010-07-04T11:47:00Z" w:original=""/>
        </w:numPr>
        <w:ind w:left="851" w:hanging="284"/>
        <w:jc w:val="both"/>
        <w:rPr>
          <w:del w:id="818" w:author="DHA" w:date="2010-07-06T00:54:00Z"/>
          <w:rFonts w:ascii="Times New Roman" w:hAnsi="Times New Roman"/>
          <w:color w:val="000000"/>
          <w:sz w:val="26"/>
          <w:szCs w:val="26"/>
        </w:rPr>
      </w:pPr>
      <w:del w:id="819" w:author="DHA" w:date="2010-07-06T00:54:00Z">
        <w:r w:rsidRPr="00F22470" w:rsidDel="003F03AC">
          <w:rPr>
            <w:rFonts w:ascii="Times New Roman" w:hAnsi="Times New Roman"/>
            <w:color w:val="000000"/>
            <w:sz w:val="26"/>
            <w:szCs w:val="26"/>
          </w:rPr>
          <w:delText>Đối với các công việc đang được tiến hành: thời gian bắt đầu thực hiện công việc, thời điểm sẽ kết thúc công việc theo lịch, những người chịu trách nhiệm thực hiện công việc này, phần trăm công việc đã hoàn tất...</w:delText>
        </w:r>
      </w:del>
    </w:p>
    <w:p w:rsidR="004A0BCF" w:rsidRPr="00C900E0" w:rsidDel="003F03AC" w:rsidRDefault="004A0BCF" w:rsidP="00CF3916">
      <w:pPr>
        <w:pStyle w:val="ListParagraph"/>
        <w:numPr>
          <w:ilvl w:val="2"/>
          <w:numId w:val="4"/>
          <w:numberingChange w:id="820" w:author="DONGTHUY" w:date="2010-07-04T11:47:00Z" w:original="%1:3:0:.%2:1:0:.%3:3:0:."/>
        </w:numPr>
        <w:ind w:left="284" w:firstLine="0"/>
        <w:jc w:val="both"/>
        <w:outlineLvl w:val="2"/>
        <w:rPr>
          <w:del w:id="821" w:author="DHA" w:date="2010-07-06T00:54:00Z"/>
          <w:rFonts w:ascii="Times New Roman" w:hAnsi="Times New Roman"/>
          <w:b/>
          <w:color w:val="000000"/>
          <w:sz w:val="26"/>
          <w:szCs w:val="26"/>
        </w:rPr>
      </w:pPr>
      <w:bookmarkStart w:id="822" w:name="_Toc262558525"/>
      <w:bookmarkStart w:id="823" w:name="_Toc263796572"/>
      <w:bookmarkStart w:id="824" w:name="_Toc263797183"/>
      <w:del w:id="825" w:author="DHA" w:date="2010-07-06T00:54:00Z">
        <w:r w:rsidRPr="003D22F6" w:rsidDel="003F03AC">
          <w:rPr>
            <w:rFonts w:ascii="Times New Roman" w:hAnsi="Times New Roman"/>
            <w:b/>
            <w:color w:val="000000"/>
            <w:sz w:val="26"/>
            <w:szCs w:val="26"/>
          </w:rPr>
          <w:delText>Chức năng cập nhật thông tin</w:delText>
        </w:r>
        <w:bookmarkEnd w:id="822"/>
        <w:bookmarkEnd w:id="823"/>
        <w:bookmarkEnd w:id="824"/>
        <w:r w:rsidRPr="003D22F6" w:rsidDel="003F03AC">
          <w:rPr>
            <w:rFonts w:ascii="Times New Roman" w:hAnsi="Times New Roman"/>
            <w:b/>
            <w:color w:val="000000"/>
            <w:sz w:val="26"/>
            <w:szCs w:val="26"/>
          </w:rPr>
          <w:delText xml:space="preserve"> </w:delText>
        </w:r>
      </w:del>
    </w:p>
    <w:p w:rsidR="004A0BCF" w:rsidRPr="005330E5" w:rsidDel="003F03AC" w:rsidRDefault="004A0BCF" w:rsidP="00784A8E">
      <w:pPr>
        <w:ind w:firstLine="270"/>
        <w:jc w:val="both"/>
        <w:rPr>
          <w:del w:id="826" w:author="DHA" w:date="2010-07-06T00:54:00Z"/>
          <w:rFonts w:ascii="Times New Roman" w:hAnsi="Times New Roman"/>
          <w:sz w:val="26"/>
          <w:szCs w:val="26"/>
          <w:lang w:val="en-US"/>
        </w:rPr>
      </w:pPr>
      <w:del w:id="827" w:author="DHA" w:date="2010-07-06T00:54:00Z">
        <w:r w:rsidRPr="00F22470" w:rsidDel="003F03AC">
          <w:rPr>
            <w:rFonts w:ascii="Times New Roman" w:hAnsi="Times New Roman"/>
            <w:sz w:val="26"/>
            <w:szCs w:val="26"/>
          </w:rPr>
          <w:delText xml:space="preserve">Song song với việc theo dõi tiến độ các công việc trong hệ thống, nhân viên có nhu cầu cập nhật trạng thái của các công việc mà họ phụ trách. </w:delText>
        </w:r>
        <w:r w:rsidRPr="005330E5" w:rsidDel="003F03AC">
          <w:rPr>
            <w:rFonts w:ascii="Times New Roman" w:hAnsi="Times New Roman"/>
            <w:sz w:val="26"/>
            <w:szCs w:val="26"/>
            <w:lang w:val="en-US"/>
          </w:rPr>
          <w:delText>Bao gồm các thông tin sau:</w:delText>
        </w:r>
      </w:del>
    </w:p>
    <w:p w:rsidR="004A0BCF" w:rsidRPr="00C336D4" w:rsidDel="003F03AC" w:rsidRDefault="004A0BCF" w:rsidP="00CF3916">
      <w:pPr>
        <w:pStyle w:val="ListParagraph"/>
        <w:numPr>
          <w:ilvl w:val="0"/>
          <w:numId w:val="7"/>
          <w:numberingChange w:id="828" w:author="DONGTHUY" w:date="2010-07-04T11:47:00Z" w:original=""/>
        </w:numPr>
        <w:ind w:left="851" w:hanging="284"/>
        <w:jc w:val="both"/>
        <w:rPr>
          <w:del w:id="829" w:author="DHA" w:date="2010-07-06T00:54:00Z"/>
          <w:rFonts w:ascii="Times New Roman" w:hAnsi="Times New Roman"/>
          <w:color w:val="000000"/>
          <w:sz w:val="26"/>
          <w:szCs w:val="26"/>
          <w:lang w:val="en-US"/>
        </w:rPr>
      </w:pPr>
      <w:del w:id="830" w:author="DHA" w:date="2010-07-06T00:54:00Z">
        <w:r w:rsidRPr="00C336D4" w:rsidDel="003F03AC">
          <w:rPr>
            <w:rFonts w:ascii="Times New Roman" w:hAnsi="Times New Roman"/>
            <w:color w:val="000000"/>
            <w:sz w:val="26"/>
            <w:szCs w:val="26"/>
            <w:lang w:val="en-US"/>
          </w:rPr>
          <w:delText>Thời gian bắt đầu và kết thúc công việc: Mỗi công việc trên luồng công việc đều có thời điểm bắt đầu và kết thúc, hai mốc thời gian này xác định khoảng thời gian thực tế mà công việc được tiến hành.</w:delText>
        </w:r>
      </w:del>
    </w:p>
    <w:p w:rsidR="004A0BCF" w:rsidRPr="00C336D4" w:rsidDel="003F03AC" w:rsidRDefault="004A0BCF" w:rsidP="00CF3916">
      <w:pPr>
        <w:pStyle w:val="ListParagraph"/>
        <w:numPr>
          <w:ilvl w:val="0"/>
          <w:numId w:val="7"/>
          <w:numberingChange w:id="831" w:author="DONGTHUY" w:date="2010-07-04T11:47:00Z" w:original=""/>
        </w:numPr>
        <w:ind w:left="851" w:hanging="284"/>
        <w:jc w:val="both"/>
        <w:rPr>
          <w:del w:id="832" w:author="DHA" w:date="2010-07-06T00:54:00Z"/>
          <w:rFonts w:ascii="Times New Roman" w:hAnsi="Times New Roman"/>
          <w:color w:val="000000"/>
          <w:sz w:val="26"/>
          <w:szCs w:val="26"/>
          <w:lang w:val="en-US"/>
        </w:rPr>
      </w:pPr>
      <w:del w:id="833" w:author="DHA" w:date="2010-07-06T00:54:00Z">
        <w:r w:rsidRPr="00C336D4" w:rsidDel="003F03AC">
          <w:rPr>
            <w:rFonts w:ascii="Times New Roman" w:hAnsi="Times New Roman"/>
            <w:color w:val="000000"/>
            <w:sz w:val="26"/>
            <w:szCs w:val="26"/>
            <w:lang w:val="en-US"/>
          </w:rPr>
          <w:delText xml:space="preserve">Khối lượng công việc hoàn thành: là mức độ hoàn thành công việc đối với một công việc đang được tiến hành. Thông tin này được cung cấp bởi chính nhân viên thực hiện công việc đó. </w:delText>
        </w:r>
      </w:del>
    </w:p>
    <w:p w:rsidR="004A0BCF" w:rsidRPr="00C336D4" w:rsidDel="003F03AC" w:rsidRDefault="004A0BCF" w:rsidP="00CF3916">
      <w:pPr>
        <w:pStyle w:val="ListParagraph"/>
        <w:numPr>
          <w:ilvl w:val="0"/>
          <w:numId w:val="7"/>
          <w:numberingChange w:id="834" w:author="DONGTHUY" w:date="2010-07-04T11:47:00Z" w:original=""/>
        </w:numPr>
        <w:ind w:left="851" w:hanging="284"/>
        <w:jc w:val="both"/>
        <w:rPr>
          <w:del w:id="835" w:author="DHA" w:date="2010-07-06T00:54:00Z"/>
          <w:rFonts w:ascii="Times New Roman" w:hAnsi="Times New Roman"/>
          <w:color w:val="000000"/>
          <w:sz w:val="26"/>
          <w:szCs w:val="26"/>
          <w:lang w:val="en-US"/>
        </w:rPr>
      </w:pPr>
      <w:del w:id="836" w:author="DHA" w:date="2010-07-06T00:54:00Z">
        <w:r w:rsidRPr="00C336D4" w:rsidDel="003F03AC">
          <w:rPr>
            <w:rFonts w:ascii="Times New Roman" w:hAnsi="Times New Roman"/>
            <w:color w:val="000000"/>
            <w:sz w:val="26"/>
            <w:szCs w:val="26"/>
            <w:lang w:val="en-US"/>
          </w:rPr>
          <w:delText>Thông tin ghi chú: Trong các trường hợp các công việc được hoàn thành sớm hoặc trễ hơn so với khoảng thời gian quy định, người quản lý cần biết nguyên nhân gây ra việc sớm hoặc trễ hạn đó. Ngoài ra, các thông tin khác mà bản thân người thực hiện công việc cho là quan trọng cũng có thể được lưu trữ dưới dạng này.</w:delText>
        </w:r>
      </w:del>
    </w:p>
    <w:p w:rsidR="004A0BCF" w:rsidRPr="005330E5" w:rsidDel="003F03AC" w:rsidRDefault="004A0BCF" w:rsidP="00784A8E">
      <w:pPr>
        <w:ind w:firstLine="270"/>
        <w:jc w:val="both"/>
        <w:rPr>
          <w:del w:id="837" w:author="DHA" w:date="2010-07-06T00:54:00Z"/>
          <w:rFonts w:ascii="Times New Roman" w:hAnsi="Times New Roman"/>
          <w:sz w:val="26"/>
          <w:szCs w:val="26"/>
          <w:lang w:val="en-US"/>
        </w:rPr>
      </w:pPr>
      <w:del w:id="838" w:author="DHA" w:date="2010-07-05T20:47:00Z">
        <w:r w:rsidRPr="005330E5" w:rsidDel="004F4439">
          <w:rPr>
            <w:rFonts w:ascii="Times New Roman" w:hAnsi="Times New Roman"/>
            <w:sz w:val="26"/>
            <w:szCs w:val="26"/>
            <w:lang w:val="en-US"/>
          </w:rPr>
          <w:delText xml:space="preserve">Các </w:delText>
        </w:r>
      </w:del>
      <w:del w:id="839" w:author="DHA" w:date="2010-07-06T00:54:00Z">
        <w:r w:rsidRPr="005330E5" w:rsidDel="003F03AC">
          <w:rPr>
            <w:rFonts w:ascii="Times New Roman" w:hAnsi="Times New Roman"/>
            <w:sz w:val="26"/>
            <w:szCs w:val="26"/>
            <w:lang w:val="en-US"/>
          </w:rPr>
          <w:delText>thông tin kể trên có vai trò quan trọng cho việc thực hiện theo dõi, thống kê, so sánh... trong công tác quản lý và cải tiến quy trình của người quản lý sau này. Do vậy hệ thống cần phải linh hoạt trong quá trình tương tác với người dùng, tiếp nhận và lưu trữ hợp lý các thông tin đó.</w:delText>
        </w:r>
      </w:del>
    </w:p>
    <w:p w:rsidR="004A0BCF" w:rsidRPr="00C900E0" w:rsidDel="003F03AC" w:rsidRDefault="004A0BCF" w:rsidP="00CF3916">
      <w:pPr>
        <w:pStyle w:val="ListParagraph"/>
        <w:numPr>
          <w:ilvl w:val="2"/>
          <w:numId w:val="4"/>
          <w:numberingChange w:id="840" w:author="DONGTHUY" w:date="2010-07-04T11:47:00Z" w:original="%1:3:0:.%2:1:0:.%3:4:0:."/>
        </w:numPr>
        <w:ind w:left="284" w:firstLine="0"/>
        <w:jc w:val="both"/>
        <w:outlineLvl w:val="2"/>
        <w:rPr>
          <w:del w:id="841" w:author="DHA" w:date="2010-07-06T00:54:00Z"/>
          <w:rFonts w:ascii="Times New Roman" w:hAnsi="Times New Roman"/>
          <w:b/>
          <w:color w:val="000000"/>
          <w:sz w:val="26"/>
          <w:szCs w:val="26"/>
        </w:rPr>
      </w:pPr>
      <w:bookmarkStart w:id="842" w:name="_Toc262558526"/>
      <w:bookmarkStart w:id="843" w:name="_Toc263796573"/>
      <w:bookmarkStart w:id="844" w:name="_Toc263797184"/>
      <w:del w:id="845" w:author="DHA" w:date="2010-07-06T00:54:00Z">
        <w:r w:rsidRPr="003D22F6" w:rsidDel="003F03AC">
          <w:rPr>
            <w:rFonts w:ascii="Times New Roman" w:hAnsi="Times New Roman"/>
            <w:b/>
            <w:color w:val="000000"/>
            <w:sz w:val="26"/>
            <w:szCs w:val="26"/>
          </w:rPr>
          <w:delText>Chức năng thống kê</w:delText>
        </w:r>
        <w:bookmarkEnd w:id="842"/>
        <w:bookmarkEnd w:id="843"/>
        <w:bookmarkEnd w:id="844"/>
      </w:del>
    </w:p>
    <w:p w:rsidR="004A0BCF" w:rsidRPr="00C900E0" w:rsidDel="003F03AC" w:rsidRDefault="004A0BCF" w:rsidP="00784A8E">
      <w:pPr>
        <w:ind w:firstLine="270"/>
        <w:jc w:val="both"/>
        <w:rPr>
          <w:del w:id="846" w:author="DHA" w:date="2010-07-06T00:54:00Z"/>
          <w:rFonts w:ascii="Times New Roman" w:hAnsi="Times New Roman"/>
          <w:color w:val="000000"/>
          <w:sz w:val="26"/>
          <w:szCs w:val="26"/>
        </w:rPr>
      </w:pPr>
      <w:del w:id="847" w:author="DHA" w:date="2010-07-06T00:54:00Z">
        <w:r w:rsidRPr="003D22F6" w:rsidDel="003F03AC">
          <w:rPr>
            <w:rFonts w:ascii="Times New Roman" w:hAnsi="Times New Roman"/>
            <w:color w:val="000000"/>
            <w:sz w:val="26"/>
            <w:szCs w:val="26"/>
          </w:rPr>
          <w:delText xml:space="preserve">Hệ thống </w:delText>
        </w:r>
        <w:r w:rsidRPr="00F22470" w:rsidDel="003F03AC">
          <w:rPr>
            <w:rFonts w:ascii="Times New Roman" w:hAnsi="Times New Roman"/>
            <w:sz w:val="26"/>
            <w:szCs w:val="26"/>
          </w:rPr>
          <w:delText>cung</w:delText>
        </w:r>
        <w:r w:rsidRPr="003D22F6" w:rsidDel="003F03AC">
          <w:rPr>
            <w:rFonts w:ascii="Times New Roman" w:hAnsi="Times New Roman"/>
            <w:color w:val="000000"/>
            <w:sz w:val="26"/>
            <w:szCs w:val="26"/>
          </w:rPr>
          <w:delText xml:space="preserve"> cấp chức năng thống kê từ tổng quát đến chi tiết nhằm giúp người quản lý có cái nhìn toàn diện về quy trình. Cụ thể,</w:delText>
        </w:r>
      </w:del>
    </w:p>
    <w:p w:rsidR="004A0BCF" w:rsidRPr="00CF3916" w:rsidDel="003F03AC" w:rsidRDefault="004A0BCF" w:rsidP="00CF3916">
      <w:pPr>
        <w:pStyle w:val="ListParagraph"/>
        <w:numPr>
          <w:ilvl w:val="3"/>
          <w:numId w:val="4"/>
          <w:numberingChange w:id="848" w:author="DONGTHUY" w:date="2010-07-04T11:47:00Z" w:original="%1:3:0:.%2:1:0:.%3:4:0:.%4:1:0:."/>
        </w:numPr>
        <w:ind w:left="284" w:firstLine="0"/>
        <w:jc w:val="both"/>
        <w:outlineLvl w:val="3"/>
        <w:rPr>
          <w:del w:id="849" w:author="DHA" w:date="2010-07-06T00:54:00Z"/>
          <w:rFonts w:ascii="Times New Roman" w:hAnsi="Times New Roman"/>
          <w:b/>
          <w:color w:val="000000"/>
          <w:sz w:val="26"/>
          <w:szCs w:val="26"/>
        </w:rPr>
      </w:pPr>
      <w:bookmarkStart w:id="850" w:name="_Toc262558527"/>
      <w:bookmarkStart w:id="851" w:name="_Toc263796574"/>
      <w:bookmarkStart w:id="852" w:name="_Toc263797185"/>
      <w:del w:id="853" w:author="DHA" w:date="2010-07-06T00:54:00Z">
        <w:r w:rsidRPr="00CF3916" w:rsidDel="003F03AC">
          <w:rPr>
            <w:rFonts w:ascii="Times New Roman" w:hAnsi="Times New Roman"/>
            <w:b/>
            <w:color w:val="000000"/>
            <w:sz w:val="26"/>
            <w:szCs w:val="26"/>
          </w:rPr>
          <w:delText>Thống kê tổng thể:</w:delText>
        </w:r>
        <w:bookmarkEnd w:id="850"/>
        <w:bookmarkEnd w:id="851"/>
        <w:bookmarkEnd w:id="852"/>
        <w:r w:rsidRPr="00CF3916" w:rsidDel="003F03AC">
          <w:rPr>
            <w:rFonts w:ascii="Times New Roman" w:hAnsi="Times New Roman"/>
            <w:b/>
            <w:color w:val="000000"/>
            <w:sz w:val="26"/>
            <w:szCs w:val="26"/>
          </w:rPr>
          <w:delText xml:space="preserve"> </w:delText>
        </w:r>
      </w:del>
    </w:p>
    <w:p w:rsidR="004A0BCF" w:rsidRPr="004F4439" w:rsidDel="003F03AC" w:rsidRDefault="004A0BCF" w:rsidP="00784A8E">
      <w:pPr>
        <w:pStyle w:val="ListParagraph"/>
        <w:ind w:left="0" w:firstLine="270"/>
        <w:jc w:val="both"/>
        <w:rPr>
          <w:del w:id="854" w:author="DHA" w:date="2010-07-06T00:54:00Z"/>
          <w:rFonts w:ascii="Times New Roman" w:hAnsi="Times New Roman"/>
          <w:color w:val="000000"/>
          <w:sz w:val="26"/>
          <w:szCs w:val="26"/>
          <w:lang w:val="en-US"/>
          <w:rPrChange w:id="855" w:author="DHA" w:date="2010-07-05T20:48:00Z">
            <w:rPr>
              <w:del w:id="856" w:author="DHA" w:date="2010-07-06T00:54:00Z"/>
              <w:rFonts w:ascii="Times New Roman" w:hAnsi="Times New Roman"/>
              <w:color w:val="000000"/>
              <w:sz w:val="26"/>
              <w:szCs w:val="26"/>
            </w:rPr>
          </w:rPrChange>
        </w:rPr>
      </w:pPr>
      <w:del w:id="857" w:author="DHA" w:date="2010-07-06T00:54:00Z">
        <w:r w:rsidRPr="003D22F6" w:rsidDel="003F03AC">
          <w:rPr>
            <w:rFonts w:ascii="Times New Roman" w:hAnsi="Times New Roman"/>
            <w:color w:val="000000"/>
            <w:sz w:val="26"/>
            <w:szCs w:val="26"/>
          </w:rPr>
          <w:delText xml:space="preserve">Dựa trên dữ liệu về các đợt thi đã thực hiện trong suốt quá trình từ khi hệ thống hoạt động đến thời điểm hiện tại, từ đó đưa ra thống kê </w:delText>
        </w:r>
      </w:del>
      <w:del w:id="858" w:author="DHA" w:date="2010-07-05T20:48:00Z">
        <w:r w:rsidRPr="003D22F6" w:rsidDel="004F4439">
          <w:rPr>
            <w:rFonts w:ascii="Times New Roman" w:hAnsi="Times New Roman"/>
            <w:color w:val="000000"/>
            <w:sz w:val="26"/>
            <w:szCs w:val="26"/>
          </w:rPr>
          <w:delText>về</w:delText>
        </w:r>
      </w:del>
      <w:del w:id="859" w:author="DHA" w:date="2010-07-06T00:54:00Z">
        <w:r w:rsidRPr="003D22F6" w:rsidDel="003F03AC">
          <w:rPr>
            <w:rFonts w:ascii="Times New Roman" w:hAnsi="Times New Roman"/>
            <w:color w:val="000000"/>
            <w:sz w:val="26"/>
            <w:szCs w:val="26"/>
          </w:rPr>
          <w:delText xml:space="preserve"> số đợt thi hoàn thành sớm hạn, số đợt thi bị </w:delText>
        </w:r>
      </w:del>
      <w:del w:id="860" w:author="DHA" w:date="2010-07-05T20:48:00Z">
        <w:r w:rsidRPr="003D22F6" w:rsidDel="004F4439">
          <w:rPr>
            <w:rFonts w:ascii="Times New Roman" w:hAnsi="Times New Roman"/>
            <w:color w:val="000000"/>
            <w:sz w:val="26"/>
            <w:szCs w:val="26"/>
          </w:rPr>
          <w:delText xml:space="preserve">trể </w:delText>
        </w:r>
      </w:del>
      <w:del w:id="861" w:author="DHA" w:date="2010-07-06T00:54:00Z">
        <w:r w:rsidRPr="003D22F6" w:rsidDel="003F03AC">
          <w:rPr>
            <w:rFonts w:ascii="Times New Roman" w:hAnsi="Times New Roman"/>
            <w:color w:val="000000"/>
            <w:sz w:val="26"/>
            <w:szCs w:val="26"/>
          </w:rPr>
          <w:delText xml:space="preserve">hạn, tỉ lệ hoàn thành của </w:delText>
        </w:r>
      </w:del>
      <w:del w:id="862" w:author="DHA" w:date="2010-07-05T20:48:00Z">
        <w:r w:rsidRPr="003D22F6" w:rsidDel="004F4439">
          <w:rPr>
            <w:rFonts w:ascii="Times New Roman" w:hAnsi="Times New Roman"/>
            <w:color w:val="000000"/>
            <w:sz w:val="26"/>
            <w:szCs w:val="26"/>
          </w:rPr>
          <w:delText xml:space="preserve">1 </w:delText>
        </w:r>
      </w:del>
      <w:del w:id="863" w:author="DHA" w:date="2010-07-06T00:54:00Z">
        <w:r w:rsidRPr="003D22F6" w:rsidDel="003F03AC">
          <w:rPr>
            <w:rFonts w:ascii="Times New Roman" w:hAnsi="Times New Roman"/>
            <w:color w:val="000000"/>
            <w:sz w:val="26"/>
            <w:szCs w:val="26"/>
          </w:rPr>
          <w:delText>công đoạn cụ thể đối với các đợt thi...</w:delText>
        </w:r>
      </w:del>
    </w:p>
    <w:p w:rsidR="004A0BCF" w:rsidRPr="00CF3916" w:rsidDel="003F03AC" w:rsidRDefault="004A0BCF" w:rsidP="00CF3916">
      <w:pPr>
        <w:pStyle w:val="ListParagraph"/>
        <w:numPr>
          <w:ilvl w:val="3"/>
          <w:numId w:val="4"/>
          <w:numberingChange w:id="864" w:author="DONGTHUY" w:date="2010-07-04T11:47:00Z" w:original="%1:3:0:.%2:1:0:.%3:4:0:.%4:2:0:."/>
        </w:numPr>
        <w:ind w:left="284" w:firstLine="0"/>
        <w:jc w:val="both"/>
        <w:outlineLvl w:val="3"/>
        <w:rPr>
          <w:del w:id="865" w:author="DHA" w:date="2010-07-06T00:54:00Z"/>
          <w:rFonts w:ascii="Times New Roman" w:hAnsi="Times New Roman"/>
          <w:b/>
          <w:color w:val="000000"/>
          <w:sz w:val="26"/>
          <w:szCs w:val="26"/>
        </w:rPr>
      </w:pPr>
      <w:bookmarkStart w:id="866" w:name="_Toc262558528"/>
      <w:bookmarkStart w:id="867" w:name="_Toc263796575"/>
      <w:bookmarkStart w:id="868" w:name="_Toc263797186"/>
      <w:del w:id="869" w:author="DHA" w:date="2010-07-06T00:54:00Z">
        <w:r w:rsidRPr="00CF3916" w:rsidDel="003F03AC">
          <w:rPr>
            <w:rFonts w:ascii="Times New Roman" w:hAnsi="Times New Roman"/>
            <w:b/>
            <w:color w:val="000000"/>
            <w:sz w:val="26"/>
            <w:szCs w:val="26"/>
          </w:rPr>
          <w:delText>Thống kê chi tiết:</w:delText>
        </w:r>
        <w:bookmarkEnd w:id="866"/>
        <w:bookmarkEnd w:id="867"/>
        <w:bookmarkEnd w:id="868"/>
        <w:r w:rsidRPr="00CF3916" w:rsidDel="003F03AC">
          <w:rPr>
            <w:rFonts w:ascii="Times New Roman" w:hAnsi="Times New Roman"/>
            <w:b/>
            <w:color w:val="000000"/>
            <w:sz w:val="26"/>
            <w:szCs w:val="26"/>
          </w:rPr>
          <w:delText xml:space="preserve"> </w:delText>
        </w:r>
      </w:del>
    </w:p>
    <w:p w:rsidR="004A0BCF" w:rsidRPr="00C900E0" w:rsidDel="003F03AC" w:rsidRDefault="004A0BCF" w:rsidP="00784A8E">
      <w:pPr>
        <w:pStyle w:val="ListParagraph"/>
        <w:ind w:left="0" w:firstLine="270"/>
        <w:jc w:val="both"/>
        <w:rPr>
          <w:del w:id="870" w:author="DHA" w:date="2010-07-06T00:54:00Z"/>
          <w:rFonts w:ascii="Times New Roman" w:hAnsi="Times New Roman"/>
          <w:color w:val="000000"/>
          <w:sz w:val="26"/>
          <w:szCs w:val="26"/>
        </w:rPr>
      </w:pPr>
      <w:del w:id="871" w:author="DHA" w:date="2010-07-06T00:54:00Z">
        <w:r w:rsidRPr="003D22F6" w:rsidDel="003F03AC">
          <w:rPr>
            <w:rFonts w:ascii="Times New Roman" w:hAnsi="Times New Roman"/>
            <w:color w:val="000000"/>
            <w:sz w:val="26"/>
            <w:szCs w:val="26"/>
          </w:rPr>
          <w:delText xml:space="preserve">Đối với những đợt thi đã thực hiện xong, người quản lý có thể có nhu cầu xem các thông tin chi tiết: những công việc nào bị trễ hạn, những công việc nào được hoàn thành sớm hạn, nguyên nhân gây sớm/trễ hạn, những </w:delText>
        </w:r>
      </w:del>
      <w:del w:id="872" w:author="DHA" w:date="2010-07-05T20:49:00Z">
        <w:r w:rsidRPr="003D22F6" w:rsidDel="004F4439">
          <w:rPr>
            <w:rFonts w:ascii="Times New Roman" w:hAnsi="Times New Roman"/>
            <w:color w:val="000000"/>
            <w:sz w:val="26"/>
            <w:szCs w:val="26"/>
          </w:rPr>
          <w:delText xml:space="preserve">người </w:delText>
        </w:r>
      </w:del>
      <w:del w:id="873" w:author="DHA" w:date="2010-07-06T00:54:00Z">
        <w:r w:rsidRPr="003D22F6" w:rsidDel="003F03AC">
          <w:rPr>
            <w:rFonts w:ascii="Times New Roman" w:hAnsi="Times New Roman"/>
            <w:color w:val="000000"/>
            <w:sz w:val="26"/>
            <w:szCs w:val="26"/>
          </w:rPr>
          <w:delText>thực hiện công việc...</w:delText>
        </w:r>
      </w:del>
    </w:p>
    <w:p w:rsidR="004A0BCF" w:rsidRPr="00CF3916" w:rsidDel="003F03AC" w:rsidRDefault="004A0BCF" w:rsidP="00CF3916">
      <w:pPr>
        <w:pStyle w:val="ListParagraph"/>
        <w:numPr>
          <w:ilvl w:val="3"/>
          <w:numId w:val="4"/>
          <w:numberingChange w:id="874" w:author="DONGTHUY" w:date="2010-07-04T11:47:00Z" w:original="%1:3:0:.%2:1:0:.%3:4:0:.%4:3:0:."/>
        </w:numPr>
        <w:ind w:left="284" w:firstLine="0"/>
        <w:jc w:val="both"/>
        <w:outlineLvl w:val="3"/>
        <w:rPr>
          <w:del w:id="875" w:author="DHA" w:date="2010-07-06T00:54:00Z"/>
          <w:rFonts w:ascii="Times New Roman" w:hAnsi="Times New Roman"/>
          <w:b/>
          <w:color w:val="000000"/>
          <w:sz w:val="26"/>
          <w:szCs w:val="26"/>
        </w:rPr>
      </w:pPr>
      <w:bookmarkStart w:id="876" w:name="_Toc262558529"/>
      <w:bookmarkStart w:id="877" w:name="_Toc263796576"/>
      <w:bookmarkStart w:id="878" w:name="_Toc263797187"/>
      <w:del w:id="879" w:author="DHA" w:date="2010-07-06T00:54:00Z">
        <w:r w:rsidRPr="00CF3916" w:rsidDel="003F03AC">
          <w:rPr>
            <w:rFonts w:ascii="Times New Roman" w:hAnsi="Times New Roman"/>
            <w:b/>
            <w:color w:val="000000"/>
            <w:sz w:val="26"/>
            <w:szCs w:val="26"/>
          </w:rPr>
          <w:delText>Thống kê so sánh:</w:delText>
        </w:r>
        <w:bookmarkEnd w:id="876"/>
        <w:bookmarkEnd w:id="877"/>
        <w:bookmarkEnd w:id="878"/>
      </w:del>
    </w:p>
    <w:p w:rsidR="004A0BCF" w:rsidRPr="00C900E0" w:rsidDel="003F03AC" w:rsidRDefault="004A0BCF" w:rsidP="00784A8E">
      <w:pPr>
        <w:pStyle w:val="ListParagraph"/>
        <w:ind w:left="0" w:firstLine="270"/>
        <w:jc w:val="both"/>
        <w:rPr>
          <w:del w:id="880" w:author="DHA" w:date="2010-07-06T00:54:00Z"/>
          <w:rFonts w:ascii="Times New Roman" w:hAnsi="Times New Roman"/>
          <w:color w:val="000000"/>
          <w:sz w:val="26"/>
          <w:szCs w:val="26"/>
        </w:rPr>
      </w:pPr>
      <w:del w:id="881" w:author="DHA" w:date="2010-07-06T00:54:00Z">
        <w:r w:rsidRPr="003D22F6" w:rsidDel="003F03AC">
          <w:rPr>
            <w:rFonts w:ascii="Times New Roman" w:hAnsi="Times New Roman"/>
            <w:color w:val="000000"/>
            <w:sz w:val="26"/>
            <w:szCs w:val="26"/>
          </w:rPr>
          <w:delText xml:space="preserve">So sánh các đợt thi trong cùng khoảng thời gian nhưng khác niên khóa. Ví dụ, người quản lý có nhu cầu so sánh lượng thí sinh dự thi và tình hình thực hiện quy trình thi trong tháng 5 của năm 2009, 2008, 2007... Từ đó đưa ra dự đoán về tình hình tháng 5, năm 2010 </w:delText>
        </w:r>
      </w:del>
      <w:del w:id="882" w:author="DHA" w:date="2010-07-05T20:50:00Z">
        <w:r w:rsidRPr="003D22F6" w:rsidDel="004F4439">
          <w:rPr>
            <w:rFonts w:ascii="Times New Roman" w:hAnsi="Times New Roman"/>
            <w:color w:val="000000"/>
            <w:sz w:val="26"/>
            <w:szCs w:val="26"/>
          </w:rPr>
          <w:delText>và các sự</w:delText>
        </w:r>
      </w:del>
      <w:del w:id="883" w:author="DHA" w:date="2010-07-06T00:54:00Z">
        <w:r w:rsidRPr="003D22F6" w:rsidDel="003F03AC">
          <w:rPr>
            <w:rFonts w:ascii="Times New Roman" w:hAnsi="Times New Roman"/>
            <w:color w:val="000000"/>
            <w:sz w:val="26"/>
            <w:szCs w:val="26"/>
          </w:rPr>
          <w:delText xml:space="preserve"> chuẩn bị cần thiết</w:delText>
        </w:r>
      </w:del>
      <w:del w:id="884" w:author="DHA" w:date="2010-07-05T20:50:00Z">
        <w:r w:rsidRPr="003D22F6" w:rsidDel="004F4439">
          <w:rPr>
            <w:rFonts w:ascii="Times New Roman" w:hAnsi="Times New Roman"/>
            <w:color w:val="000000"/>
            <w:sz w:val="26"/>
            <w:szCs w:val="26"/>
          </w:rPr>
          <w:delText xml:space="preserve"> </w:delText>
        </w:r>
      </w:del>
      <w:del w:id="885" w:author="DHA" w:date="2010-07-06T00:54:00Z">
        <w:r w:rsidRPr="003D22F6" w:rsidDel="003F03AC">
          <w:rPr>
            <w:rFonts w:ascii="Times New Roman" w:hAnsi="Times New Roman"/>
            <w:color w:val="000000"/>
            <w:sz w:val="26"/>
            <w:szCs w:val="26"/>
          </w:rPr>
          <w:delText xml:space="preserve">... </w:delText>
        </w:r>
      </w:del>
    </w:p>
    <w:p w:rsidR="004A0BCF" w:rsidRPr="00CF3916" w:rsidDel="003F03AC" w:rsidRDefault="004A0BCF" w:rsidP="00CF3916">
      <w:pPr>
        <w:pStyle w:val="ListParagraph"/>
        <w:numPr>
          <w:ilvl w:val="3"/>
          <w:numId w:val="4"/>
          <w:numberingChange w:id="886" w:author="DONGTHUY" w:date="2010-07-04T11:47:00Z" w:original="%1:3:0:.%2:1:0:.%3:4:0:.%4:4:0:."/>
        </w:numPr>
        <w:ind w:left="284" w:firstLine="0"/>
        <w:jc w:val="both"/>
        <w:rPr>
          <w:del w:id="887" w:author="DHA" w:date="2010-07-06T00:54:00Z"/>
          <w:rFonts w:ascii="Times New Roman" w:hAnsi="Times New Roman"/>
          <w:b/>
          <w:color w:val="000000"/>
          <w:sz w:val="26"/>
          <w:szCs w:val="26"/>
        </w:rPr>
      </w:pPr>
      <w:del w:id="888" w:author="DHA" w:date="2010-07-06T00:54:00Z">
        <w:r w:rsidRPr="00CF3916" w:rsidDel="003F03AC">
          <w:rPr>
            <w:rFonts w:ascii="Times New Roman" w:hAnsi="Times New Roman"/>
            <w:b/>
            <w:color w:val="000000"/>
            <w:sz w:val="26"/>
            <w:szCs w:val="26"/>
          </w:rPr>
          <w:delText>Thống kê theo thời gian.</w:delText>
        </w:r>
      </w:del>
    </w:p>
    <w:p w:rsidR="004A0BCF" w:rsidRPr="00C900E0" w:rsidDel="003F03AC" w:rsidRDefault="004A0BCF" w:rsidP="00784A8E">
      <w:pPr>
        <w:pStyle w:val="ListParagraph"/>
        <w:ind w:left="0" w:firstLine="270"/>
        <w:jc w:val="both"/>
        <w:rPr>
          <w:del w:id="889" w:author="DHA" w:date="2010-07-06T00:54:00Z"/>
          <w:rFonts w:ascii="Times New Roman" w:hAnsi="Times New Roman"/>
          <w:color w:val="000000"/>
          <w:sz w:val="26"/>
          <w:szCs w:val="26"/>
        </w:rPr>
      </w:pPr>
      <w:del w:id="890" w:author="DHA" w:date="2010-07-06T00:54:00Z">
        <w:r w:rsidRPr="003D22F6" w:rsidDel="003F03AC">
          <w:rPr>
            <w:rFonts w:ascii="Times New Roman" w:hAnsi="Times New Roman"/>
            <w:color w:val="000000"/>
            <w:sz w:val="26"/>
            <w:szCs w:val="26"/>
          </w:rPr>
          <w:delText xml:space="preserve">Hệ thống cần cung cấp chức năng thống kê theo thời gian. Cụ thể, chức năng này cho biết trong một khoảng thời gian </w:delText>
        </w:r>
      </w:del>
      <w:del w:id="891" w:author="DHA" w:date="2010-07-05T20:52:00Z">
        <w:r w:rsidRPr="003D22F6" w:rsidDel="004F4439">
          <w:rPr>
            <w:rFonts w:ascii="Times New Roman" w:hAnsi="Times New Roman"/>
            <w:color w:val="000000"/>
            <w:sz w:val="26"/>
            <w:szCs w:val="26"/>
          </w:rPr>
          <w:delText>bất kỳ</w:delText>
        </w:r>
      </w:del>
      <w:del w:id="892" w:author="DHA" w:date="2010-07-06T00:54:00Z">
        <w:r w:rsidRPr="003D22F6" w:rsidDel="003F03AC">
          <w:rPr>
            <w:rFonts w:ascii="Times New Roman" w:hAnsi="Times New Roman"/>
            <w:color w:val="000000"/>
            <w:sz w:val="26"/>
            <w:szCs w:val="26"/>
          </w:rPr>
          <w:delText xml:space="preserve"> có những đợt thi nào diễn ra, đợt thi nào đã hoàn thành, chưa hoàn thành, đợt thi nào có nguy cơ bị trễ hạn ... Kết quả thống kê dạng này được hiển thị dưới dạng sơ đồ Gantt.</w:delText>
        </w:r>
      </w:del>
    </w:p>
    <w:p w:rsidR="004A0BCF" w:rsidRPr="00C900E0" w:rsidDel="003F03AC" w:rsidRDefault="004A0BCF" w:rsidP="00CF3916">
      <w:pPr>
        <w:pStyle w:val="ListParagraph"/>
        <w:numPr>
          <w:ilvl w:val="2"/>
          <w:numId w:val="4"/>
          <w:numberingChange w:id="893" w:author="DONGTHUY" w:date="2010-07-04T11:47:00Z" w:original="%1:3:0:.%2:1:0:.%3:5:0:."/>
        </w:numPr>
        <w:ind w:left="284" w:firstLine="0"/>
        <w:jc w:val="both"/>
        <w:outlineLvl w:val="2"/>
        <w:rPr>
          <w:del w:id="894" w:author="DHA" w:date="2010-07-06T00:54:00Z"/>
          <w:rFonts w:ascii="Times New Roman" w:hAnsi="Times New Roman"/>
          <w:b/>
          <w:color w:val="000000"/>
          <w:sz w:val="26"/>
          <w:szCs w:val="26"/>
        </w:rPr>
      </w:pPr>
      <w:del w:id="895" w:author="DHA" w:date="2010-07-06T00:54:00Z">
        <w:r w:rsidRPr="003D22F6" w:rsidDel="003F03AC">
          <w:rPr>
            <w:rFonts w:ascii="Times New Roman" w:hAnsi="Times New Roman"/>
            <w:b/>
            <w:color w:val="000000"/>
            <w:sz w:val="26"/>
            <w:szCs w:val="26"/>
          </w:rPr>
          <w:delText xml:space="preserve"> </w:delText>
        </w:r>
        <w:bookmarkStart w:id="896" w:name="_Toc262558530"/>
        <w:bookmarkStart w:id="897" w:name="_Toc263796577"/>
        <w:bookmarkStart w:id="898" w:name="_Toc263797188"/>
        <w:r w:rsidRPr="003D22F6" w:rsidDel="003F03AC">
          <w:rPr>
            <w:rFonts w:ascii="Times New Roman" w:hAnsi="Times New Roman"/>
            <w:b/>
            <w:color w:val="000000"/>
            <w:sz w:val="26"/>
            <w:szCs w:val="26"/>
          </w:rPr>
          <w:delText>Chức năng cảnh báo:</w:delText>
        </w:r>
        <w:bookmarkEnd w:id="896"/>
        <w:bookmarkEnd w:id="897"/>
        <w:bookmarkEnd w:id="898"/>
      </w:del>
    </w:p>
    <w:p w:rsidR="004A0BCF" w:rsidRPr="00C900E0" w:rsidDel="003F03AC" w:rsidRDefault="004A0BCF" w:rsidP="00784A8E">
      <w:pPr>
        <w:pStyle w:val="ListParagraph"/>
        <w:ind w:left="0" w:firstLine="270"/>
        <w:jc w:val="both"/>
        <w:rPr>
          <w:del w:id="899" w:author="DHA" w:date="2010-07-06T00:54:00Z"/>
          <w:rFonts w:ascii="Times New Roman" w:hAnsi="Times New Roman"/>
          <w:color w:val="000000"/>
          <w:sz w:val="26"/>
          <w:szCs w:val="26"/>
        </w:rPr>
      </w:pPr>
      <w:del w:id="900" w:author="DHA" w:date="2010-07-06T00:54:00Z">
        <w:r w:rsidRPr="003D22F6" w:rsidDel="003F03AC">
          <w:rPr>
            <w:rFonts w:ascii="Times New Roman" w:hAnsi="Times New Roman"/>
            <w:color w:val="000000"/>
            <w:sz w:val="26"/>
            <w:szCs w:val="26"/>
          </w:rPr>
          <w:delText>Tương tự như chức năng thông báo, đối với những công việc có nguy cơ trễ hạn cao, hệ thống sẽ kích hoạt chức năng cảnh báo. Chức năng này được biểu hiện ở hai dạng:</w:delText>
        </w:r>
      </w:del>
    </w:p>
    <w:p w:rsidR="004A0BCF" w:rsidRPr="00F22470" w:rsidDel="003F03AC" w:rsidRDefault="004A0BCF" w:rsidP="00FC52A5">
      <w:pPr>
        <w:pStyle w:val="ListParagraph"/>
        <w:numPr>
          <w:ilvl w:val="0"/>
          <w:numId w:val="7"/>
          <w:numberingChange w:id="901" w:author="DONGTHUY" w:date="2010-07-04T11:47:00Z" w:original=""/>
        </w:numPr>
        <w:ind w:left="851" w:hanging="284"/>
        <w:jc w:val="both"/>
        <w:rPr>
          <w:del w:id="902" w:author="DHA" w:date="2010-07-06T00:54:00Z"/>
          <w:rFonts w:ascii="Times New Roman" w:hAnsi="Times New Roman"/>
          <w:color w:val="000000"/>
          <w:sz w:val="26"/>
          <w:szCs w:val="26"/>
        </w:rPr>
      </w:pPr>
      <w:del w:id="903" w:author="DHA" w:date="2010-07-06T00:54:00Z">
        <w:r w:rsidRPr="00F22470" w:rsidDel="003F03AC">
          <w:rPr>
            <w:rFonts w:ascii="Times New Roman" w:hAnsi="Times New Roman"/>
            <w:color w:val="000000"/>
            <w:sz w:val="26"/>
            <w:szCs w:val="26"/>
          </w:rPr>
          <w:delText>Gửi thông báo đến các nhân viên có liên quan nhằm nhắc nhở nhân viên nhanh chóng thực hiện công việc và đến người quản lý với thông tin về phần trăm công việc và người chịu trách nhiệm nhằm giúp quản lý nhanh chóng kiểm soát tình hình và đưa ra giải quyết phù hợp.</w:delText>
        </w:r>
      </w:del>
    </w:p>
    <w:p w:rsidR="004A0BCF" w:rsidRPr="00F22470" w:rsidDel="003F03AC" w:rsidRDefault="004A0BCF" w:rsidP="00FC52A5">
      <w:pPr>
        <w:pStyle w:val="ListParagraph"/>
        <w:numPr>
          <w:ilvl w:val="0"/>
          <w:numId w:val="7"/>
          <w:numberingChange w:id="904" w:author="DONGTHUY" w:date="2010-07-04T11:47:00Z" w:original=""/>
        </w:numPr>
        <w:ind w:left="851" w:hanging="284"/>
        <w:jc w:val="both"/>
        <w:rPr>
          <w:del w:id="905" w:author="DHA" w:date="2010-07-06T00:54:00Z"/>
          <w:rFonts w:ascii="Times New Roman" w:hAnsi="Times New Roman"/>
          <w:color w:val="000000"/>
          <w:sz w:val="26"/>
          <w:szCs w:val="26"/>
        </w:rPr>
      </w:pPr>
      <w:del w:id="906" w:author="DHA" w:date="2010-07-06T00:54:00Z">
        <w:r w:rsidRPr="00F22470" w:rsidDel="003F03AC">
          <w:rPr>
            <w:rFonts w:ascii="Times New Roman" w:hAnsi="Times New Roman"/>
            <w:color w:val="000000"/>
            <w:sz w:val="26"/>
            <w:szCs w:val="26"/>
          </w:rPr>
          <w:delText>Hiển thị dưới dạng màu sắc trên lược đồ của người quản lý cùng các thông tin cần thiết (phần trăm đã thực hiện được, người chịu trách nhiệm...) để nhân viên quản lý có thể nhanh chóng phát hiện phạm vi được cảnh báo (công việc gì) cùng những thông tin đó để đưa ra tình huống xử lý thích hợp.</w:delText>
        </w:r>
      </w:del>
    </w:p>
    <w:p w:rsidR="004A0BCF" w:rsidRPr="00C900E0" w:rsidDel="003F03AC" w:rsidRDefault="004A0BCF" w:rsidP="00FC52A5">
      <w:pPr>
        <w:pStyle w:val="ListParagraph"/>
        <w:numPr>
          <w:ilvl w:val="2"/>
          <w:numId w:val="4"/>
          <w:numberingChange w:id="907" w:author="DONGTHUY" w:date="2010-07-04T11:47:00Z" w:original="%1:3:0:.%2:1:0:.%3:6:0:."/>
        </w:numPr>
        <w:ind w:left="284" w:firstLine="0"/>
        <w:jc w:val="both"/>
        <w:outlineLvl w:val="2"/>
        <w:rPr>
          <w:del w:id="908" w:author="DHA" w:date="2010-07-06T00:54:00Z"/>
          <w:rFonts w:ascii="Times New Roman" w:hAnsi="Times New Roman"/>
          <w:b/>
          <w:color w:val="000000"/>
          <w:sz w:val="26"/>
          <w:szCs w:val="26"/>
        </w:rPr>
      </w:pPr>
      <w:del w:id="909" w:author="DHA" w:date="2010-07-06T00:54:00Z">
        <w:r w:rsidRPr="003D22F6" w:rsidDel="003F03AC">
          <w:rPr>
            <w:rFonts w:ascii="Times New Roman" w:hAnsi="Times New Roman"/>
            <w:b/>
            <w:color w:val="000000"/>
            <w:sz w:val="26"/>
            <w:szCs w:val="26"/>
          </w:rPr>
          <w:delText xml:space="preserve"> </w:delText>
        </w:r>
        <w:bookmarkStart w:id="910" w:name="_Toc262558531"/>
        <w:bookmarkStart w:id="911" w:name="_Toc263796578"/>
        <w:bookmarkStart w:id="912" w:name="_Toc263797189"/>
        <w:r w:rsidRPr="003D22F6" w:rsidDel="003F03AC">
          <w:rPr>
            <w:rFonts w:ascii="Times New Roman" w:hAnsi="Times New Roman"/>
            <w:b/>
            <w:color w:val="000000"/>
            <w:sz w:val="26"/>
            <w:szCs w:val="26"/>
          </w:rPr>
          <w:delText>Chức năng phân quyền hệ thống</w:delText>
        </w:r>
        <w:bookmarkEnd w:id="910"/>
        <w:bookmarkEnd w:id="911"/>
        <w:bookmarkEnd w:id="912"/>
      </w:del>
    </w:p>
    <w:p w:rsidR="004A0BCF" w:rsidRPr="00C900E0" w:rsidDel="003F03AC" w:rsidRDefault="004A0BCF" w:rsidP="00784A8E">
      <w:pPr>
        <w:pStyle w:val="ListParagraph"/>
        <w:ind w:left="0" w:firstLine="270"/>
        <w:jc w:val="both"/>
        <w:rPr>
          <w:del w:id="913" w:author="DHA" w:date="2010-07-06T00:54:00Z"/>
          <w:rFonts w:ascii="Times New Roman" w:hAnsi="Times New Roman"/>
          <w:color w:val="000000"/>
          <w:sz w:val="26"/>
          <w:szCs w:val="26"/>
        </w:rPr>
      </w:pPr>
      <w:del w:id="914" w:author="DHA" w:date="2010-07-06T00:54:00Z">
        <w:r w:rsidRPr="003D22F6" w:rsidDel="003F03AC">
          <w:rPr>
            <w:rFonts w:ascii="Times New Roman" w:hAnsi="Times New Roman"/>
            <w:color w:val="000000"/>
            <w:sz w:val="26"/>
            <w:szCs w:val="26"/>
          </w:rPr>
          <w:delText>Hệ thống phải có chức năng cho phép phân công các nhân viên phụ trách các công việc. Sự phân công này cần phải có khả năng thay đổi khi cần thiết. Bao gồm các dạng sau:</w:delText>
        </w:r>
      </w:del>
    </w:p>
    <w:p w:rsidR="004A0BCF" w:rsidRPr="00F22470" w:rsidDel="003F03AC" w:rsidRDefault="004A0BCF" w:rsidP="00FC52A5">
      <w:pPr>
        <w:pStyle w:val="ListParagraph"/>
        <w:numPr>
          <w:ilvl w:val="0"/>
          <w:numId w:val="7"/>
          <w:numberingChange w:id="915" w:author="DONGTHUY" w:date="2010-07-04T11:47:00Z" w:original=""/>
        </w:numPr>
        <w:ind w:left="851" w:hanging="284"/>
        <w:jc w:val="both"/>
        <w:rPr>
          <w:del w:id="916" w:author="DHA" w:date="2010-07-06T00:54:00Z"/>
          <w:rFonts w:ascii="Times New Roman" w:hAnsi="Times New Roman"/>
          <w:color w:val="000000"/>
          <w:sz w:val="26"/>
          <w:szCs w:val="26"/>
        </w:rPr>
      </w:pPr>
      <w:del w:id="917" w:author="DHA" w:date="2010-07-06T00:54:00Z">
        <w:r w:rsidRPr="00F22470" w:rsidDel="003F03AC">
          <w:rPr>
            <w:rFonts w:ascii="Times New Roman" w:hAnsi="Times New Roman"/>
            <w:color w:val="000000"/>
            <w:sz w:val="26"/>
            <w:szCs w:val="26"/>
          </w:rPr>
          <w:delText xml:space="preserve">Phân công mặc định: Quy trình thi được diễn ra lặp lại nhiều năm. Bộ phận tổ chức thi bao gồm các nhân viên của trung tâm được phân công nắm giữ các công việc một cách ổn định trong thời gian dài. Do vậy, mỗi khi mở một đợt thi mới nhân viên quản lý không cần thiết thực hiện tao tác phân công, thay vào đó hệ thống phải có khả năng tự động ghi nhận phân công. </w:delText>
        </w:r>
      </w:del>
    </w:p>
    <w:p w:rsidR="004A0BCF" w:rsidRPr="00F22470" w:rsidDel="003F03AC" w:rsidRDefault="004A0BCF" w:rsidP="00FC52A5">
      <w:pPr>
        <w:pStyle w:val="ListParagraph"/>
        <w:numPr>
          <w:ilvl w:val="0"/>
          <w:numId w:val="7"/>
          <w:numberingChange w:id="918" w:author="DONGTHUY" w:date="2010-07-04T11:47:00Z" w:original=""/>
        </w:numPr>
        <w:ind w:left="851" w:hanging="284"/>
        <w:jc w:val="both"/>
        <w:rPr>
          <w:del w:id="919" w:author="DHA" w:date="2010-07-06T00:54:00Z"/>
          <w:rFonts w:ascii="Times New Roman" w:hAnsi="Times New Roman"/>
          <w:color w:val="000000"/>
          <w:sz w:val="26"/>
          <w:szCs w:val="26"/>
        </w:rPr>
      </w:pPr>
      <w:del w:id="920" w:author="DHA" w:date="2010-07-06T00:54:00Z">
        <w:r w:rsidRPr="00F22470" w:rsidDel="003F03AC">
          <w:rPr>
            <w:rFonts w:ascii="Times New Roman" w:hAnsi="Times New Roman"/>
            <w:color w:val="000000"/>
            <w:sz w:val="26"/>
            <w:szCs w:val="26"/>
          </w:rPr>
          <w:delText>Phân công lại: Trải qua nhiều năm làm việc, có thể sẽ có nhiều tình huống cần thực hiện phân công lại các công việc cho nhân viên (thay đổi quy trình, thay đổi nhân sự...). Do đó hệ thống cũng phải cung cấp khả năng thực hiện phân công lại khi cần.</w:delText>
        </w:r>
      </w:del>
    </w:p>
    <w:p w:rsidR="004A0BCF" w:rsidRPr="007A3A97" w:rsidDel="003F03AC" w:rsidRDefault="004A0BCF" w:rsidP="00FC52A5">
      <w:pPr>
        <w:pStyle w:val="ListParagraph"/>
        <w:numPr>
          <w:ilvl w:val="0"/>
          <w:numId w:val="7"/>
          <w:numberingChange w:id="921" w:author="DONGTHUY" w:date="2010-07-04T11:47:00Z" w:original=""/>
        </w:numPr>
        <w:ind w:left="851" w:hanging="284"/>
        <w:jc w:val="both"/>
        <w:rPr>
          <w:del w:id="922" w:author="DHA" w:date="2010-07-06T00:54:00Z"/>
          <w:rFonts w:ascii="Times New Roman" w:hAnsi="Times New Roman"/>
          <w:color w:val="000000"/>
          <w:sz w:val="26"/>
          <w:szCs w:val="26"/>
          <w:rPrChange w:id="923" w:author="DHA" w:date="2010-07-05T20:54:00Z">
            <w:rPr>
              <w:del w:id="924" w:author="DHA" w:date="2010-07-06T00:54:00Z"/>
              <w:rFonts w:ascii="Times New Roman" w:hAnsi="Times New Roman"/>
              <w:color w:val="000000"/>
              <w:sz w:val="26"/>
              <w:szCs w:val="26"/>
              <w:lang w:val="en-US"/>
            </w:rPr>
          </w:rPrChange>
        </w:rPr>
      </w:pPr>
      <w:del w:id="925" w:author="DHA" w:date="2010-07-06T00:54:00Z">
        <w:r w:rsidRPr="00F22470" w:rsidDel="003F03AC">
          <w:rPr>
            <w:rFonts w:ascii="Times New Roman" w:hAnsi="Times New Roman"/>
            <w:color w:val="000000"/>
            <w:sz w:val="26"/>
            <w:szCs w:val="26"/>
          </w:rPr>
          <w:delText>Phân công trong một khoảng thời gian: Chức năng này cho phép phân công công việc trong một khoảng thời gian giới hạn. Sau khoảng thời gian này người quản lý cần phải thực hiện gia hạn hoặc phân công lại cho công việc đó. Chức năng này hữu ích trong trường hợp có nhân viên A được cử đi công tác một thời gian, người quản lý muốn phân công nhân viên B đảm nhận tạm thời công việc trong thời</w:delText>
        </w:r>
        <w:r w:rsidRPr="003D22F6" w:rsidDel="003F03AC">
          <w:rPr>
            <w:rFonts w:ascii="Times New Roman" w:hAnsi="Times New Roman"/>
            <w:color w:val="000000"/>
            <w:sz w:val="26"/>
            <w:szCs w:val="26"/>
          </w:rPr>
          <w:delText xml:space="preserve"> gian A đi công tác, sau đó sẽ trở lại bình thường.</w:delText>
        </w:r>
      </w:del>
    </w:p>
    <w:p w:rsidR="007A3A97" w:rsidRPr="00C900E0" w:rsidDel="003F03AC" w:rsidRDefault="007A3A97" w:rsidP="00FC52A5">
      <w:pPr>
        <w:pStyle w:val="ListParagraph"/>
        <w:numPr>
          <w:ilvl w:val="0"/>
          <w:numId w:val="7"/>
          <w:numberingChange w:id="926" w:author="DONGTHUY" w:date="2010-07-04T11:47:00Z" w:original=""/>
        </w:numPr>
        <w:ind w:left="851" w:hanging="284"/>
        <w:jc w:val="both"/>
        <w:rPr>
          <w:del w:id="927" w:author="DHA" w:date="2010-07-06T00:54:00Z"/>
          <w:rFonts w:ascii="Times New Roman" w:hAnsi="Times New Roman"/>
          <w:color w:val="000000"/>
          <w:sz w:val="26"/>
          <w:szCs w:val="26"/>
        </w:rPr>
      </w:pPr>
    </w:p>
    <w:p w:rsidR="004A0BCF" w:rsidRPr="00C900E0" w:rsidDel="003F03AC" w:rsidRDefault="004A0BCF" w:rsidP="00FC52A5">
      <w:pPr>
        <w:pStyle w:val="ListParagraph"/>
        <w:numPr>
          <w:ilvl w:val="2"/>
          <w:numId w:val="4"/>
          <w:numberingChange w:id="928" w:author="DONGTHUY" w:date="2010-07-04T11:47:00Z" w:original="%1:3:0:.%2:1:0:.%3:7:0:."/>
        </w:numPr>
        <w:ind w:left="284" w:firstLine="0"/>
        <w:jc w:val="both"/>
        <w:outlineLvl w:val="2"/>
        <w:rPr>
          <w:del w:id="929" w:author="DHA" w:date="2010-07-06T00:54:00Z"/>
          <w:rFonts w:ascii="Times New Roman" w:hAnsi="Times New Roman"/>
          <w:b/>
          <w:color w:val="000000"/>
          <w:sz w:val="26"/>
          <w:szCs w:val="26"/>
        </w:rPr>
      </w:pPr>
      <w:bookmarkStart w:id="930" w:name="_Toc262558532"/>
      <w:bookmarkStart w:id="931" w:name="_Toc263796579"/>
      <w:bookmarkStart w:id="932" w:name="_Toc263797190"/>
      <w:del w:id="933" w:author="DHA" w:date="2010-07-06T00:54:00Z">
        <w:r w:rsidRPr="003D22F6" w:rsidDel="003F03AC">
          <w:rPr>
            <w:rFonts w:ascii="Times New Roman" w:hAnsi="Times New Roman"/>
            <w:b/>
            <w:color w:val="000000"/>
            <w:sz w:val="26"/>
            <w:szCs w:val="26"/>
          </w:rPr>
          <w:delText>Chức năng biểu diễn luồng công việc dưới dạng sơ đồ trực quan</w:delText>
        </w:r>
        <w:bookmarkEnd w:id="930"/>
        <w:bookmarkEnd w:id="931"/>
        <w:bookmarkEnd w:id="932"/>
      </w:del>
    </w:p>
    <w:p w:rsidR="004A0BCF" w:rsidRPr="00C900E0" w:rsidDel="003F03AC" w:rsidRDefault="004A0BCF" w:rsidP="00FC52A5">
      <w:pPr>
        <w:pStyle w:val="ListParagraph"/>
        <w:ind w:left="0" w:firstLine="270"/>
        <w:jc w:val="both"/>
        <w:rPr>
          <w:del w:id="934" w:author="DHA" w:date="2010-07-06T00:54:00Z"/>
          <w:rFonts w:ascii="Times New Roman" w:hAnsi="Times New Roman"/>
          <w:color w:val="000000"/>
          <w:sz w:val="26"/>
          <w:szCs w:val="26"/>
        </w:rPr>
      </w:pPr>
      <w:del w:id="935" w:author="DHA" w:date="2010-07-06T00:54:00Z">
        <w:r w:rsidRPr="003D22F6" w:rsidDel="003F03AC">
          <w:rPr>
            <w:rFonts w:ascii="Times New Roman" w:hAnsi="Times New Roman"/>
            <w:color w:val="000000"/>
            <w:sz w:val="26"/>
            <w:szCs w:val="26"/>
          </w:rPr>
          <w:delText>Để tăng tính tiện dụng và thân thiện, hệ thống phải cung cấp chức năng biểu diễn luồng công việc dưới dạng sơ đồ nhằm giúp người quản lý có cái nhìn trực quan hơn đối với quy trình đang thực thi. Các dạng sơ đồ đề nghị là Gantt, sơ đồ dòng công việc,... Các thông tin liên quan đến các đợt thi được bố trí một cách hợp lý sao cho mang lại hiệu suất làm việc tốt nhất cho người dùng. Hình H7 là một ví dụ cho cách biểu diễn dưới dạng sơ đồ Gantt các công việc của một đợt thi điển hình.</w:delText>
        </w:r>
      </w:del>
    </w:p>
    <w:p w:rsidR="004A0BCF" w:rsidRPr="00C900E0" w:rsidDel="003F03AC" w:rsidRDefault="00AB7110" w:rsidP="00784A8E">
      <w:pPr>
        <w:keepNext/>
        <w:ind w:left="-1350" w:firstLine="360"/>
        <w:jc w:val="both"/>
        <w:rPr>
          <w:del w:id="936" w:author="DHA" w:date="2010-07-06T00:54:00Z"/>
          <w:rFonts w:ascii="Times New Roman" w:hAnsi="Times New Roman"/>
          <w:color w:val="000000"/>
          <w:sz w:val="26"/>
          <w:szCs w:val="26"/>
        </w:rPr>
      </w:pPr>
      <w:del w:id="937" w:author="DHA" w:date="2010-07-06T00:54:00Z">
        <w:r>
          <w:rPr>
            <w:rFonts w:ascii="Times New Roman" w:hAnsi="Times New Roman"/>
            <w:color w:val="000000"/>
            <w:sz w:val="26"/>
            <w:szCs w:val="26"/>
            <w:lang w:val="en-US"/>
          </w:rPr>
          <w:drawing>
            <wp:inline distT="0" distB="0" distL="0" distR="0">
              <wp:extent cx="6595110" cy="2613660"/>
              <wp:effectExtent l="1905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srcRect/>
                      <a:stretch>
                        <a:fillRect/>
                      </a:stretch>
                    </pic:blipFill>
                    <pic:spPr bwMode="auto">
                      <a:xfrm>
                        <a:off x="0" y="0"/>
                        <a:ext cx="6595110" cy="2613660"/>
                      </a:xfrm>
                      <a:prstGeom prst="rect">
                        <a:avLst/>
                      </a:prstGeom>
                      <a:noFill/>
                      <a:ln w="9525">
                        <a:noFill/>
                        <a:miter lim="800000"/>
                        <a:headEnd/>
                        <a:tailEnd/>
                      </a:ln>
                    </pic:spPr>
                  </pic:pic>
                </a:graphicData>
              </a:graphic>
            </wp:inline>
          </w:drawing>
        </w:r>
      </w:del>
    </w:p>
    <w:p w:rsidR="006C1EE4" w:rsidRDefault="004A0BCF">
      <w:pPr>
        <w:pStyle w:val="Caption"/>
        <w:ind w:firstLine="360"/>
        <w:jc w:val="center"/>
        <w:rPr>
          <w:del w:id="938" w:author="DHA" w:date="2010-07-06T00:54:00Z"/>
          <w:rFonts w:ascii="Times New Roman" w:hAnsi="Times New Roman"/>
          <w:color w:val="000000"/>
          <w:sz w:val="26"/>
          <w:szCs w:val="26"/>
          <w:lang w:val="vi-VN"/>
        </w:rPr>
        <w:pPrChange w:id="939" w:author="DHA" w:date="2010-07-05T20:57:00Z">
          <w:pPr>
            <w:pStyle w:val="Caption"/>
            <w:ind w:firstLine="360"/>
            <w:jc w:val="both"/>
          </w:pPr>
        </w:pPrChange>
      </w:pPr>
      <w:del w:id="940" w:author="DHA" w:date="2010-07-06T00:54:00Z">
        <w:r w:rsidRPr="00FC52A5" w:rsidDel="003F03AC">
          <w:rPr>
            <w:rFonts w:ascii="Times New Roman" w:hAnsi="Times New Roman"/>
            <w:color w:val="1F497D"/>
            <w:sz w:val="26"/>
            <w:szCs w:val="26"/>
            <w:lang w:val="vi-VN"/>
          </w:rPr>
          <w:delText>H7. Biểu diễn quy trình dưới dạng sơ đồ Gantt</w:delText>
        </w:r>
      </w:del>
    </w:p>
    <w:p w:rsidR="004A0BCF" w:rsidRPr="00FC52A5" w:rsidDel="003F03AC" w:rsidRDefault="004A0BCF" w:rsidP="00FC52A5">
      <w:pPr>
        <w:pStyle w:val="ListParagraph"/>
        <w:numPr>
          <w:ilvl w:val="1"/>
          <w:numId w:val="4"/>
          <w:numberingChange w:id="941" w:author="DONGTHUY" w:date="2010-07-04T11:47:00Z" w:original="%1:3:0:.%2:2:0:."/>
        </w:numPr>
        <w:ind w:left="284" w:firstLine="0"/>
        <w:jc w:val="both"/>
        <w:outlineLvl w:val="1"/>
        <w:rPr>
          <w:del w:id="942" w:author="DHA" w:date="2010-07-06T00:54:00Z"/>
          <w:rFonts w:ascii="Times New Roman" w:hAnsi="Times New Roman"/>
          <w:b/>
          <w:color w:val="000000"/>
          <w:sz w:val="26"/>
          <w:szCs w:val="26"/>
        </w:rPr>
      </w:pPr>
      <w:bookmarkStart w:id="943" w:name="_Toc262558533"/>
      <w:bookmarkStart w:id="944" w:name="_Toc263796580"/>
      <w:bookmarkStart w:id="945" w:name="_Toc263797191"/>
      <w:del w:id="946" w:author="DHA" w:date="2010-07-06T00:54:00Z">
        <w:r w:rsidRPr="00FC52A5" w:rsidDel="003F03AC">
          <w:rPr>
            <w:rFonts w:ascii="Times New Roman" w:hAnsi="Times New Roman"/>
            <w:b/>
            <w:color w:val="000000"/>
            <w:sz w:val="26"/>
            <w:szCs w:val="26"/>
          </w:rPr>
          <w:delText>Yêu cầu phi chức năng</w:delText>
        </w:r>
        <w:bookmarkEnd w:id="943"/>
        <w:bookmarkEnd w:id="944"/>
        <w:bookmarkEnd w:id="945"/>
      </w:del>
    </w:p>
    <w:p w:rsidR="004A0BCF" w:rsidRPr="00FC52A5" w:rsidDel="003F03AC" w:rsidRDefault="004A0BCF" w:rsidP="00FC52A5">
      <w:pPr>
        <w:pStyle w:val="ListParagraph"/>
        <w:numPr>
          <w:ilvl w:val="2"/>
          <w:numId w:val="4"/>
          <w:numberingChange w:id="947" w:author="DONGTHUY" w:date="2010-07-04T11:47:00Z" w:original="%1:3:0:.%2:2:0:.%3:1:0:."/>
        </w:numPr>
        <w:ind w:left="284" w:firstLine="0"/>
        <w:jc w:val="both"/>
        <w:outlineLvl w:val="2"/>
        <w:rPr>
          <w:del w:id="948" w:author="DHA" w:date="2010-07-06T00:54:00Z"/>
          <w:rFonts w:ascii="Times New Roman" w:hAnsi="Times New Roman"/>
          <w:b/>
          <w:color w:val="000000"/>
          <w:sz w:val="26"/>
          <w:szCs w:val="26"/>
        </w:rPr>
      </w:pPr>
      <w:bookmarkStart w:id="949" w:name="_Toc262558534"/>
      <w:bookmarkStart w:id="950" w:name="_Toc263796581"/>
      <w:bookmarkStart w:id="951" w:name="_Toc263797192"/>
      <w:del w:id="952" w:author="DHA" w:date="2010-07-06T00:54:00Z">
        <w:r w:rsidRPr="00FC52A5" w:rsidDel="003F03AC">
          <w:rPr>
            <w:rFonts w:ascii="Times New Roman" w:hAnsi="Times New Roman"/>
            <w:b/>
            <w:color w:val="000000"/>
            <w:sz w:val="26"/>
            <w:szCs w:val="26"/>
          </w:rPr>
          <w:delText>Tính tiến hóa</w:delText>
        </w:r>
        <w:bookmarkEnd w:id="949"/>
        <w:bookmarkEnd w:id="950"/>
        <w:bookmarkEnd w:id="951"/>
      </w:del>
    </w:p>
    <w:p w:rsidR="004A0BCF" w:rsidRPr="00C900E0" w:rsidDel="003F03AC" w:rsidRDefault="004A0BCF" w:rsidP="00784A8E">
      <w:pPr>
        <w:pStyle w:val="ListParagraph"/>
        <w:ind w:left="0" w:firstLine="270"/>
        <w:jc w:val="both"/>
        <w:rPr>
          <w:del w:id="953" w:author="DHA" w:date="2010-07-06T00:54:00Z"/>
          <w:rFonts w:ascii="Times New Roman" w:hAnsi="Times New Roman"/>
          <w:color w:val="000000"/>
          <w:sz w:val="26"/>
          <w:szCs w:val="26"/>
        </w:rPr>
      </w:pPr>
      <w:del w:id="954" w:author="DHA" w:date="2010-07-06T00:54:00Z">
        <w:r w:rsidRPr="003D22F6" w:rsidDel="003F03AC">
          <w:rPr>
            <w:rFonts w:ascii="Times New Roman" w:hAnsi="Times New Roman"/>
            <w:color w:val="000000"/>
            <w:sz w:val="26"/>
            <w:szCs w:val="26"/>
          </w:rPr>
          <w:delText>Hệ thống có tính tiến hóa, cho phép có khả năng nâng cấp hệ thống trong tương lai mà không ảnh hưởng đến các chức năng đang được sử dụng. Các nâng cấp có thể xảy ra như: thay đổi hệ quản trị cơ sở dữ liệu, thay đổi thời gian thực hiện quy trình, thay đổi nhân sự,...</w:delText>
        </w:r>
      </w:del>
    </w:p>
    <w:p w:rsidR="004A0BCF" w:rsidRPr="00C900E0" w:rsidDel="003F03AC" w:rsidRDefault="004A0BCF" w:rsidP="00FC52A5">
      <w:pPr>
        <w:pStyle w:val="ListParagraph"/>
        <w:numPr>
          <w:ilvl w:val="2"/>
          <w:numId w:val="4"/>
          <w:numberingChange w:id="955" w:author="DONGTHUY" w:date="2010-07-04T11:47:00Z" w:original="%1:3:0:.%2:2:0:.%3:2:0:."/>
        </w:numPr>
        <w:ind w:left="284" w:firstLine="0"/>
        <w:jc w:val="both"/>
        <w:outlineLvl w:val="2"/>
        <w:rPr>
          <w:del w:id="956" w:author="DHA" w:date="2010-07-06T00:54:00Z"/>
          <w:rFonts w:ascii="Times New Roman" w:hAnsi="Times New Roman"/>
          <w:b/>
          <w:color w:val="000000"/>
          <w:sz w:val="26"/>
          <w:szCs w:val="26"/>
        </w:rPr>
      </w:pPr>
      <w:bookmarkStart w:id="957" w:name="_Toc262558535"/>
      <w:bookmarkStart w:id="958" w:name="_Toc263796582"/>
      <w:bookmarkStart w:id="959" w:name="_Toc263797193"/>
      <w:del w:id="960" w:author="DHA" w:date="2010-07-06T00:54:00Z">
        <w:r w:rsidRPr="003D22F6" w:rsidDel="003F03AC">
          <w:rPr>
            <w:rFonts w:ascii="Times New Roman" w:hAnsi="Times New Roman"/>
            <w:b/>
            <w:color w:val="000000"/>
            <w:sz w:val="26"/>
            <w:szCs w:val="26"/>
          </w:rPr>
          <w:delText>Yêu cầu về giao diện</w:delText>
        </w:r>
        <w:bookmarkEnd w:id="957"/>
        <w:bookmarkEnd w:id="958"/>
        <w:bookmarkEnd w:id="959"/>
      </w:del>
    </w:p>
    <w:p w:rsidR="004A0BCF" w:rsidRPr="00F22470" w:rsidDel="003F03AC" w:rsidRDefault="004A0BCF" w:rsidP="00FC52A5">
      <w:pPr>
        <w:pStyle w:val="ListParagraph"/>
        <w:numPr>
          <w:ilvl w:val="0"/>
          <w:numId w:val="7"/>
          <w:numberingChange w:id="961" w:author="DONGTHUY" w:date="2010-07-04T11:47:00Z" w:original=""/>
        </w:numPr>
        <w:ind w:left="851" w:hanging="284"/>
        <w:jc w:val="both"/>
        <w:rPr>
          <w:del w:id="962" w:author="DHA" w:date="2010-07-06T00:54:00Z"/>
          <w:rFonts w:ascii="Times New Roman" w:hAnsi="Times New Roman"/>
          <w:color w:val="000000"/>
          <w:sz w:val="26"/>
          <w:szCs w:val="26"/>
        </w:rPr>
      </w:pPr>
      <w:del w:id="963" w:author="DHA" w:date="2010-07-06T00:54:00Z">
        <w:r w:rsidRPr="00F22470" w:rsidDel="003F03AC">
          <w:rPr>
            <w:rFonts w:ascii="Times New Roman" w:hAnsi="Times New Roman"/>
            <w:color w:val="000000"/>
            <w:sz w:val="26"/>
            <w:szCs w:val="26"/>
          </w:rPr>
          <w:delText xml:space="preserve">Giao diện đồ họa </w:delText>
        </w:r>
      </w:del>
      <w:del w:id="964" w:author="DHA" w:date="2010-07-05T20:59:00Z">
        <w:r w:rsidRPr="00F22470" w:rsidDel="007A3A97">
          <w:rPr>
            <w:rFonts w:ascii="Times New Roman" w:hAnsi="Times New Roman"/>
            <w:color w:val="000000"/>
            <w:sz w:val="26"/>
            <w:szCs w:val="26"/>
          </w:rPr>
          <w:delText xml:space="preserve">dể </w:delText>
        </w:r>
      </w:del>
      <w:del w:id="965" w:author="DHA" w:date="2010-07-06T00:54:00Z">
        <w:r w:rsidRPr="00F22470" w:rsidDel="003F03AC">
          <w:rPr>
            <w:rFonts w:ascii="Times New Roman" w:hAnsi="Times New Roman"/>
            <w:color w:val="000000"/>
            <w:sz w:val="26"/>
            <w:szCs w:val="26"/>
          </w:rPr>
          <w:delText>sử dụng, trực quan, thân thiện với nhân viên.</w:delText>
        </w:r>
      </w:del>
    </w:p>
    <w:p w:rsidR="004A0BCF" w:rsidRPr="00F22470" w:rsidDel="003F03AC" w:rsidRDefault="004A0BCF" w:rsidP="00FC52A5">
      <w:pPr>
        <w:pStyle w:val="ListParagraph"/>
        <w:numPr>
          <w:ilvl w:val="0"/>
          <w:numId w:val="7"/>
          <w:numberingChange w:id="966" w:author="DONGTHUY" w:date="2010-07-04T11:47:00Z" w:original=""/>
        </w:numPr>
        <w:ind w:left="851" w:hanging="284"/>
        <w:jc w:val="both"/>
        <w:rPr>
          <w:del w:id="967" w:author="DHA" w:date="2010-07-06T00:54:00Z"/>
          <w:rFonts w:ascii="Times New Roman" w:hAnsi="Times New Roman"/>
          <w:color w:val="000000"/>
          <w:sz w:val="26"/>
          <w:szCs w:val="26"/>
        </w:rPr>
      </w:pPr>
      <w:del w:id="968" w:author="DHA" w:date="2010-07-06T00:54:00Z">
        <w:r w:rsidRPr="00F22470" w:rsidDel="003F03AC">
          <w:rPr>
            <w:rFonts w:ascii="Times New Roman" w:hAnsi="Times New Roman"/>
            <w:color w:val="000000"/>
            <w:sz w:val="26"/>
            <w:szCs w:val="26"/>
          </w:rPr>
          <w:delText>Hỗ trợ chức năng thống kê, theo dõi luồng công việc dạng sơ đồ quen thuộc với người quản lý.</w:delText>
        </w:r>
      </w:del>
    </w:p>
    <w:p w:rsidR="004A0BCF" w:rsidRPr="00F22470" w:rsidDel="003F03AC" w:rsidRDefault="004A0BCF" w:rsidP="00FC52A5">
      <w:pPr>
        <w:pStyle w:val="ListParagraph"/>
        <w:numPr>
          <w:ilvl w:val="0"/>
          <w:numId w:val="7"/>
          <w:numberingChange w:id="969" w:author="DONGTHUY" w:date="2010-07-04T11:47:00Z" w:original=""/>
        </w:numPr>
        <w:ind w:left="851" w:hanging="284"/>
        <w:jc w:val="both"/>
        <w:rPr>
          <w:del w:id="970" w:author="DHA" w:date="2010-07-06T00:54:00Z"/>
          <w:rFonts w:ascii="Times New Roman" w:hAnsi="Times New Roman"/>
          <w:color w:val="000000"/>
          <w:sz w:val="26"/>
          <w:szCs w:val="26"/>
        </w:rPr>
      </w:pPr>
      <w:del w:id="971" w:author="DHA" w:date="2010-07-06T00:54:00Z">
        <w:r w:rsidRPr="00F22470" w:rsidDel="003F03AC">
          <w:rPr>
            <w:rFonts w:ascii="Times New Roman" w:hAnsi="Times New Roman"/>
            <w:color w:val="000000"/>
            <w:sz w:val="26"/>
            <w:szCs w:val="26"/>
          </w:rPr>
          <w:delText>Hệ thống có hướng dẫn đầy đủ, ít tương tác, hỗ trợ tối đa cho người sử dụng.</w:delText>
        </w:r>
      </w:del>
    </w:p>
    <w:p w:rsidR="004A0BCF" w:rsidRPr="00C900E0" w:rsidDel="003F03AC" w:rsidRDefault="004A0BCF" w:rsidP="00AE178E">
      <w:pPr>
        <w:pStyle w:val="ListParagraph"/>
        <w:ind w:left="1418" w:hanging="1134"/>
        <w:jc w:val="both"/>
        <w:outlineLvl w:val="2"/>
        <w:rPr>
          <w:del w:id="972" w:author="DHA" w:date="2010-07-06T00:54:00Z"/>
          <w:rFonts w:ascii="Times New Roman" w:hAnsi="Times New Roman"/>
          <w:b/>
          <w:color w:val="000000"/>
          <w:sz w:val="26"/>
          <w:szCs w:val="26"/>
        </w:rPr>
      </w:pPr>
      <w:bookmarkStart w:id="973" w:name="_Toc262558536"/>
      <w:bookmarkStart w:id="974" w:name="_Toc263796583"/>
      <w:bookmarkStart w:id="975" w:name="_Toc263797194"/>
      <w:del w:id="976" w:author="DHA" w:date="2010-07-06T00:54:00Z">
        <w:r w:rsidRPr="003D22F6" w:rsidDel="003F03AC">
          <w:rPr>
            <w:rFonts w:ascii="Times New Roman" w:hAnsi="Times New Roman"/>
            <w:b/>
            <w:color w:val="000000"/>
            <w:sz w:val="26"/>
            <w:szCs w:val="26"/>
          </w:rPr>
          <w:delText>3</w:delText>
        </w:r>
        <w:r w:rsidRPr="00C900E0" w:rsidDel="003F03AC">
          <w:rPr>
            <w:rFonts w:ascii="Times New Roman" w:hAnsi="Times New Roman"/>
            <w:b/>
            <w:color w:val="000000"/>
            <w:sz w:val="26"/>
            <w:szCs w:val="26"/>
            <w:lang w:val="en-US"/>
          </w:rPr>
          <w:delText>.2</w:delText>
        </w:r>
        <w:r w:rsidRPr="003D22F6" w:rsidDel="003F03AC">
          <w:rPr>
            <w:rFonts w:ascii="Times New Roman" w:hAnsi="Times New Roman"/>
            <w:b/>
            <w:color w:val="000000"/>
            <w:sz w:val="26"/>
            <w:szCs w:val="26"/>
          </w:rPr>
          <w:delText>.3</w:delText>
        </w:r>
        <w:r w:rsidRPr="00C900E0" w:rsidDel="003F03AC">
          <w:rPr>
            <w:rFonts w:ascii="Times New Roman" w:hAnsi="Times New Roman"/>
            <w:b/>
            <w:color w:val="000000"/>
            <w:sz w:val="26"/>
            <w:szCs w:val="26"/>
            <w:lang w:val="en-US"/>
          </w:rPr>
          <w:delText>.</w:delText>
        </w:r>
        <w:r w:rsidRPr="003D22F6" w:rsidDel="003F03AC">
          <w:rPr>
            <w:rFonts w:ascii="Times New Roman" w:hAnsi="Times New Roman"/>
            <w:b/>
            <w:color w:val="000000"/>
            <w:sz w:val="26"/>
            <w:szCs w:val="26"/>
          </w:rPr>
          <w:delText xml:space="preserve"> Tính hiệu quả</w:delText>
        </w:r>
        <w:bookmarkEnd w:id="973"/>
        <w:bookmarkEnd w:id="974"/>
        <w:bookmarkEnd w:id="975"/>
      </w:del>
    </w:p>
    <w:p w:rsidR="004A0BCF" w:rsidRPr="00F22470" w:rsidDel="003F03AC" w:rsidRDefault="004A0BCF" w:rsidP="00FC52A5">
      <w:pPr>
        <w:pStyle w:val="ListParagraph"/>
        <w:numPr>
          <w:ilvl w:val="0"/>
          <w:numId w:val="7"/>
          <w:numberingChange w:id="977" w:author="DONGTHUY" w:date="2010-07-04T11:47:00Z" w:original=""/>
        </w:numPr>
        <w:ind w:left="851" w:hanging="284"/>
        <w:jc w:val="both"/>
        <w:rPr>
          <w:del w:id="978" w:author="DHA" w:date="2010-07-06T00:54:00Z"/>
          <w:rFonts w:ascii="Times New Roman" w:hAnsi="Times New Roman"/>
          <w:color w:val="000000"/>
          <w:sz w:val="26"/>
          <w:szCs w:val="26"/>
        </w:rPr>
      </w:pPr>
      <w:del w:id="979" w:author="DHA" w:date="2010-07-06T00:54:00Z">
        <w:r w:rsidRPr="00F22470" w:rsidDel="003F03AC">
          <w:rPr>
            <w:rFonts w:ascii="Times New Roman" w:hAnsi="Times New Roman"/>
            <w:color w:val="000000"/>
            <w:sz w:val="26"/>
            <w:szCs w:val="26"/>
          </w:rPr>
          <w:delText>Các thao tác cung cấp dữ liệu đầu vào cho luồng công việc gọn nhẹ, đơn giản, không phức tạp.</w:delText>
        </w:r>
      </w:del>
    </w:p>
    <w:p w:rsidR="004A0BCF" w:rsidRPr="00C900E0" w:rsidDel="003F03AC" w:rsidRDefault="004A0BCF" w:rsidP="00FC52A5">
      <w:pPr>
        <w:pStyle w:val="ListParagraph"/>
        <w:numPr>
          <w:ilvl w:val="0"/>
          <w:numId w:val="7"/>
          <w:numberingChange w:id="980" w:author="DONGTHUY" w:date="2010-07-04T11:47:00Z" w:original=""/>
        </w:numPr>
        <w:ind w:left="851" w:hanging="284"/>
        <w:jc w:val="both"/>
        <w:rPr>
          <w:del w:id="981" w:author="DHA" w:date="2010-07-06T00:54:00Z"/>
          <w:rFonts w:ascii="Times New Roman" w:hAnsi="Times New Roman"/>
          <w:color w:val="000000"/>
          <w:sz w:val="26"/>
          <w:szCs w:val="26"/>
        </w:rPr>
      </w:pPr>
      <w:del w:id="982" w:author="DHA" w:date="2010-07-06T00:54:00Z">
        <w:r w:rsidRPr="00F22470" w:rsidDel="003F03AC">
          <w:rPr>
            <w:rFonts w:ascii="Times New Roman" w:hAnsi="Times New Roman"/>
            <w:color w:val="000000"/>
            <w:sz w:val="26"/>
            <w:szCs w:val="26"/>
          </w:rPr>
          <w:delText>Cập nhật nhanh, hỗ trợ nhiều nhân viên có thể cùng truy cập hệ thống cùng lúc mà không bị hiện tượng thắt cổ chai</w:delText>
        </w:r>
        <w:r w:rsidRPr="003D22F6" w:rsidDel="003F03AC">
          <w:rPr>
            <w:rFonts w:ascii="Times New Roman" w:hAnsi="Times New Roman"/>
            <w:color w:val="000000"/>
            <w:sz w:val="26"/>
            <w:szCs w:val="26"/>
          </w:rPr>
          <w:delText>.</w:delText>
        </w:r>
      </w:del>
    </w:p>
    <w:p w:rsidR="003F03AC" w:rsidRDefault="003F03AC" w:rsidP="003F03AC">
      <w:pPr>
        <w:jc w:val="both"/>
        <w:rPr>
          <w:ins w:id="983" w:author="DHA" w:date="2010-07-06T00:54:00Z"/>
          <w:rFonts w:ascii="Times New Roman" w:hAnsi="Times New Roman"/>
          <w:i/>
          <w:sz w:val="26"/>
        </w:rPr>
      </w:pPr>
      <w:ins w:id="984" w:author="DHA" w:date="2010-07-06T00:54:00Z">
        <w:r>
          <w:rPr>
            <w:rFonts w:ascii="Times New Roman" w:hAnsi="Times New Roman"/>
            <w:i/>
            <w:sz w:val="26"/>
          </w:rPr>
          <w:t>Phần mở đầu của khóa luận này đã bàn đến sự phát triển mạnh mẽ cũng như sự ứng dụng ngày một rộng rãi trong hầu hết các lĩnh vực của Công nghệ Thông tin, kèm theo đó là nhu cầu mỗi lúc một cấp thiết hơn đối với các ứng dụng quản lý đa năng, linh động và thật sự mạnh mẽ. Đó là các yêu cầu về các mức độ quản lý từ tổng quát đến chi tiết, về phương thức quản lý trực tiếp đến quản lý từ xa,về khả năng đưa ra các thông tin quan trọng hỗ trợ tối đa quá trình dự báo, cảnh báo cũng như giải quyết các rủi ro v.v… Và quan trọng hơn hết, một ứng dụng quản lý cấp cao phải thật sự linh động đối với sự thay đổi quy trình nghiệp vụ bên trong…</w:t>
        </w:r>
      </w:ins>
    </w:p>
    <w:p w:rsidR="003F03AC" w:rsidRDefault="003F03AC" w:rsidP="003F03AC">
      <w:pPr>
        <w:jc w:val="both"/>
        <w:rPr>
          <w:ins w:id="985" w:author="DHA" w:date="2010-07-06T00:54:00Z"/>
          <w:rFonts w:ascii="Times New Roman" w:hAnsi="Times New Roman"/>
          <w:i/>
          <w:sz w:val="26"/>
        </w:rPr>
      </w:pPr>
      <w:ins w:id="986" w:author="DHA" w:date="2010-07-06T00:54:00Z">
        <w:r>
          <w:rPr>
            <w:rFonts w:ascii="Times New Roman" w:hAnsi="Times New Roman"/>
            <w:i/>
            <w:sz w:val="26"/>
          </w:rPr>
          <w:t>Phần này tiếp tục giới thiệu các đặc điểm tổng quát về mô hình luồng công việc, một công nghệ mới giúp xây dựng các ứng dụng quản lý trở nên đơn giản hơn. Tiếp sau đó sẽ đề cập đến bối cảnh quản lý công tác tổ chức thi, cấp chứng chỉ tin học Quốc gia và các yêu cầu cụ thể.</w:t>
        </w:r>
      </w:ins>
    </w:p>
    <w:p w:rsidR="003F03AC" w:rsidRDefault="003F03AC" w:rsidP="003F03AC">
      <w:pPr>
        <w:pStyle w:val="ListParagraph"/>
        <w:numPr>
          <w:ilvl w:val="0"/>
          <w:numId w:val="45"/>
        </w:numPr>
        <w:jc w:val="both"/>
        <w:rPr>
          <w:ins w:id="987" w:author="DHA" w:date="2010-07-06T00:54:00Z"/>
          <w:rFonts w:ascii="Times New Roman" w:hAnsi="Times New Roman"/>
          <w:sz w:val="26"/>
        </w:rPr>
      </w:pPr>
      <w:ins w:id="988" w:author="DHA" w:date="2010-07-06T00:54:00Z">
        <w:r>
          <w:rPr>
            <w:rFonts w:ascii="Times New Roman" w:hAnsi="Times New Roman"/>
            <w:sz w:val="26"/>
          </w:rPr>
          <w:t>Tổng quan về luồng công việc</w:t>
        </w:r>
      </w:ins>
    </w:p>
    <w:p w:rsidR="003F03AC" w:rsidRDefault="003F03AC" w:rsidP="00B562B0">
      <w:pPr>
        <w:pStyle w:val="ListParagraph"/>
        <w:ind w:left="0" w:firstLine="270"/>
        <w:jc w:val="both"/>
        <w:rPr>
          <w:ins w:id="989" w:author="DHA" w:date="2010-07-06T00:54:00Z"/>
          <w:rFonts w:ascii="Times New Roman" w:hAnsi="Times New Roman"/>
          <w:sz w:val="26"/>
        </w:rPr>
        <w:pPrChange w:id="990" w:author="DHA" w:date="2010-07-06T02:57:00Z">
          <w:pPr>
            <w:pStyle w:val="ListParagraph"/>
            <w:ind w:firstLine="270"/>
            <w:jc w:val="both"/>
          </w:pPr>
        </w:pPrChange>
      </w:pPr>
      <w:ins w:id="991" w:author="DHA" w:date="2010-07-06T00:54:00Z">
        <w:r>
          <w:rPr>
            <w:rFonts w:ascii="Times New Roman" w:hAnsi="Times New Roman"/>
            <w:sz w:val="26"/>
          </w:rPr>
          <w:t>Trước khi có sự ra đời của các nền tảng công nghệ hỗ trợ luồng công việc như (</w:t>
        </w:r>
        <w:r w:rsidRPr="00B11B45">
          <w:rPr>
            <w:rFonts w:ascii="Times New Roman" w:hAnsi="Times New Roman"/>
            <w:sz w:val="26"/>
          </w:rPr>
          <w:t>ARIS, CIMOSA, DoDAF</w:t>
        </w:r>
        <w:r>
          <w:rPr>
            <w:rFonts w:ascii="Times New Roman" w:hAnsi="Times New Roman"/>
            <w:sz w:val="26"/>
          </w:rPr>
          <w:t>, WF</w:t>
        </w:r>
        <w:r w:rsidRPr="00B11B45">
          <w:rPr>
            <w:rFonts w:ascii="Times New Roman" w:hAnsi="Times New Roman"/>
            <w:sz w:val="26"/>
          </w:rPr>
          <w:t>...</w:t>
        </w:r>
        <w:r>
          <w:rPr>
            <w:rFonts w:ascii="Times New Roman" w:hAnsi="Times New Roman"/>
            <w:sz w:val="26"/>
          </w:rPr>
          <w:t>), việc xây dựng các ứng dụng quản lý nhằm đáp ứng nhu cầu của các tổ chức, doanh nghiệp là hết sức khó khăn. Ngày nay, với sự hỗ trợ của các công nghệ này, việc quản lý các quy trình nghiệp vụ không còn chiếm nhiều thời gian và công sức của lập trình viên nữa. Mỗi quy trình nghiệp vụ giờ có thể được mô hình hóa thành một mô hình Luồng công việc, được quản lý thực thi bằng các thể hiện Luồng công việc hết sức đơn giản và thuận tiện.</w:t>
        </w:r>
      </w:ins>
    </w:p>
    <w:p w:rsidR="003F03AC" w:rsidRDefault="003F03AC" w:rsidP="00B562B0">
      <w:pPr>
        <w:pStyle w:val="ListParagraph"/>
        <w:ind w:left="0" w:firstLine="270"/>
        <w:jc w:val="both"/>
        <w:rPr>
          <w:ins w:id="992" w:author="DHA" w:date="2010-07-06T00:54:00Z"/>
          <w:rFonts w:ascii="Times New Roman" w:hAnsi="Times New Roman"/>
          <w:sz w:val="26"/>
        </w:rPr>
        <w:pPrChange w:id="993" w:author="DHA" w:date="2010-07-06T02:57:00Z">
          <w:pPr>
            <w:pStyle w:val="ListParagraph"/>
            <w:ind w:firstLine="270"/>
            <w:jc w:val="both"/>
          </w:pPr>
        </w:pPrChange>
      </w:pPr>
      <w:ins w:id="994" w:author="DHA" w:date="2010-07-06T00:54:00Z">
        <w:r>
          <w:rPr>
            <w:rFonts w:ascii="Times New Roman" w:hAnsi="Times New Roman"/>
            <w:sz w:val="26"/>
          </w:rPr>
          <w:t xml:space="preserve">Một mô hình luồng công việc được mô hình hóa từ yêu cầu thực tiễn và sự thực hiện các quy trình nghiệp vụ tương ứng. Một công việc thực tế sẽ mô hình hóa thành một thành phần xử lý của mô hình luồng công việc, và quy tắc thực hiện công việc trong thực tế sẽ được mô hình hóa thành các quan hệ logic giữa các thành phần xử lý đó. </w:t>
        </w:r>
      </w:ins>
    </w:p>
    <w:p w:rsidR="003F03AC" w:rsidRDefault="003F03AC" w:rsidP="00B562B0">
      <w:pPr>
        <w:pStyle w:val="ListParagraph"/>
        <w:ind w:left="0" w:firstLine="270"/>
        <w:jc w:val="both"/>
        <w:rPr>
          <w:ins w:id="995" w:author="DHA" w:date="2010-07-06T00:54:00Z"/>
          <w:rFonts w:ascii="Times New Roman" w:hAnsi="Times New Roman"/>
          <w:sz w:val="26"/>
        </w:rPr>
        <w:pPrChange w:id="996" w:author="DHA" w:date="2010-07-06T02:57:00Z">
          <w:pPr>
            <w:pStyle w:val="ListParagraph"/>
            <w:ind w:firstLine="270"/>
            <w:jc w:val="both"/>
          </w:pPr>
        </w:pPrChange>
      </w:pPr>
      <w:ins w:id="997" w:author="DHA" w:date="2010-07-06T00:54:00Z">
        <w:r>
          <w:rPr>
            <w:rFonts w:ascii="Times New Roman" w:hAnsi="Times New Roman"/>
            <w:sz w:val="26"/>
          </w:rPr>
          <w:t>Một luồng công việc có một trạng thái bắt đầu và một trạng thái kết thúc nhất định. Trạng thái bắt đầu là điểm khởi đầu mặc định của một quá trình thực thi quy trình. Còn trạng thái kết thúc thì tùy vào loại mô hình luồng công việc mà có những điều kiện khác nhau để đạt được đến các trạng thái này. Ví dụ, với luồng công việc tuần tự (Sequential Workflow) thì trạng thái kết thúc sẽ được đạt đến khi tất cả các công việc thành phần đều được thực hiện xong; còn với luồng công việc thuộc loại Máy trạng thái (State Machine Workflow) thì có thể kết thúc bất cứ khi nào xảy ra sự kiện dẫn đến trạng thái này.</w:t>
        </w:r>
      </w:ins>
    </w:p>
    <w:p w:rsidR="003F03AC" w:rsidRDefault="003F03AC" w:rsidP="00B562B0">
      <w:pPr>
        <w:pStyle w:val="ListParagraph"/>
        <w:ind w:left="0" w:firstLine="270"/>
        <w:jc w:val="both"/>
        <w:rPr>
          <w:ins w:id="998" w:author="DHA" w:date="2010-07-06T00:54:00Z"/>
          <w:rFonts w:ascii="Times New Roman" w:hAnsi="Times New Roman"/>
          <w:sz w:val="26"/>
        </w:rPr>
        <w:pPrChange w:id="999" w:author="DHA" w:date="2010-07-06T02:57:00Z">
          <w:pPr>
            <w:pStyle w:val="ListParagraph"/>
            <w:ind w:firstLine="270"/>
            <w:jc w:val="both"/>
          </w:pPr>
        </w:pPrChange>
      </w:pPr>
      <w:ins w:id="1000" w:author="DHA" w:date="2010-07-06T00:54:00Z">
        <w:r>
          <w:rPr>
            <w:rFonts w:ascii="Times New Roman" w:hAnsi="Times New Roman"/>
            <w:sz w:val="26"/>
          </w:rPr>
          <w:t xml:space="preserve">Mỗi một công việc thành phần trong luồng công việc cũng có các điều kiện về thời điểm bắt đầu và thời điểm kết thúc công việc đó. Tùy vào yêu cầu thực tế, các mốc </w:t>
        </w:r>
        <w:r>
          <w:rPr>
            <w:rFonts w:ascii="Times New Roman" w:hAnsi="Times New Roman"/>
            <w:sz w:val="26"/>
          </w:rPr>
          <w:lastRenderedPageBreak/>
          <w:t>thời gian này có thể là cố định hoặc không. Ngoài ra, một công việc thường được đặc trưng bởi quá trình thực hiện công việc đó. Và cũng tuy vào nhu cầu thực tế, một số thông tin thực thi cần phải lưu trữ lại cho mục đích theo dõi về sau, một số khác lại không cần thiết.</w:t>
        </w:r>
      </w:ins>
    </w:p>
    <w:p w:rsidR="003F03AC" w:rsidRDefault="003F03AC" w:rsidP="003F03AC">
      <w:pPr>
        <w:pStyle w:val="ListParagraph"/>
        <w:ind w:firstLine="270"/>
        <w:jc w:val="both"/>
        <w:rPr>
          <w:ins w:id="1001" w:author="DHA" w:date="2010-07-06T00:54:00Z"/>
          <w:rFonts w:ascii="Times New Roman" w:hAnsi="Times New Roman"/>
          <w:sz w:val="26"/>
        </w:rPr>
      </w:pPr>
    </w:p>
    <w:p w:rsidR="003F03AC" w:rsidRDefault="003F03AC" w:rsidP="003F03AC">
      <w:pPr>
        <w:pStyle w:val="ListParagraph"/>
        <w:numPr>
          <w:ilvl w:val="0"/>
          <w:numId w:val="45"/>
        </w:numPr>
        <w:jc w:val="both"/>
        <w:rPr>
          <w:ins w:id="1002" w:author="DHA" w:date="2010-07-06T00:54:00Z"/>
          <w:rFonts w:ascii="Times New Roman" w:hAnsi="Times New Roman"/>
          <w:sz w:val="26"/>
        </w:rPr>
      </w:pPr>
      <w:ins w:id="1003" w:author="DHA" w:date="2010-07-06T00:54:00Z">
        <w:r>
          <w:rPr>
            <w:rFonts w:ascii="Times New Roman" w:hAnsi="Times New Roman"/>
            <w:sz w:val="26"/>
          </w:rPr>
          <w:t>Luồng công việc trong quản lý thi, cấp chứng chỉ quốc gia</w:t>
        </w:r>
      </w:ins>
    </w:p>
    <w:p w:rsidR="003F03AC" w:rsidRPr="00A36DD3" w:rsidRDefault="003F03AC" w:rsidP="00B562B0">
      <w:pPr>
        <w:ind w:firstLine="284"/>
        <w:jc w:val="both"/>
        <w:rPr>
          <w:ins w:id="1004" w:author="DHA" w:date="2010-07-06T00:54:00Z"/>
          <w:rFonts w:ascii="Times New Roman" w:hAnsi="Times New Roman"/>
          <w:sz w:val="26"/>
        </w:rPr>
        <w:pPrChange w:id="1005" w:author="DHA" w:date="2010-07-06T02:58:00Z">
          <w:pPr>
            <w:ind w:left="720" w:firstLine="284"/>
            <w:jc w:val="both"/>
          </w:pPr>
        </w:pPrChange>
      </w:pPr>
      <w:ins w:id="1006" w:author="DHA" w:date="2010-07-06T00:54:00Z">
        <w:r>
          <w:rPr>
            <w:rFonts w:ascii="Times New Roman" w:hAnsi="Times New Roman"/>
            <w:sz w:val="26"/>
          </w:rPr>
          <w:t xml:space="preserve">Như đã đề cập, việc quản lý công tác tổ chức thi, tuyển sinh ở Việt Nam là thật sự quan trọng và hầu như không cho phép xảy ra bất cứ sai sót nào. Trong khóa luận này, chúng tôi chỉ đề cập tới một quy trình điển hình nhất đó là quy trình tổ chức thi, câp chứng chỉ tin học Quốc gia. Một quy trình thi chuẩn bao gồm nhiều công việc xảy ra đồng thời hoặc nối tiếp nhau. </w:t>
        </w:r>
        <w:r w:rsidRPr="00A36DD3">
          <w:rPr>
            <w:rFonts w:ascii="Times New Roman" w:hAnsi="Times New Roman"/>
            <w:sz w:val="26"/>
          </w:rPr>
          <w:t xml:space="preserve">Một công </w:t>
        </w:r>
        <w:r>
          <w:rPr>
            <w:rFonts w:ascii="Times New Roman" w:hAnsi="Times New Roman"/>
            <w:sz w:val="26"/>
          </w:rPr>
          <w:t xml:space="preserve">việc </w:t>
        </w:r>
        <w:r w:rsidRPr="00A36DD3">
          <w:rPr>
            <w:rFonts w:ascii="Times New Roman" w:hAnsi="Times New Roman"/>
            <w:sz w:val="26"/>
          </w:rPr>
          <w:t>có thể do một hoặc nhiều nhân viên cùng phụ trách, mỗi nhân viên có thể được giao phụ trách một hoặc nhiều công việc khác nhau. Ngoài ra, quy trình thi có thể chịu sự chi phối của các tổ chức khác (tác nhân ngoài) tại các công đoạn thực hiện các công việc đặc thù.</w:t>
        </w:r>
      </w:ins>
    </w:p>
    <w:p w:rsidR="003F03AC" w:rsidRDefault="003F03AC" w:rsidP="003F03AC">
      <w:pPr>
        <w:pStyle w:val="ListParagraph"/>
        <w:numPr>
          <w:ilvl w:val="1"/>
          <w:numId w:val="45"/>
        </w:numPr>
        <w:jc w:val="both"/>
        <w:rPr>
          <w:ins w:id="1007" w:author="DHA" w:date="2010-07-06T00:54:00Z"/>
          <w:rFonts w:ascii="Times New Roman" w:hAnsi="Times New Roman"/>
          <w:sz w:val="26"/>
        </w:rPr>
      </w:pPr>
      <w:ins w:id="1008" w:author="DHA" w:date="2010-07-06T00:54:00Z">
        <w:r>
          <w:rPr>
            <w:rFonts w:ascii="Times New Roman" w:hAnsi="Times New Roman"/>
            <w:sz w:val="26"/>
          </w:rPr>
          <w:t>Các quy trình hệ thống</w:t>
        </w:r>
      </w:ins>
    </w:p>
    <w:p w:rsidR="003F03AC" w:rsidRPr="00C900E0" w:rsidRDefault="00051831" w:rsidP="00B562B0">
      <w:pPr>
        <w:pStyle w:val="ListParagraph"/>
        <w:ind w:left="0" w:firstLine="270"/>
        <w:jc w:val="both"/>
        <w:rPr>
          <w:ins w:id="1009" w:author="DHA" w:date="2010-07-06T00:54:00Z"/>
          <w:rFonts w:ascii="Times New Roman" w:hAnsi="Times New Roman"/>
          <w:color w:val="000000"/>
          <w:sz w:val="26"/>
          <w:szCs w:val="26"/>
        </w:rPr>
        <w:pPrChange w:id="1010" w:author="DHA" w:date="2010-07-06T02:58:00Z">
          <w:pPr>
            <w:pStyle w:val="ListParagraph"/>
            <w:ind w:firstLine="270"/>
            <w:jc w:val="both"/>
          </w:pPr>
        </w:pPrChange>
      </w:pPr>
      <w:ins w:id="1011" w:author="DHA" w:date="2010-07-06T00:54:00Z">
        <w:r w:rsidRPr="00051831">
          <w:rPr>
            <w:rFonts w:ascii="Times New Roman" w:hAnsi="Times New Roman"/>
            <w:color w:val="000000"/>
            <w:sz w:val="26"/>
            <w:szCs w:val="26"/>
          </w:rPr>
          <w:pict>
            <v:shape id="_x0000_s1489" type="#_x0000_t202" style="position:absolute;left:0;text-align:left;margin-left:361.45pt;margin-top:225.8pt;width:119.75pt;height:30.7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" stroked="f">
              <v:textbox style="mso-next-textbox:#_x0000_s1489;mso-fit-shape-to-text:t" inset="0,0,0,0">
                <w:txbxContent>
                  <w:p w:rsidR="006C1EE4" w:rsidRPr="00E611A9" w:rsidRDefault="006C1EE4" w:rsidP="003F03AC">
                    <w:pPr>
                      <w:pStyle w:val="Caption"/>
                      <w:jc w:val="center"/>
                      <w:rPr>
                        <w:rFonts w:ascii="Times New Roman" w:hAnsi="Times New Roman"/>
                        <w:sz w:val="26"/>
                      </w:rPr>
                    </w:pPr>
                    <w:r>
                      <w:t>H1. Quy trình thi và c</w:t>
                    </w:r>
                    <w:r>
                      <w:rPr>
                        <w:rFonts w:ascii="Times New Roman" w:hAnsi="Times New Roman"/>
                      </w:rPr>
                      <w:t>ấp chứng chỉ</w:t>
                    </w:r>
                  </w:p>
                </w:txbxContent>
              </v:textbox>
              <w10:wrap type="square"/>
            </v:shape>
          </w:pict>
        </w:r>
        <w:r w:rsidR="003F03AC" w:rsidRPr="003D22F6">
          <w:rPr>
            <w:rFonts w:ascii="Times New Roman" w:hAnsi="Times New Roman"/>
            <w:color w:val="000000"/>
            <w:sz w:val="26"/>
            <w:szCs w:val="26"/>
          </w:rPr>
          <w:t>Một quy trình tổ chức thi cấp chứng chỉ bao gồm 2 giai</w:t>
        </w:r>
        <w:r w:rsidRPr="00051831">
          <w:rPr>
            <w:noProof w:val="0"/>
          </w:rPr>
          <w:pict>
            <v:group id="_x0000_s1465" editas="canvas" style="position:absolute;margin-left:20.55pt;margin-top:6.6pt;width:120.95pt;height:219.2pt;z-index:-251661312;mso-position-horizontal-relative:char;mso-position-vertical-relative:line" coordsize="15360,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">
              <v:rect id="_x0000_s1466" style="position:absolute;width:15360;height:27838;visibility:visible" fillcolor="#fde9d9" stroked="f">
                <v:fill opacity="39976f" color2="#756c64" rotate="t" focus="100%" type="gradient"/>
              </v:rect>
              <v:oval id="Oval 1189" o:spid="_x0000_s1467" style="position:absolute;left:6623;top:2324;width:2235;height:2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3zMQA&#10;AADcAAAADwAAAGRycy9kb3ducmV2LnhtbESPQWvCQBSE70L/w/IKvUjdWFHS1FUkoHg19dDja/Y1&#10;Cc2+DburSf69Kwgeh5n5hllvB9OKKznfWFYwnyUgiEurG64UnL/37ykIH5A1tpZJwUgetpuXyRoz&#10;bXs+0bUIlYgQ9hkqqEPoMil9WZNBP7MdcfT+rDMYonSV1A77CDet/EiSlTTYcFyosaO8pvK/uBgF&#10;btqN+XjM9/NfPhTLPtU/q7NW6u112H2BCDSEZ/jRPmoFi/QT7mfi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0N8zEAAAA3AAAAA8AAAAAAAAAAAAAAAAAmAIAAGRycy9k&#10;b3ducmV2LnhtbFBLBQYAAAAABAAEAPUAAACJAwAAAAA=&#10;" fillcolor="black"/>
              <v:shape id="AutoShape 1190" o:spid="_x0000_s1468" type="#_x0000_t32" style="position:absolute;left:7740;top:4387;width:13;height:13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Z5pcMAAADcAAAADwAAAGRycy9kb3ducmV2LnhtbERPy2oCMRTdF/oP4RbcFM2otN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eaXDAAAA3AAAAA8AAAAAAAAAAAAA&#10;AAAAoQIAAGRycy9kb3ducmV2LnhtbFBLBQYAAAAABAAEAPkAAACRAwAAAAA=&#10;"/>
              <v:rect id="Rectangle 1191" o:spid="_x0000_s1469" style="position:absolute;left:4095;width:7087;height:2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4MQA&#10;AADcAAAADwAAAGRycy9kb3ducmV2LnhtbESPT4vCMBTE74LfITzBm6YqLGttFFEL7mEPWxWvj+b1&#10;DzYvpYlav71ZWNjjMDO/YZJNbxrxoM7VlhXMphEI4tzqmksF51M6+QThPLLGxjIpeJGDzXo4SDDW&#10;9sk/9Mh8KQKEXYwKKu/bWEqXV2TQTW1LHLzCdgZ9kF0pdYfPADeNnEfRhzRYc1iosKVdRfktuxsF&#10;WXrR38urX1xtn5aHr/2+OLQnpcajfrsC4an3/+G/9lErWCxn8HsmH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ODEAAAA3AAAAA8AAAAAAAAAAAAAAAAAmAIAAGRycy9k&#10;b3ducmV2LnhtbFBLBQYAAAAABAAEAPUAAACJAwAAAAA=&#10;" stroked="f">
                <v:fill opacity="0"/>
                <v:textbox style="mso-next-textbox:#Rectangle 1191">
                  <w:txbxContent>
                    <w:p w:rsidR="006C1EE4" w:rsidRPr="00C45144" w:rsidRDefault="006C1EE4" w:rsidP="003F03AC">
                      <w:pPr>
                        <w:ind w:right="-164"/>
                        <w:rPr>
                          <w:rFonts w:ascii="Times New Roman" w:hAnsi="Times New Roman"/>
                        </w:rPr>
                      </w:pPr>
                      <w:r>
                        <w:t>B</w:t>
                      </w:r>
                      <w:r>
                        <w:rPr>
                          <w:rFonts w:ascii="Times New Roman" w:hAnsi="Times New Roman"/>
                        </w:rPr>
                        <w:t>ắt đầu</w:t>
                      </w:r>
                    </w:p>
                  </w:txbxContent>
                </v:textbox>
              </v:rect>
              <v:group id="Group 1192" o:spid="_x0000_s1470" style="position:absolute;left:2336;top:4584;width:10687;height:8776"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oundrect id="AutoShape 1193" o:spid="_x0000_s1471"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c7cYA&#10;AADcAAAADwAAAGRycy9kb3ducmV2LnhtbESP0WrCQBRE3wv+w3KFvojZVK3W6CpiKRS0D2o/4JK9&#10;JsHs3XR3o2m/vlsQ+jjMzBlmue5MLa7kfGVZwVOSgiDOra64UPB5ehu+gPABWWNtmRR8k4f1qvew&#10;xEzbGx/oegyFiBD2GSooQ2gyKX1ekkGf2IY4emfrDIYoXSG1w1uEm1qO0nQqDVYcF0psaFtSfjm2&#10;RkHx8TXm2Wm8m0+a4OTetj/b14FSj/1uswARqAv/4Xv7XSuYpM/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9c7cYAAADcAAAADwAAAAAAAAAAAAAAAACYAgAAZHJz&#10;L2Rvd25yZXYueG1sUEsFBgAAAAAEAAQA9QAAAIsDAAAAAA==&#10;">
                  <v:textbox style="mso-next-textbox:#AutoShape 1193">
                    <w:txbxContent>
                      <w:p w:rsidR="006C1EE4" w:rsidRPr="00B57DD6" w:rsidRDefault="006C1EE4" w:rsidP="003F03AC">
                        <w:pPr>
                          <w:jc w:val="center"/>
                          <w:rPr>
                            <w:rFonts w:ascii="Times New Roman" w:hAnsi="Times New Roman"/>
                          </w:rPr>
                        </w:pPr>
                        <w:r>
                          <w:rPr>
                            <w:rFonts w:ascii="Times New Roman" w:hAnsi="Times New Roman"/>
                          </w:rPr>
                          <w:t>Tổ chức thi</w:t>
                        </w:r>
                      </w:p>
                    </w:txbxContent>
                  </v:textbox>
                </v:roundrect>
                <v:shape id="AutoShape 1194" o:spid="_x0000_s1472"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w/8YAAADcAAAADwAAAGRycy9kb3ducmV2LnhtbESPQWvCQBSE7wX/w/KE3uomp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0sP/GAAAA3AAAAA8AAAAAAAAA&#10;AAAAAAAAoQIAAGRycy9kb3ducmV2LnhtbFBLBQYAAAAABAAEAPkAAACUAwAAAAA=&#10;">
                  <v:stroke endarrow="block"/>
                </v:shape>
                <v:oval id="Oval 1195" o:spid="_x0000_s1473"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IGsMA&#10;AADcAAAADwAAAGRycy9kb3ducmV2LnhtbESPQWvCQBSE7wX/w/IEL0U3SqsSXUUCitemHnp8Zp9J&#10;MPs27K4m+fduodDjMDPfMNt9bxrxJOdrywrmswQEcWF1zaWCy/dxugbhA7LGxjIpGMjDfjd622Kq&#10;bcdf9MxDKSKEfYoKqhDaVEpfVGTQz2xLHL2bdQZDlK6U2mEX4aaRiyRZSoM1x4UKW8oqKu75wyhw&#10;7+2QDefsOL/yKf/s1vpnedFKTcb9YQMiUB/+w3/ts1bwkazg90w8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7IGsMAAADcAAAADwAAAAAAAAAAAAAAAACYAgAAZHJzL2Rv&#10;d25yZXYueG1sUEsFBgAAAAAEAAQA9QAAAIgDAAAAAA==&#10;" fillcolor="black"/>
                <v:rect id="Rectangle 1196" o:spid="_x0000_s1474"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5n8MA&#10;AADcAAAADwAAAGRycy9kb3ducmV2LnhtbERPyWrDMBC9B/IPYgq9JXIXQupENqG2oT3kECcl18Ea&#10;L8QaGUt13L+vDoUeH2/fp7PpxUSj6ywreFpHIIgrqztuFFzOxWoLwnlkjb1lUvBDDtJkudhjrO2d&#10;TzSVvhEhhF2MClrvh1hKV7Vk0K3tQBy42o4GfYBjI/WI9xBuevkcRRtpsOPQ0OJA7y1Vt/LbKCiL&#10;L318u/qXq52LJv/Msjofzko9PsyHHQhPs/8X/7k/tILXKKwN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n5n8MAAADcAAAADwAAAAAAAAAAAAAAAACYAgAAZHJzL2Rv&#10;d25yZXYueG1sUEsFBgAAAAAEAAQA9QAAAIgDAAAAAA==&#10;" stroked="f">
                  <v:fill opacity="0"/>
                  <v:textbox style="mso-next-textbox:#Rectangle 1196">
                    <w:txbxContent>
                      <w:p w:rsidR="006C1EE4" w:rsidRPr="004C2EC9" w:rsidRDefault="006C1EE4" w:rsidP="003F03AC"/>
                    </w:txbxContent>
                  </v:textbox>
                </v:rect>
                <v:shape id="AutoShape 1197" o:spid="_x0000_s1475"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6Dh8UAAADcAAAADwAAAGRycy9kb3ducmV2LnhtbESPQWsCMRSE70L/Q3gFL1Kziki7NYot&#10;KJaetKXg7XXzulm6eVmSp27/fVMoeBxm5htmsep9q84UUxPYwGRcgCKugm24NvD+trm7B5UE2WIb&#10;mAz8UILV8mawwNKGC+/pfJBaZQinEg04ka7UOlWOPKZx6Iiz9xWiR8ky1tpGvGS4b/W0KObaY8N5&#10;wWFHz46q78PJG4jH/edoTh9in3g9m2xfj05eOmOGt/36EZRQL9fwf3tnDcyKB/g7k4+A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6Dh8UAAADcAAAADwAAAAAAAAAA&#10;AAAAAAChAgAAZHJzL2Rvd25yZXYueG1sUEsFBgAAAAAEAAQA+QAAAJMDAAAAAA==&#10;">
                  <v:stroke startarrow="oval"/>
                </v:shape>
                <v:rect id="Rectangle 1198" o:spid="_x0000_s1476"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jRMEA&#10;AADcAAAADwAAAGRycy9kb3ducmV2LnhtbERPy4rCMBTdD/gP4QruxlRnkLGaiqiFceFiquL20tw+&#10;sLkpTUbr35uF4PJw3stVbxpxo87VlhVMxhEI4tzqmksFp2P6+QPCeWSNjWVS8CAHq2TwscRY2zv/&#10;0S3zpQgh7GJUUHnfxlK6vCKDbmxb4sAVtjPoA+xKqTu8h3DTyGkUzaTBmkNDhS1tKsqv2b9RkKVn&#10;fZhf/NfF9mm522+3xa49KjUa9usFCE+9f4tf7l+t4HsS5ocz4QjI5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GY0TBAAAA3AAAAA8AAAAAAAAAAAAAAAAAmAIAAGRycy9kb3du&#10;cmV2LnhtbFBLBQYAAAAABAAEAPUAAACGAwAAAAA=&#10;" stroked="f">
                  <v:fill opacity="0"/>
                  <v:textbox style="mso-next-textbox:#Rectangle 1198">
                    <w:txbxContent>
                      <w:p w:rsidR="006C1EE4" w:rsidRPr="004C2EC9" w:rsidRDefault="006C1EE4" w:rsidP="003F03AC"/>
                    </w:txbxContent>
                  </v:textbox>
                </v:rect>
              </v:group>
              <v:group id="Group 1199" o:spid="_x0000_s1477" style="position:absolute;left:4032;top:21697;width:7486;height:5506" coordorigin="5883,14987" coordsize="1179,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oval id="Oval 1200" o:spid="_x0000_s1478" style="position:absolute;left:6267;top:15146;width:352;height:3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04cUA&#10;AADcAAAADwAAAGRycy9kb3ducmV2LnhtbESPUWvCQBCE3wv9D8cWfKuXaElL9AwSUIQ2FK3g65Jb&#10;k2BuL+TOJP33vUKhj8PsfLOzzibTioF611hWEM8jEMSl1Q1XCs5fu+c3EM4ja2wtk4JvcpBtHh/W&#10;mGo78pGGk69EgLBLUUHtfZdK6cqaDLq57YiDd7W9QR9kX0nd4xjgppWLKEqkwYZDQ40d5TWVt9Pd&#10;hDeWr8kxx+52KfZF8flh4vehiZWaPU3bFQhPk/8//ksftIKXKIbfMYE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DThxQAAANwAAAAPAAAAAAAAAAAAAAAAAJgCAABkcnMv&#10;ZG93bnJldi54bWxQSwUGAAAAAAQABAD1AAAAigMAAAAA&#10;" filled="f" fillcolor="black"/>
                <v:oval id="Oval 1201" o:spid="_x0000_s1479" style="position:absolute;left:6315;top:15199;width:261;height:2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rgsIA&#10;AADcAAAADwAAAGRycy9kb3ducmV2LnhtbESPQYvCMBSE78L+h/AW9iKaKipSjSIFF69WD3t82zzb&#10;YvNSkmjbf79ZEDwOM/MNs933phFPcr62rGA2TUAQF1bXXCq4Xo6TNQgfkDU2lknBQB72u4/RFlNt&#10;Oz7TMw+liBD2KSqoQmhTKX1RkUE/tS1x9G7WGQxRulJqh12Em0bOk2QlDdYcFypsKauouOcPo8CN&#10;2yEbTtlx9svf+bJb65/VVSv19dkfNiAC9eEdfrVPWsEimcP/mXg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WuCwgAAANwAAAAPAAAAAAAAAAAAAAAAAJgCAABkcnMvZG93&#10;bnJldi54bWxQSwUGAAAAAAQABAD1AAAAhwMAAAAA&#10;" fillcolor="black"/>
                <v:rect id="Rectangle 1202" o:spid="_x0000_s1480" style="position:absolute;left:5883;top:15467;width:1179;height: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1r7sUA&#10;AADcAAAADwAAAGRycy9kb3ducmV2LnhtbESPQWvCQBSE74X+h+UVvDWbVikaXaU0CdhDD0Yl10f2&#10;mQSzb0N21fjv3UKhx2FmvmFWm9F04kqDay0reItiEMSV1S3XCg77/HUOwnlkjZ1lUnAnB5v189MK&#10;E21vvKNr4WsRIOwSVNB43ydSuqohgy6yPXHwTnYw6IMcaqkHvAW46eR7HH9Igy2HhQZ7+mqoOhcX&#10;o6DIj/pnUfppace8zr7T9JT1e6UmL+PnEoSn0f+H/9pbrWAWT+H3TD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WvuxQAAANwAAAAPAAAAAAAAAAAAAAAAAJgCAABkcnMv&#10;ZG93bnJldi54bWxQSwUGAAAAAAQABAD1AAAAigMAAAAA&#10;" stroked="f">
                  <v:fill opacity="0"/>
                  <v:textbox style="mso-next-textbox:#Rectangle 1202">
                    <w:txbxContent>
                      <w:p w:rsidR="006C1EE4" w:rsidRPr="002D0673" w:rsidRDefault="006C1EE4" w:rsidP="003F03AC">
                        <w:pPr>
                          <w:ind w:right="-344"/>
                          <w:rPr>
                            <w:rFonts w:ascii="Times New Roman" w:hAnsi="Times New Roman"/>
                          </w:rPr>
                        </w:pPr>
                        <w:r>
                          <w:t>K</w:t>
                        </w:r>
                        <w:r>
                          <w:rPr>
                            <w:rFonts w:ascii="Times New Roman" w:hAnsi="Times New Roman"/>
                          </w:rPr>
                          <w:t>ết thúc</w:t>
                        </w:r>
                      </w:p>
                    </w:txbxContent>
                  </v:textbox>
                </v:rect>
                <v:shape id="AutoShape 1203" o:spid="_x0000_s1481" type="#_x0000_t32" style="position:absolute;left:6446;top:14987;width:7;height:21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aZ5MQAAADcAAAADwAAAGRycy9kb3ducmV2LnhtbESPT2vCQBTE70K/w/IKvemmEqxEV5FS&#10;aSh48C94e2Sfm9js25Ddavz2rlDwOMzMb5jpvLO1uFDrK8cK3gcJCOLC6YqNgt122R+D8AFZY+2Y&#10;FNzIw3z20ptipt2V13TZBCMihH2GCsoQmkxKX5Rk0Q9cQxy9k2sthihbI3WL1wi3tRwmyUharDgu&#10;lNjQZ0nF7+bPKsADLw4/+vu4z08f/suYdCXPuVJvr91iAiJQF57h/3auFaRJ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FpnkxAAAANwAAAAPAAAAAAAAAAAA&#10;AAAAAKECAABkcnMvZG93bnJldi54bWxQSwUGAAAAAAQABAD5AAAAkgMAAAAA&#10;">
                  <v:stroke startarrow="block"/>
                </v:shape>
              </v:group>
              <v:group id="Group 1264" o:spid="_x0000_s1482" style="position:absolute;left:2273;top:13360;width:10687;height:8972" coordorigin="2705,3464" coordsize="1683,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roundrect id="AutoShape 1265" o:spid="_x0000_s1483" style="position:absolute;left:2705;top:3939;width:1683;height:73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ED8YA&#10;AADcAAAADwAAAGRycy9kb3ducmV2LnhtbESP0WrCQBRE3wv+w3ILfRHd2Git0VXEUhBaHxr7AZfs&#10;NQnN3o27q6b9elcQ+jjMzBlmsepMI87kfG1ZwWiYgCAurK65VPC9fx+8gvABWWNjmRT8kofVsvew&#10;wEzbC3/ROQ+liBD2GSqoQmgzKX1RkUE/tC1x9A7WGQxRulJqh5cIN418TpIXabDmuFBhS5uKip/8&#10;ZBSUu2PK0336MRu3wclPe/rbvPWVenrs1nMQgbrwH763t1pBOpvA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ED8YAAADcAAAADwAAAAAAAAAAAAAAAACYAgAAZHJz&#10;L2Rvd25yZXYueG1sUEsFBgAAAAAEAAQA9QAAAIsDAAAAAA==&#10;">
                  <v:textbox style="mso-next-textbox:#AutoShape 1265">
                    <w:txbxContent>
                      <w:p w:rsidR="006C1EE4" w:rsidRPr="00B57DD6" w:rsidRDefault="006C1EE4" w:rsidP="003F03AC">
                        <w:pPr>
                          <w:jc w:val="center"/>
                          <w:rPr>
                            <w:rFonts w:ascii="Times New Roman" w:hAnsi="Times New Roman"/>
                          </w:rPr>
                        </w:pPr>
                        <w:r>
                          <w:rPr>
                            <w:rFonts w:ascii="Times New Roman" w:hAnsi="Times New Roman"/>
                          </w:rPr>
                          <w:t>Cấp chứng chỉ</w:t>
                        </w:r>
                      </w:p>
                    </w:txbxContent>
                  </v:textbox>
                </v:roundrect>
                <v:shape id="AutoShape 1266" o:spid="_x0000_s1484" type="#_x0000_t32" style="position:absolute;left:3557;top:3464;width:8;height:40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v:oval id="Oval 1267" o:spid="_x0000_s1485" style="position:absolute;left:3507;top:3870;width:116;height:1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Q+MUA&#10;AADcAAAADwAAAGRycy9kb3ducmV2LnhtbESPQWvCQBSE70L/w/IKvUjdWKnaNBuRgMVrowePr9nX&#10;JDT7NuyuJvn3XaHQ4zAz3zDZbjSduJHzrWUFy0UCgriyuuVawfl0eN6C8AFZY2eZFEzkYZc/zDJM&#10;tR34k25lqEWEsE9RQRNCn0rpq4YM+oXtiaP3bZ3BEKWrpXY4RLjp5EuSrKXBluNCgz0VDVU/5dUo&#10;cPN+KqZjcVh+8Uf5Omz1ZX3WSj09jvt3EIHG8B/+ax+1gtXbB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D4xQAAANwAAAAPAAAAAAAAAAAAAAAAAJgCAABkcnMv&#10;ZG93bnJldi54bWxQSwUGAAAAAAQABAD1AAAAigMAAAAA&#10;" fillcolor="black"/>
                <v:rect id="Rectangle 1268" o:spid="_x0000_s1486" style="position:absolute;left:3533;top:3617;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fcAA&#10;AADcAAAADwAAAGRycy9kb3ducmV2LnhtbERPTYvCMBC9C/6HMMLeNFVBtBpF1IIePNju4nVoxrbY&#10;TEqT1frvzUHw+Hjfq01navGg1lWWFYxHEQji3OqKCwW/WTKcg3AeWWNtmRS8yMFm3e+tMNb2yRd6&#10;pL4QIYRdjApK75tYSpeXZNCNbEMcuJttDfoA20LqFp8h3NRyEkUzabDi0FBiQ7uS8nv6bxSkyZ8+&#10;L65+erVdUhxO+/3t0GRK/Qy67RKEp85/xR/3USuYLsLa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mhfcAAAADcAAAADwAAAAAAAAAAAAAAAACYAgAAZHJzL2Rvd25y&#10;ZXYueG1sUEsFBgAAAAAEAAQA9QAAAIUDAAAAAA==&#10;" stroked="f">
                  <v:fill opacity="0"/>
                  <v:textbox style="mso-next-textbox:#Rectangle 1268">
                    <w:txbxContent>
                      <w:p w:rsidR="006C1EE4" w:rsidRPr="004C2EC9" w:rsidRDefault="006C1EE4" w:rsidP="003F03AC"/>
                    </w:txbxContent>
                  </v:textbox>
                </v:rect>
                <v:shape id="AutoShape 1269" o:spid="_x0000_s1487" type="#_x0000_t32" style="position:absolute;left:3547;top:4669;width:1;height: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7bZcYAAADcAAAADwAAAGRycy9kb3ducmV2LnhtbESPQUsDMRSE74L/ITzBi7TZVil2bVpq&#10;oUXx1FoKvb1unpvFzcuSPNv13xtB8DjMzDfMbNH7Vp0ppiawgdGwAEVcBdtwbWD/vh48gkqCbLEN&#10;TAa+KcFifn01w9KGC2/pvJNaZQinEg04ka7UOlWOPKZh6Iiz9xGiR8ky1tpGvGS4b/W4KCbaY8N5&#10;wWFHK0fV5+7LG4jH7eluQgexz7x8GG3ejk5eO2Nub/rlEyihXv7Df+0Xa+B+OoXfM/kI6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u22XGAAAA3AAAAA8AAAAAAAAA&#10;AAAAAAAAoQIAAGRycy9kb3ducmV2LnhtbFBLBQYAAAAABAAEAPkAAACUAwAAAAA=&#10;">
                  <v:stroke startarrow="oval"/>
                </v:shape>
                <v:rect id="Rectangle 1270" o:spid="_x0000_s1488" style="position:absolute;left:3518;top:4615;width:765;height:4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mcMA&#10;AADcAAAADwAAAGRycy9kb3ducmV2LnhtbERPyWrDMBC9B/IPYgq9JXIXQupENqG2oT3kECcl18Ea&#10;L8QaGUt13L+vDoUeH2/fp7PpxUSj6ywreFpHIIgrqztuFFzOxWoLwnlkjb1lUvBDDtJkudhjrO2d&#10;TzSVvhEhhF2MClrvh1hKV7Vk0K3tQBy42o4GfYBjI/WI9xBuevkcRRtpsOPQ0OJA7y1Vt/LbKCiL&#10;L318u/qXq52LJv/Msjofzko9PsyHHQhPs/8X/7k/tILXKMwPZ8IRkM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1mcMAAADcAAAADwAAAAAAAAAAAAAAAACYAgAAZHJzL2Rv&#10;d25yZXYueG1sUEsFBgAAAAAEAAQA9QAAAIgDAAAAAA==&#10;" stroked="f">
                  <v:fill opacity="0"/>
                  <v:textbox style="mso-next-textbox:#Rectangle 1270">
                    <w:txbxContent>
                      <w:p w:rsidR="006C1EE4" w:rsidRPr="004C2EC9" w:rsidRDefault="006C1EE4" w:rsidP="003F03AC"/>
                    </w:txbxContent>
                  </v:textbox>
                </v:rect>
              </v:group>
              <w10:wrap type="square"/>
            </v:group>
          </w:pict>
        </w:r>
        <w:r w:rsidR="003F03AC" w:rsidRPr="003D22F6">
          <w:rPr>
            <w:rFonts w:ascii="Times New Roman" w:hAnsi="Times New Roman"/>
            <w:color w:val="000000"/>
            <w:sz w:val="26"/>
            <w:szCs w:val="26"/>
          </w:rPr>
          <w:t xml:space="preserve"> đoạn chính: Tổ chức thi và Cấp chứng chỉ. Trong thực tế, hai giai đoạn này gắn kết với nhau thành một quá trình xuyên suốt như hình vẽ H1. Tuy nhiên, để dễ dàng trong việc mô hình hóa và mô tả chi tiết các nghiệp vụ, mỗi giai đoạn đó sẽ được “mịn hóa” thành một quy trình con (Hình H2.a. và H2.b.).</w:t>
        </w:r>
        <w:r w:rsidR="003F03AC" w:rsidRPr="00F22470">
          <w:rPr>
            <w:rFonts w:ascii="Times New Roman" w:hAnsi="Times New Roman"/>
            <w:color w:val="000000"/>
            <w:sz w:val="26"/>
            <w:szCs w:val="26"/>
          </w:rPr>
          <w:t xml:space="preserve"> </w:t>
        </w:r>
      </w:ins>
    </w:p>
    <w:p w:rsidR="003F03AC" w:rsidRDefault="003F03AC" w:rsidP="00B562B0">
      <w:pPr>
        <w:pStyle w:val="ListParagraph"/>
        <w:ind w:left="0" w:firstLine="360"/>
        <w:jc w:val="both"/>
        <w:rPr>
          <w:ins w:id="1012" w:author="DHA" w:date="2010-07-06T00:54:00Z"/>
          <w:rFonts w:ascii="Times New Roman" w:hAnsi="Times New Roman"/>
          <w:color w:val="000000"/>
          <w:sz w:val="26"/>
          <w:szCs w:val="26"/>
        </w:rPr>
        <w:pPrChange w:id="1013" w:author="DHA" w:date="2010-07-06T02:58:00Z">
          <w:pPr>
            <w:pStyle w:val="ListParagraph"/>
            <w:jc w:val="both"/>
          </w:pPr>
        </w:pPrChange>
      </w:pPr>
      <w:ins w:id="1014" w:author="DHA" w:date="2010-07-06T00:54:00Z">
        <w:r w:rsidRPr="003D22F6">
          <w:rPr>
            <w:rFonts w:ascii="Times New Roman" w:hAnsi="Times New Roman"/>
            <w:color w:val="000000"/>
            <w:sz w:val="26"/>
            <w:szCs w:val="26"/>
          </w:rPr>
          <w:t xml:space="preserve">Giai đoạn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xml:space="preserve"> kéo dài từ thời điểm bắt đầu nhận hồ sơ đăng ký dự thi của thí sinh tự do đến thời điểm công bố điểm thi phúc khảo. Khi giai đoạn này kết thúc, danh sách thí sinh thi đạt sẽ được duyệt và xin cấp chứng chỉ. Khi đó, giai đoạn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được bắt đầu và kéo dài cho đến khi các chứng chỉ đã được hoàn tất và sẵn sàng cấp.</w:t>
        </w:r>
      </w:ins>
    </w:p>
    <w:p w:rsidR="003F03AC" w:rsidRDefault="003F03AC" w:rsidP="003F03AC">
      <w:pPr>
        <w:pStyle w:val="ListParagraph"/>
        <w:numPr>
          <w:ilvl w:val="2"/>
          <w:numId w:val="45"/>
        </w:numPr>
        <w:jc w:val="both"/>
        <w:rPr>
          <w:ins w:id="1015" w:author="DHA" w:date="2010-07-06T00:54:00Z"/>
          <w:rFonts w:ascii="Times New Roman" w:hAnsi="Times New Roman"/>
          <w:sz w:val="26"/>
        </w:rPr>
      </w:pPr>
      <w:ins w:id="1016" w:author="DHA" w:date="2010-07-06T00:54:00Z">
        <w:r>
          <w:rPr>
            <w:rFonts w:ascii="Times New Roman" w:hAnsi="Times New Roman"/>
            <w:sz w:val="26"/>
          </w:rPr>
          <w:t>Quy trình tổ chức thi</w:t>
        </w:r>
      </w:ins>
    </w:p>
    <w:p w:rsidR="003F03AC" w:rsidRPr="00C900E0" w:rsidRDefault="003F03AC" w:rsidP="00B562B0">
      <w:pPr>
        <w:pStyle w:val="ListParagraph"/>
        <w:ind w:left="0" w:firstLine="270"/>
        <w:jc w:val="both"/>
        <w:rPr>
          <w:ins w:id="1017" w:author="DHA" w:date="2010-07-06T00:54:00Z"/>
          <w:rFonts w:ascii="Times New Roman" w:hAnsi="Times New Roman"/>
          <w:color w:val="000000"/>
          <w:sz w:val="26"/>
          <w:szCs w:val="26"/>
        </w:rPr>
        <w:pPrChange w:id="1018" w:author="DHA" w:date="2010-07-06T02:58:00Z">
          <w:pPr>
            <w:pStyle w:val="ListParagraph"/>
            <w:ind w:left="1080" w:firstLine="270"/>
            <w:jc w:val="both"/>
          </w:pPr>
        </w:pPrChange>
      </w:pPr>
      <w:ins w:id="1019" w:author="DHA" w:date="2010-07-06T00:54:00Z">
        <w:r w:rsidRPr="003D22F6">
          <w:rPr>
            <w:rFonts w:ascii="Times New Roman" w:hAnsi="Times New Roman"/>
            <w:color w:val="000000"/>
            <w:sz w:val="26"/>
            <w:szCs w:val="26"/>
          </w:rPr>
          <w:t xml:space="preserve">Hình vẽ H2.a. mô tả một cách chi tiết các công việc cần được thực hiện để phục vụ cho </w:t>
        </w:r>
        <w:r w:rsidRPr="003D22F6">
          <w:rPr>
            <w:rFonts w:ascii="Times New Roman" w:hAnsi="Times New Roman"/>
            <w:i/>
            <w:color w:val="000000"/>
            <w:sz w:val="26"/>
            <w:szCs w:val="26"/>
          </w:rPr>
          <w:t>quy trình tổ chức thi</w:t>
        </w:r>
        <w:r w:rsidRPr="003D22F6">
          <w:rPr>
            <w:rFonts w:ascii="Times New Roman" w:hAnsi="Times New Roman"/>
            <w:color w:val="000000"/>
            <w:sz w:val="26"/>
            <w:szCs w:val="26"/>
          </w:rPr>
          <w:t xml:space="preserve">. Mỗi ô hình chữ nhật trong sơ đồ thể hiện cho một đơn vị công việc. Kèm theo đó là thông tin về ngày bắt đầu và ngày kết thúc đơn vị công việc đó. </w:t>
        </w:r>
      </w:ins>
    </w:p>
    <w:p w:rsidR="003F03AC" w:rsidRPr="00C900E0" w:rsidRDefault="003F03AC" w:rsidP="00B562B0">
      <w:pPr>
        <w:pStyle w:val="ListParagraph"/>
        <w:ind w:left="0" w:firstLine="270"/>
        <w:jc w:val="both"/>
        <w:rPr>
          <w:ins w:id="1020" w:author="DHA" w:date="2010-07-06T00:54:00Z"/>
          <w:rFonts w:ascii="Times New Roman" w:hAnsi="Times New Roman"/>
          <w:color w:val="000000"/>
          <w:sz w:val="26"/>
          <w:szCs w:val="26"/>
        </w:rPr>
        <w:pPrChange w:id="1021" w:author="DHA" w:date="2010-07-06T02:58:00Z">
          <w:pPr>
            <w:pStyle w:val="ListParagraph"/>
            <w:ind w:left="1080" w:firstLine="270"/>
            <w:jc w:val="both"/>
          </w:pPr>
        </w:pPrChange>
      </w:pPr>
      <w:ins w:id="1022" w:author="DHA" w:date="2010-07-06T00:54:00Z">
        <w:r>
          <w:rPr>
            <w:rFonts w:ascii="Times New Roman" w:hAnsi="Times New Roman"/>
            <w:color w:val="000000"/>
            <w:sz w:val="26"/>
            <w:szCs w:val="26"/>
          </w:rPr>
          <w:t xml:space="preserve">Mỗi đợt thi được đặc trưng bởi ngày diễn ra đợt thi đó. </w:t>
        </w:r>
        <w:r w:rsidRPr="003D22F6">
          <w:rPr>
            <w:rFonts w:ascii="Times New Roman" w:hAnsi="Times New Roman"/>
            <w:color w:val="000000"/>
            <w:sz w:val="26"/>
            <w:szCs w:val="26"/>
          </w:rPr>
          <w:t>Gọi t là ngày tổ chức thi, khi đó có thể xác định được các mốc thời gian tương ứng cho các công việc khác.</w:t>
        </w:r>
      </w:ins>
    </w:p>
    <w:p w:rsidR="003F03AC" w:rsidRPr="00827EFE" w:rsidRDefault="003F03AC" w:rsidP="003F03AC">
      <w:pPr>
        <w:numPr>
          <w:ilvl w:val="1"/>
          <w:numId w:val="4"/>
        </w:numPr>
        <w:ind w:left="630" w:hanging="270"/>
        <w:contextualSpacing/>
        <w:jc w:val="both"/>
        <w:outlineLvl w:val="4"/>
        <w:rPr>
          <w:ins w:id="1023" w:author="DHA" w:date="2010-07-06T00:54:00Z"/>
          <w:rFonts w:ascii="Times New Roman" w:hAnsi="Times New Roman"/>
          <w:b/>
          <w:color w:val="000000"/>
          <w:sz w:val="26"/>
          <w:szCs w:val="26"/>
        </w:rPr>
      </w:pPr>
      <w:ins w:id="1024" w:author="DHA" w:date="2010-07-06T00:54:00Z">
        <w:r w:rsidRPr="00827EFE">
          <w:rPr>
            <w:rFonts w:ascii="Times New Roman" w:hAnsi="Times New Roman"/>
            <w:b/>
            <w:color w:val="000000"/>
            <w:sz w:val="26"/>
            <w:szCs w:val="26"/>
          </w:rPr>
          <w:t>Nhận hồ sơ đăng ký dự thi.</w:t>
        </w:r>
      </w:ins>
    </w:p>
    <w:p w:rsidR="003F03AC" w:rsidRPr="00827EFE" w:rsidRDefault="003F03AC" w:rsidP="00B562B0">
      <w:pPr>
        <w:ind w:firstLine="270"/>
        <w:contextualSpacing/>
        <w:jc w:val="both"/>
        <w:rPr>
          <w:ins w:id="1025" w:author="DHA" w:date="2010-07-06T00:54:00Z"/>
          <w:rFonts w:ascii="Times New Roman" w:hAnsi="Times New Roman"/>
          <w:color w:val="000000"/>
          <w:sz w:val="26"/>
          <w:szCs w:val="26"/>
        </w:rPr>
        <w:pPrChange w:id="1026" w:author="DHA" w:date="2010-07-06T02:58:00Z">
          <w:pPr>
            <w:ind w:left="630" w:firstLine="270"/>
            <w:contextualSpacing/>
            <w:jc w:val="both"/>
          </w:pPr>
        </w:pPrChange>
      </w:pPr>
      <w:ins w:id="1027" w:author="DHA" w:date="2010-07-06T00:54:00Z">
        <w:r w:rsidRPr="00827EFE">
          <w:rPr>
            <w:rFonts w:ascii="Times New Roman" w:hAnsi="Times New Roman"/>
            <w:color w:val="000000"/>
            <w:sz w:val="26"/>
            <w:szCs w:val="26"/>
          </w:rPr>
          <w:t xml:space="preserve">Thời gian nhận hồ sơ đăng ký dự thi bắt đầu từ ngày thứ t – 21 </w:t>
        </w:r>
        <w:r w:rsidRPr="00323071">
          <w:rPr>
            <w:rFonts w:ascii="Times New Roman" w:hAnsi="Times New Roman"/>
            <w:b/>
            <w:color w:val="000000"/>
            <w:sz w:val="26"/>
            <w:vertAlign w:val="superscript"/>
          </w:rPr>
          <w:footnoteReference w:id="5"/>
        </w:r>
        <w:r w:rsidRPr="00827EFE">
          <w:rPr>
            <w:rFonts w:ascii="Times New Roman" w:hAnsi="Times New Roman"/>
            <w:b/>
            <w:color w:val="000000"/>
            <w:sz w:val="26"/>
            <w:szCs w:val="26"/>
          </w:rPr>
          <w:t xml:space="preserve"> </w:t>
        </w:r>
        <w:r w:rsidRPr="00827EFE">
          <w:rPr>
            <w:rFonts w:ascii="Times New Roman" w:hAnsi="Times New Roman"/>
            <w:color w:val="000000"/>
            <w:sz w:val="26"/>
            <w:szCs w:val="26"/>
          </w:rPr>
          <w:t>và kết thúc vào ngày t–7 .</w:t>
        </w:r>
      </w:ins>
    </w:p>
    <w:p w:rsidR="003F03AC" w:rsidRPr="00827EFE" w:rsidRDefault="003F03AC" w:rsidP="003F03AC">
      <w:pPr>
        <w:numPr>
          <w:ilvl w:val="1"/>
          <w:numId w:val="4"/>
        </w:numPr>
        <w:ind w:left="630" w:hanging="270"/>
        <w:contextualSpacing/>
        <w:jc w:val="both"/>
        <w:outlineLvl w:val="4"/>
        <w:rPr>
          <w:ins w:id="1030" w:author="DHA" w:date="2010-07-06T00:54:00Z"/>
          <w:rFonts w:ascii="Times New Roman" w:hAnsi="Times New Roman"/>
          <w:b/>
          <w:color w:val="000000"/>
          <w:sz w:val="26"/>
          <w:szCs w:val="26"/>
        </w:rPr>
      </w:pPr>
      <w:ins w:id="1031" w:author="DHA" w:date="2010-07-06T00:54:00Z">
        <w:r w:rsidRPr="00827EFE">
          <w:rPr>
            <w:rFonts w:ascii="Times New Roman" w:hAnsi="Times New Roman"/>
            <w:b/>
            <w:color w:val="000000"/>
            <w:sz w:val="26"/>
            <w:szCs w:val="26"/>
          </w:rPr>
          <w:lastRenderedPageBreak/>
          <w:t>Phân công cán bộ coi thi.</w:t>
        </w:r>
      </w:ins>
    </w:p>
    <w:p w:rsidR="003F03AC" w:rsidRPr="00827EFE" w:rsidRDefault="003F03AC" w:rsidP="00B562B0">
      <w:pPr>
        <w:ind w:firstLine="270"/>
        <w:jc w:val="both"/>
        <w:rPr>
          <w:ins w:id="1032" w:author="DHA" w:date="2010-07-06T00:54:00Z"/>
          <w:rFonts w:ascii="Times New Roman" w:hAnsi="Times New Roman"/>
          <w:color w:val="000000"/>
          <w:sz w:val="26"/>
          <w:szCs w:val="26"/>
        </w:rPr>
        <w:pPrChange w:id="1033" w:author="DHA" w:date="2010-07-06T02:58:00Z">
          <w:pPr>
            <w:ind w:left="630" w:firstLine="270"/>
            <w:jc w:val="both"/>
          </w:pPr>
        </w:pPrChange>
      </w:pPr>
      <w:ins w:id="1034" w:author="DHA" w:date="2010-07-06T00:54:00Z">
        <w:r>
          <w:rPr>
            <w:rFonts w:ascii="Times New Roman" w:hAnsi="Times New Roman"/>
            <w:color w:val="000000"/>
            <w:sz w:val="26"/>
            <w:szCs w:val="26"/>
          </w:rPr>
          <w:t>Theo quy định của Bộ Giáo Dục &amp; Đào Tạo, kỳ thi cấp chứng chỉ quốc gia có các ràng buộc sau đối với việc phân công cán bộ coi thi:</w:t>
        </w:r>
      </w:ins>
    </w:p>
    <w:p w:rsidR="003F03AC" w:rsidRPr="00827EFE" w:rsidRDefault="003F03AC" w:rsidP="003F03AC">
      <w:pPr>
        <w:numPr>
          <w:ilvl w:val="0"/>
          <w:numId w:val="7"/>
        </w:numPr>
        <w:ind w:left="1481" w:hanging="284"/>
        <w:contextualSpacing/>
        <w:jc w:val="both"/>
        <w:rPr>
          <w:ins w:id="1035" w:author="DHA" w:date="2010-07-06T00:54:00Z"/>
          <w:rFonts w:ascii="Times New Roman" w:hAnsi="Times New Roman"/>
          <w:color w:val="000000"/>
          <w:sz w:val="26"/>
          <w:szCs w:val="26"/>
        </w:rPr>
      </w:pPr>
      <w:ins w:id="1036" w:author="DHA" w:date="2010-07-06T00:54:00Z">
        <w:r w:rsidRPr="00827EFE">
          <w:rPr>
            <w:rFonts w:ascii="Times New Roman" w:hAnsi="Times New Roman"/>
            <w:color w:val="000000"/>
            <w:sz w:val="26"/>
            <w:szCs w:val="26"/>
          </w:rPr>
          <w:t>Một phòng máy có tối thiểu một giám thị.</w:t>
        </w:r>
      </w:ins>
    </w:p>
    <w:p w:rsidR="003F03AC" w:rsidRPr="00827EFE" w:rsidRDefault="003F03AC" w:rsidP="003F03AC">
      <w:pPr>
        <w:numPr>
          <w:ilvl w:val="0"/>
          <w:numId w:val="7"/>
        </w:numPr>
        <w:ind w:left="1481" w:hanging="284"/>
        <w:contextualSpacing/>
        <w:jc w:val="both"/>
        <w:rPr>
          <w:ins w:id="1037" w:author="DHA" w:date="2010-07-06T00:54:00Z"/>
          <w:rFonts w:ascii="Times New Roman" w:hAnsi="Times New Roman"/>
          <w:color w:val="000000"/>
          <w:sz w:val="26"/>
          <w:szCs w:val="26"/>
        </w:rPr>
      </w:pPr>
      <w:ins w:id="1038" w:author="DHA" w:date="2010-07-06T00:54:00Z">
        <w:r w:rsidRPr="00827EFE">
          <w:rPr>
            <w:rFonts w:ascii="Times New Roman" w:hAnsi="Times New Roman"/>
            <w:color w:val="000000"/>
            <w:sz w:val="26"/>
            <w:szCs w:val="26"/>
          </w:rPr>
          <w:t>Một giám thị sẽ coi thi cho khoảng 25 thí sinh.</w:t>
        </w:r>
      </w:ins>
    </w:p>
    <w:p w:rsidR="003F03AC" w:rsidRPr="00827EFE" w:rsidRDefault="003F03AC" w:rsidP="003F03AC">
      <w:pPr>
        <w:numPr>
          <w:ilvl w:val="0"/>
          <w:numId w:val="7"/>
        </w:numPr>
        <w:ind w:left="1481" w:hanging="284"/>
        <w:contextualSpacing/>
        <w:jc w:val="both"/>
        <w:rPr>
          <w:ins w:id="1039" w:author="DHA" w:date="2010-07-06T00:54:00Z"/>
          <w:rFonts w:ascii="Times New Roman" w:hAnsi="Times New Roman"/>
          <w:color w:val="000000"/>
          <w:sz w:val="26"/>
          <w:szCs w:val="26"/>
        </w:rPr>
      </w:pPr>
      <w:ins w:id="1040" w:author="DHA" w:date="2010-07-06T00:54:00Z">
        <w:r w:rsidRPr="00827EFE">
          <w:rPr>
            <w:rFonts w:ascii="Times New Roman" w:hAnsi="Times New Roman"/>
            <w:color w:val="000000"/>
            <w:sz w:val="26"/>
            <w:szCs w:val="26"/>
          </w:rPr>
          <w:t>Không phân công một giám thị coi thi nhiều đợt thi liên tục tại một địa điểm.</w:t>
        </w:r>
      </w:ins>
    </w:p>
    <w:p w:rsidR="003F03AC" w:rsidRPr="00827EFE" w:rsidRDefault="003F03AC" w:rsidP="00B562B0">
      <w:pPr>
        <w:ind w:firstLine="270"/>
        <w:jc w:val="both"/>
        <w:rPr>
          <w:ins w:id="1041" w:author="DHA" w:date="2010-07-06T00:54:00Z"/>
          <w:rFonts w:ascii="Times New Roman" w:hAnsi="Times New Roman"/>
          <w:color w:val="000000"/>
          <w:sz w:val="26"/>
          <w:szCs w:val="26"/>
        </w:rPr>
        <w:pPrChange w:id="1042" w:author="DHA" w:date="2010-07-06T02:59:00Z">
          <w:pPr>
            <w:ind w:left="630" w:firstLine="270"/>
            <w:jc w:val="both"/>
          </w:pPr>
        </w:pPrChange>
      </w:pPr>
      <w:ins w:id="1043" w:author="DHA" w:date="2010-07-06T00:54:00Z">
        <w:r w:rsidRPr="003D22F6">
          <w:rPr>
            <w:rFonts w:ascii="Times New Roman" w:hAnsi="Times New Roman"/>
            <w:color w:val="000000"/>
            <w:sz w:val="26"/>
            <w:szCs w:val="26"/>
          </w:rPr>
          <w:t>Dựa vào số lượng thí sinh đăng ký dự thi và nhân lực hiện có, bộ phận phụ trách tổ chức thi sẽ thực hiện phân công cán bộ</w:t>
        </w:r>
        <w:r>
          <w:rPr>
            <w:rFonts w:ascii="Times New Roman" w:hAnsi="Times New Roman"/>
            <w:color w:val="000000"/>
            <w:sz w:val="26"/>
            <w:szCs w:val="26"/>
          </w:rPr>
          <w:t xml:space="preserve"> coi thi. </w:t>
        </w:r>
        <w:r w:rsidRPr="00827EFE">
          <w:rPr>
            <w:rFonts w:ascii="Times New Roman" w:hAnsi="Times New Roman"/>
            <w:color w:val="000000"/>
            <w:sz w:val="26"/>
            <w:szCs w:val="26"/>
          </w:rPr>
          <w:t>Quá trình phân công cán bộ coi thi có thể bắt đầu trước khi kết thúc nhận hồ sơ dự thi của thí sinh (thông thường là vào ngày t - 7). Dựa vào kinh nghiệm thực tế, bộ phận phụ trách sẽ dự trù tổng số thí sinh dựa vào tình hình đăng ký hiện tại và căn cứ vào đó thực hiện phân công cán bộ coi thi. Những điều chỉnh nếu có (ít xảy ra) sẽ được thực hiện trước ngày t.</w:t>
        </w:r>
      </w:ins>
    </w:p>
    <w:p w:rsidR="003F03AC" w:rsidRPr="00827EFE" w:rsidRDefault="003F03AC" w:rsidP="003F03AC">
      <w:pPr>
        <w:numPr>
          <w:ilvl w:val="1"/>
          <w:numId w:val="4"/>
        </w:numPr>
        <w:ind w:left="630" w:hanging="270"/>
        <w:contextualSpacing/>
        <w:jc w:val="both"/>
        <w:outlineLvl w:val="4"/>
        <w:rPr>
          <w:ins w:id="1044" w:author="DHA" w:date="2010-07-06T00:54:00Z"/>
          <w:rFonts w:ascii="Times New Roman" w:hAnsi="Times New Roman"/>
          <w:b/>
          <w:color w:val="000000"/>
          <w:sz w:val="26"/>
          <w:szCs w:val="26"/>
        </w:rPr>
      </w:pPr>
      <w:ins w:id="1045" w:author="DHA" w:date="2010-07-06T00:54:00Z">
        <w:r w:rsidRPr="00827EFE">
          <w:rPr>
            <w:rFonts w:ascii="Times New Roman" w:hAnsi="Times New Roman"/>
            <w:b/>
            <w:color w:val="000000"/>
            <w:sz w:val="26"/>
            <w:szCs w:val="26"/>
          </w:rPr>
          <w:t>Chuẩn bị đề thi.</w:t>
        </w:r>
      </w:ins>
    </w:p>
    <w:p w:rsidR="003F03AC" w:rsidRPr="00827EFE" w:rsidRDefault="003F03AC" w:rsidP="00B562B0">
      <w:pPr>
        <w:ind w:firstLine="270"/>
        <w:contextualSpacing/>
        <w:jc w:val="both"/>
        <w:rPr>
          <w:ins w:id="1046" w:author="DHA" w:date="2010-07-06T00:54:00Z"/>
          <w:rFonts w:ascii="Times New Roman" w:hAnsi="Times New Roman"/>
          <w:color w:val="000000"/>
          <w:sz w:val="26"/>
          <w:szCs w:val="26"/>
        </w:rPr>
        <w:pPrChange w:id="1047" w:author="DHA" w:date="2010-07-06T02:59:00Z">
          <w:pPr>
            <w:ind w:left="630" w:firstLine="270"/>
            <w:contextualSpacing/>
            <w:jc w:val="both"/>
          </w:pPr>
        </w:pPrChange>
      </w:pPr>
      <w:ins w:id="1048" w:author="DHA" w:date="2010-07-06T00:54:00Z">
        <w:r w:rsidRPr="00827EFE">
          <w:rPr>
            <w:rFonts w:ascii="Times New Roman" w:hAnsi="Times New Roman"/>
            <w:color w:val="000000"/>
            <w:sz w:val="26"/>
            <w:szCs w:val="26"/>
          </w:rPr>
          <w:t xml:space="preserve">Chậm nhất 7 ngày ( t -7) trước ngày thi, các bộ phận chuyên môn </w:t>
        </w:r>
        <w:r>
          <w:rPr>
            <w:rFonts w:ascii="Times New Roman" w:hAnsi="Times New Roman"/>
            <w:color w:val="000000"/>
            <w:sz w:val="26"/>
            <w:szCs w:val="26"/>
          </w:rPr>
          <w:t xml:space="preserve">trong hội đồng thi </w:t>
        </w:r>
        <w:r w:rsidRPr="00827EFE">
          <w:rPr>
            <w:rFonts w:ascii="Times New Roman" w:hAnsi="Times New Roman"/>
            <w:color w:val="000000"/>
            <w:sz w:val="26"/>
            <w:szCs w:val="26"/>
          </w:rPr>
          <w:t>thi phải chuyển cho bộ phận tổ chức thi:</w:t>
        </w:r>
      </w:ins>
    </w:p>
    <w:p w:rsidR="003F03AC" w:rsidRPr="00827EFE" w:rsidRDefault="003F03AC" w:rsidP="003F03AC">
      <w:pPr>
        <w:numPr>
          <w:ilvl w:val="0"/>
          <w:numId w:val="7"/>
        </w:numPr>
        <w:ind w:left="1481" w:hanging="284"/>
        <w:contextualSpacing/>
        <w:jc w:val="both"/>
        <w:rPr>
          <w:ins w:id="1049" w:author="DHA" w:date="2010-07-06T00:54:00Z"/>
          <w:rFonts w:ascii="Times New Roman" w:hAnsi="Times New Roman"/>
          <w:color w:val="000000"/>
          <w:sz w:val="26"/>
          <w:szCs w:val="26"/>
        </w:rPr>
      </w:pPr>
      <w:ins w:id="1050" w:author="DHA" w:date="2010-07-06T00:54:00Z">
        <w:r w:rsidRPr="00827EFE">
          <w:rPr>
            <w:rFonts w:ascii="Times New Roman" w:hAnsi="Times New Roman"/>
            <w:color w:val="000000"/>
            <w:sz w:val="26"/>
            <w:szCs w:val="26"/>
          </w:rPr>
          <w:t>Số lượng đề thi cần dùng cho đợt thi hiện hành. (Căn cứ vào tổng số lượng thí sinh dự kiến).</w:t>
        </w:r>
      </w:ins>
    </w:p>
    <w:p w:rsidR="003F03AC" w:rsidRPr="00827EFE" w:rsidRDefault="003F03AC" w:rsidP="003F03AC">
      <w:pPr>
        <w:numPr>
          <w:ilvl w:val="0"/>
          <w:numId w:val="7"/>
        </w:numPr>
        <w:ind w:left="1481" w:hanging="284"/>
        <w:contextualSpacing/>
        <w:jc w:val="both"/>
        <w:rPr>
          <w:ins w:id="1051" w:author="DHA" w:date="2010-07-06T00:54:00Z"/>
          <w:rFonts w:ascii="Times New Roman" w:hAnsi="Times New Roman"/>
          <w:color w:val="000000"/>
          <w:sz w:val="26"/>
          <w:szCs w:val="26"/>
        </w:rPr>
      </w:pPr>
      <w:ins w:id="1052" w:author="DHA" w:date="2010-07-06T00:54:00Z">
        <w:r w:rsidRPr="00827EFE">
          <w:rPr>
            <w:rFonts w:ascii="Times New Roman" w:hAnsi="Times New Roman"/>
            <w:color w:val="000000"/>
            <w:sz w:val="26"/>
            <w:szCs w:val="26"/>
          </w:rPr>
          <w:t>Quyết định chọn và duyệt đề, đáp án, thang điểm tương ứng của chủ tịch hội đồng thi.</w:t>
        </w:r>
      </w:ins>
    </w:p>
    <w:p w:rsidR="003F03AC" w:rsidRPr="00827EFE" w:rsidRDefault="003F03AC" w:rsidP="003F03AC">
      <w:pPr>
        <w:numPr>
          <w:ilvl w:val="0"/>
          <w:numId w:val="7"/>
        </w:numPr>
        <w:ind w:left="1481" w:hanging="284"/>
        <w:contextualSpacing/>
        <w:jc w:val="both"/>
        <w:rPr>
          <w:ins w:id="1053" w:author="DHA" w:date="2010-07-06T00:54:00Z"/>
          <w:rFonts w:ascii="Times New Roman" w:hAnsi="Times New Roman"/>
          <w:color w:val="000000"/>
          <w:sz w:val="26"/>
          <w:szCs w:val="26"/>
        </w:rPr>
      </w:pPr>
      <w:ins w:id="1054" w:author="DHA" w:date="2010-07-06T00:54:00Z">
        <w:r w:rsidRPr="00827EFE">
          <w:rPr>
            <w:rFonts w:ascii="Times New Roman" w:hAnsi="Times New Roman"/>
            <w:color w:val="000000"/>
            <w:sz w:val="26"/>
            <w:szCs w:val="26"/>
          </w:rPr>
          <w:t>Biên bản giao nhận đề có chữ ký của Bộ phận chuyên môn ngành thi và Bộ phận tổ chức thi.</w:t>
        </w:r>
      </w:ins>
    </w:p>
    <w:p w:rsidR="003F03AC" w:rsidRPr="00827EFE" w:rsidRDefault="003F03AC" w:rsidP="003F03AC">
      <w:pPr>
        <w:numPr>
          <w:ilvl w:val="1"/>
          <w:numId w:val="4"/>
        </w:numPr>
        <w:ind w:left="630" w:hanging="270"/>
        <w:contextualSpacing/>
        <w:jc w:val="both"/>
        <w:outlineLvl w:val="4"/>
        <w:rPr>
          <w:ins w:id="1055" w:author="DHA" w:date="2010-07-06T00:54:00Z"/>
          <w:rFonts w:ascii="Times New Roman" w:hAnsi="Times New Roman"/>
          <w:b/>
          <w:color w:val="000000"/>
          <w:sz w:val="26"/>
          <w:szCs w:val="26"/>
        </w:rPr>
      </w:pPr>
      <w:ins w:id="1056" w:author="DHA" w:date="2010-07-06T00:54:00Z">
        <w:r w:rsidRPr="00827EFE">
          <w:rPr>
            <w:rFonts w:ascii="Times New Roman" w:hAnsi="Times New Roman"/>
            <w:b/>
            <w:color w:val="000000"/>
            <w:sz w:val="26"/>
            <w:szCs w:val="26"/>
          </w:rPr>
          <w:t>Chuẩn bị hồ sơ tổ chức thi.</w:t>
        </w:r>
      </w:ins>
    </w:p>
    <w:p w:rsidR="003F03AC" w:rsidRPr="00827EFE" w:rsidRDefault="003F03AC" w:rsidP="00B562B0">
      <w:pPr>
        <w:ind w:firstLine="270"/>
        <w:contextualSpacing/>
        <w:jc w:val="both"/>
        <w:rPr>
          <w:ins w:id="1057" w:author="DHA" w:date="2010-07-06T00:54:00Z"/>
          <w:rFonts w:ascii="Times New Roman" w:hAnsi="Times New Roman"/>
          <w:color w:val="000000"/>
          <w:sz w:val="26"/>
          <w:szCs w:val="26"/>
        </w:rPr>
        <w:pPrChange w:id="1058" w:author="DHA" w:date="2010-07-06T02:59:00Z">
          <w:pPr>
            <w:ind w:left="630" w:firstLine="270"/>
            <w:contextualSpacing/>
            <w:jc w:val="both"/>
          </w:pPr>
        </w:pPrChange>
      </w:pPr>
      <w:ins w:id="1059" w:author="DHA" w:date="2010-07-06T00:54:00Z">
        <w:r w:rsidRPr="00827EFE">
          <w:rPr>
            <w:rFonts w:ascii="Times New Roman" w:hAnsi="Times New Roman"/>
            <w:color w:val="000000"/>
            <w:sz w:val="26"/>
            <w:szCs w:val="26"/>
          </w:rPr>
          <w:t>Hồ sơ tổ chức thi bao gồm:</w:t>
        </w:r>
      </w:ins>
    </w:p>
    <w:p w:rsidR="003F03AC" w:rsidRPr="00827EFE" w:rsidRDefault="003F03AC" w:rsidP="003F03AC">
      <w:pPr>
        <w:numPr>
          <w:ilvl w:val="0"/>
          <w:numId w:val="7"/>
        </w:numPr>
        <w:ind w:left="1481" w:hanging="284"/>
        <w:contextualSpacing/>
        <w:jc w:val="both"/>
        <w:rPr>
          <w:ins w:id="1060" w:author="DHA" w:date="2010-07-06T00:54:00Z"/>
          <w:rFonts w:ascii="Times New Roman" w:hAnsi="Times New Roman"/>
          <w:color w:val="000000"/>
          <w:sz w:val="26"/>
          <w:szCs w:val="26"/>
        </w:rPr>
      </w:pPr>
      <w:ins w:id="1061" w:author="DHA" w:date="2010-07-06T00:54:00Z">
        <w:r w:rsidRPr="00827EFE">
          <w:rPr>
            <w:rFonts w:ascii="Times New Roman" w:hAnsi="Times New Roman"/>
            <w:color w:val="000000"/>
            <w:sz w:val="26"/>
            <w:szCs w:val="26"/>
          </w:rPr>
          <w:t>Quyết định thành lập hội đồng thi, nếu thi tại CSLK.  </w:t>
        </w:r>
      </w:ins>
    </w:p>
    <w:p w:rsidR="003F03AC" w:rsidRPr="00827EFE" w:rsidRDefault="003F03AC" w:rsidP="003F03AC">
      <w:pPr>
        <w:numPr>
          <w:ilvl w:val="0"/>
          <w:numId w:val="7"/>
        </w:numPr>
        <w:ind w:left="1481" w:hanging="284"/>
        <w:contextualSpacing/>
        <w:jc w:val="both"/>
        <w:rPr>
          <w:ins w:id="1062" w:author="DHA" w:date="2010-07-06T00:54:00Z"/>
          <w:rFonts w:ascii="Times New Roman" w:hAnsi="Times New Roman"/>
          <w:color w:val="000000"/>
          <w:sz w:val="26"/>
          <w:szCs w:val="26"/>
        </w:rPr>
      </w:pPr>
      <w:ins w:id="1063" w:author="DHA" w:date="2010-07-06T00:54:00Z">
        <w:r w:rsidRPr="00827EFE">
          <w:rPr>
            <w:rFonts w:ascii="Times New Roman" w:hAnsi="Times New Roman"/>
            <w:color w:val="000000"/>
            <w:sz w:val="26"/>
            <w:szCs w:val="26"/>
          </w:rPr>
          <w:t xml:space="preserve">DS hình của thí sinh dự thi </w:t>
        </w:r>
      </w:ins>
    </w:p>
    <w:p w:rsidR="003F03AC" w:rsidRPr="00827EFE" w:rsidRDefault="003F03AC" w:rsidP="003F03AC">
      <w:pPr>
        <w:numPr>
          <w:ilvl w:val="0"/>
          <w:numId w:val="7"/>
        </w:numPr>
        <w:ind w:left="1481" w:hanging="284"/>
        <w:contextualSpacing/>
        <w:jc w:val="both"/>
        <w:rPr>
          <w:ins w:id="1064" w:author="DHA" w:date="2010-07-06T00:54:00Z"/>
          <w:rFonts w:ascii="Times New Roman" w:hAnsi="Times New Roman"/>
          <w:color w:val="000000"/>
          <w:sz w:val="26"/>
          <w:szCs w:val="26"/>
        </w:rPr>
      </w:pPr>
      <w:ins w:id="1065" w:author="DHA" w:date="2010-07-06T00:54:00Z">
        <w:r w:rsidRPr="00827EFE">
          <w:rPr>
            <w:rFonts w:ascii="Times New Roman" w:hAnsi="Times New Roman"/>
            <w:color w:val="000000"/>
            <w:sz w:val="26"/>
            <w:szCs w:val="26"/>
          </w:rPr>
          <w:t xml:space="preserve">DS thí sinh dự thi </w:t>
        </w:r>
      </w:ins>
    </w:p>
    <w:p w:rsidR="003F03AC" w:rsidRPr="00827EFE" w:rsidRDefault="003F03AC" w:rsidP="003F03AC">
      <w:pPr>
        <w:numPr>
          <w:ilvl w:val="0"/>
          <w:numId w:val="7"/>
        </w:numPr>
        <w:ind w:left="1481" w:hanging="284"/>
        <w:contextualSpacing/>
        <w:jc w:val="both"/>
        <w:rPr>
          <w:ins w:id="1066" w:author="DHA" w:date="2010-07-06T00:54:00Z"/>
          <w:rFonts w:ascii="Times New Roman" w:hAnsi="Times New Roman"/>
          <w:color w:val="000000"/>
          <w:sz w:val="26"/>
          <w:szCs w:val="26"/>
        </w:rPr>
      </w:pPr>
      <w:ins w:id="1067" w:author="DHA" w:date="2010-07-06T00:54:00Z">
        <w:r w:rsidRPr="00827EFE">
          <w:rPr>
            <w:rFonts w:ascii="Times New Roman" w:hAnsi="Times New Roman"/>
            <w:color w:val="000000"/>
            <w:sz w:val="26"/>
            <w:szCs w:val="26"/>
          </w:rPr>
          <w:t xml:space="preserve">Phong bì đề thi đã được niêm phong. </w:t>
        </w:r>
      </w:ins>
    </w:p>
    <w:p w:rsidR="003F03AC" w:rsidRPr="00827EFE" w:rsidRDefault="003F03AC" w:rsidP="003F03AC">
      <w:pPr>
        <w:numPr>
          <w:ilvl w:val="0"/>
          <w:numId w:val="7"/>
        </w:numPr>
        <w:ind w:left="1481" w:hanging="284"/>
        <w:contextualSpacing/>
        <w:jc w:val="both"/>
        <w:rPr>
          <w:ins w:id="1068" w:author="DHA" w:date="2010-07-06T00:54:00Z"/>
          <w:rFonts w:ascii="Times New Roman" w:hAnsi="Times New Roman"/>
          <w:color w:val="000000"/>
          <w:sz w:val="26"/>
          <w:szCs w:val="26"/>
        </w:rPr>
      </w:pPr>
      <w:ins w:id="1069" w:author="DHA" w:date="2010-07-06T00:54:00Z">
        <w:r w:rsidRPr="00827EFE">
          <w:rPr>
            <w:rFonts w:ascii="Times New Roman" w:hAnsi="Times New Roman"/>
            <w:color w:val="000000"/>
            <w:sz w:val="26"/>
            <w:szCs w:val="26"/>
          </w:rPr>
          <w:t>Phong bì đựng hình TS cho trường hợp thi tại các CSLK.</w:t>
        </w:r>
      </w:ins>
    </w:p>
    <w:p w:rsidR="003F03AC" w:rsidRPr="00827EFE" w:rsidRDefault="003F03AC" w:rsidP="003F03AC">
      <w:pPr>
        <w:numPr>
          <w:ilvl w:val="0"/>
          <w:numId w:val="7"/>
        </w:numPr>
        <w:ind w:left="1481" w:hanging="284"/>
        <w:contextualSpacing/>
        <w:jc w:val="both"/>
        <w:rPr>
          <w:ins w:id="1070" w:author="DHA" w:date="2010-07-06T00:54:00Z"/>
          <w:rFonts w:ascii="Times New Roman" w:hAnsi="Times New Roman"/>
          <w:color w:val="000000"/>
          <w:sz w:val="26"/>
          <w:szCs w:val="26"/>
        </w:rPr>
      </w:pPr>
      <w:ins w:id="1071" w:author="DHA" w:date="2010-07-06T00:54:00Z">
        <w:r w:rsidRPr="00827EFE">
          <w:rPr>
            <w:rFonts w:ascii="Times New Roman" w:hAnsi="Times New Roman"/>
            <w:color w:val="000000"/>
            <w:sz w:val="26"/>
            <w:szCs w:val="26"/>
          </w:rPr>
          <w:t xml:space="preserve">Một số đĩa CD để lưu bài thi </w:t>
        </w:r>
      </w:ins>
    </w:p>
    <w:p w:rsidR="003F03AC" w:rsidRPr="00827EFE" w:rsidRDefault="003F03AC" w:rsidP="00B562B0">
      <w:pPr>
        <w:ind w:firstLine="270"/>
        <w:jc w:val="both"/>
        <w:rPr>
          <w:ins w:id="1072" w:author="DHA" w:date="2010-07-06T00:54:00Z"/>
          <w:rFonts w:ascii="Times New Roman" w:hAnsi="Times New Roman"/>
          <w:color w:val="000000"/>
          <w:sz w:val="26"/>
          <w:szCs w:val="26"/>
          <w:lang w:val="nl-NL"/>
        </w:rPr>
        <w:pPrChange w:id="1073" w:author="DHA" w:date="2010-07-06T02:59:00Z">
          <w:pPr>
            <w:ind w:left="630" w:firstLine="270"/>
            <w:jc w:val="both"/>
          </w:pPr>
        </w:pPrChange>
      </w:pPr>
      <w:ins w:id="1074" w:author="DHA" w:date="2010-07-06T00:54:00Z">
        <w:r w:rsidRPr="00827EFE">
          <w:rPr>
            <w:rFonts w:ascii="Times New Roman" w:hAnsi="Times New Roman"/>
            <w:color w:val="000000"/>
            <w:sz w:val="26"/>
            <w:szCs w:val="26"/>
            <w:lang w:val="nl-NL"/>
          </w:rPr>
          <w:t>Quá trình chuẩn bị hồ sơ cũng diễn ra trước khi thời điểm nhận hồ sơ đăng ký dự thi kết thúc. Ngoài việc tổng hợp các thủ tục hành chánh, nhân viên được phân công sẽ tiến hành in sao đề thi dựa theo tổng số lượng thí sinh được dự kiến. Số lượng đề thi sẽ được điều chỉnh cho phù hợp ngay sau khi có tổng số lượng và danh sách thí sinh đăng ký thực tế.</w:t>
        </w:r>
      </w:ins>
    </w:p>
    <w:p w:rsidR="003F03AC" w:rsidRPr="00827EFE" w:rsidRDefault="003F03AC" w:rsidP="003F03AC">
      <w:pPr>
        <w:ind w:left="630" w:firstLine="270"/>
        <w:jc w:val="both"/>
        <w:rPr>
          <w:ins w:id="1075" w:author="DHA" w:date="2010-07-06T00:54:00Z"/>
          <w:rFonts w:ascii="Times New Roman" w:hAnsi="Times New Roman"/>
          <w:color w:val="000000"/>
          <w:sz w:val="26"/>
          <w:szCs w:val="26"/>
          <w:lang w:val="nl-NL"/>
        </w:rPr>
      </w:pPr>
      <w:ins w:id="1076" w:author="DHA" w:date="2010-07-06T00:54:00Z">
        <w:r w:rsidRPr="00827EFE">
          <w:rPr>
            <w:rFonts w:ascii="Times New Roman" w:hAnsi="Times New Roman"/>
            <w:color w:val="000000"/>
            <w:sz w:val="26"/>
            <w:szCs w:val="26"/>
            <w:lang w:val="nl-NL"/>
          </w:rPr>
          <w:t>Quá trình này kéo  dài từ ngày t-3 đến t-2.</w:t>
        </w:r>
      </w:ins>
    </w:p>
    <w:p w:rsidR="003F03AC" w:rsidRPr="00827EFE" w:rsidRDefault="003F03AC" w:rsidP="003F03AC">
      <w:pPr>
        <w:numPr>
          <w:ilvl w:val="1"/>
          <w:numId w:val="4"/>
        </w:numPr>
        <w:ind w:left="630" w:hanging="270"/>
        <w:contextualSpacing/>
        <w:jc w:val="both"/>
        <w:outlineLvl w:val="4"/>
        <w:rPr>
          <w:ins w:id="1077" w:author="DHA" w:date="2010-07-06T00:54:00Z"/>
          <w:rFonts w:ascii="Times New Roman" w:hAnsi="Times New Roman"/>
          <w:b/>
          <w:color w:val="000000"/>
          <w:sz w:val="26"/>
          <w:szCs w:val="26"/>
        </w:rPr>
      </w:pPr>
      <w:ins w:id="1078" w:author="DHA" w:date="2010-07-06T00:54:00Z">
        <w:r w:rsidRPr="00827EFE">
          <w:rPr>
            <w:rFonts w:ascii="Times New Roman" w:hAnsi="Times New Roman"/>
            <w:b/>
            <w:color w:val="000000"/>
            <w:sz w:val="26"/>
            <w:szCs w:val="26"/>
          </w:rPr>
          <w:t>Phân công chấm thi</w:t>
        </w:r>
      </w:ins>
    </w:p>
    <w:p w:rsidR="003F03AC" w:rsidRPr="00827EFE" w:rsidRDefault="003F03AC" w:rsidP="00B562B0">
      <w:pPr>
        <w:ind w:firstLine="270"/>
        <w:jc w:val="both"/>
        <w:rPr>
          <w:ins w:id="1079" w:author="DHA" w:date="2010-07-06T00:54:00Z"/>
          <w:rFonts w:ascii="Times New Roman" w:hAnsi="Times New Roman"/>
          <w:color w:val="000000"/>
          <w:sz w:val="26"/>
          <w:szCs w:val="26"/>
          <w:lang w:val="nl-NL"/>
        </w:rPr>
        <w:pPrChange w:id="1080" w:author="DHA" w:date="2010-07-06T02:59:00Z">
          <w:pPr>
            <w:ind w:left="630" w:firstLine="270"/>
            <w:jc w:val="both"/>
          </w:pPr>
        </w:pPrChange>
      </w:pPr>
      <w:ins w:id="1081" w:author="DHA" w:date="2010-07-06T00:54:00Z">
        <w:r w:rsidRPr="00827EFE">
          <w:rPr>
            <w:rFonts w:ascii="Times New Roman" w:hAnsi="Times New Roman"/>
            <w:color w:val="000000"/>
            <w:sz w:val="26"/>
            <w:szCs w:val="26"/>
            <w:lang w:val="nl-NL"/>
          </w:rPr>
          <w:t>Trước ngày t – 1, công tác phân công cán bộ chấm thi cũng được hoàn thành. Tiêu chí để dự trù nguồn nhân lực chấm thi dựa trên:</w:t>
        </w:r>
      </w:ins>
    </w:p>
    <w:p w:rsidR="003F03AC" w:rsidRPr="00827EFE" w:rsidRDefault="003F03AC" w:rsidP="003F03AC">
      <w:pPr>
        <w:numPr>
          <w:ilvl w:val="0"/>
          <w:numId w:val="7"/>
        </w:numPr>
        <w:ind w:left="1481" w:hanging="284"/>
        <w:contextualSpacing/>
        <w:jc w:val="both"/>
        <w:rPr>
          <w:ins w:id="1082" w:author="DHA" w:date="2010-07-06T00:54:00Z"/>
          <w:rFonts w:ascii="Times New Roman" w:hAnsi="Times New Roman"/>
          <w:color w:val="000000"/>
          <w:sz w:val="26"/>
          <w:szCs w:val="26"/>
          <w:lang w:val="nl-NL"/>
        </w:rPr>
      </w:pPr>
      <w:ins w:id="1083" w:author="DHA" w:date="2010-07-06T00:54:00Z">
        <w:r w:rsidRPr="00827EFE">
          <w:rPr>
            <w:rFonts w:ascii="Times New Roman" w:hAnsi="Times New Roman"/>
            <w:color w:val="000000"/>
            <w:sz w:val="26"/>
            <w:szCs w:val="26"/>
            <w:lang w:val="nl-NL"/>
          </w:rPr>
          <w:lastRenderedPageBreak/>
          <w:t>Năng suất chấm thi trung bình hiện tại của một nhân viên là 30 – 40 bài / 4 giờ.</w:t>
        </w:r>
      </w:ins>
    </w:p>
    <w:p w:rsidR="003F03AC" w:rsidRPr="00827EFE" w:rsidRDefault="003F03AC" w:rsidP="003F03AC">
      <w:pPr>
        <w:numPr>
          <w:ilvl w:val="0"/>
          <w:numId w:val="7"/>
        </w:numPr>
        <w:ind w:left="1481" w:hanging="284"/>
        <w:contextualSpacing/>
        <w:jc w:val="both"/>
        <w:rPr>
          <w:ins w:id="1084" w:author="DHA" w:date="2010-07-06T00:54:00Z"/>
          <w:rFonts w:ascii="Times New Roman" w:hAnsi="Times New Roman"/>
          <w:color w:val="000000"/>
          <w:sz w:val="26"/>
          <w:szCs w:val="26"/>
          <w:lang w:val="nl-NL"/>
        </w:rPr>
      </w:pPr>
      <w:ins w:id="1085" w:author="DHA" w:date="2010-07-06T00:54:00Z">
        <w:r w:rsidRPr="00827EFE">
          <w:rPr>
            <w:rFonts w:ascii="Times New Roman" w:hAnsi="Times New Roman"/>
            <w:color w:val="000000"/>
            <w:sz w:val="26"/>
            <w:szCs w:val="26"/>
            <w:lang w:val="nl-NL"/>
          </w:rPr>
          <w:t>Căn cứ vào số lượng thí sinh đăng ký dự thi (thực tế).</w:t>
        </w:r>
      </w:ins>
    </w:p>
    <w:p w:rsidR="003F03AC" w:rsidRPr="00827EFE" w:rsidRDefault="003F03AC" w:rsidP="003F03AC">
      <w:pPr>
        <w:numPr>
          <w:ilvl w:val="0"/>
          <w:numId w:val="7"/>
        </w:numPr>
        <w:ind w:left="1481" w:hanging="284"/>
        <w:contextualSpacing/>
        <w:jc w:val="both"/>
        <w:rPr>
          <w:ins w:id="1086" w:author="DHA" w:date="2010-07-06T00:54:00Z"/>
          <w:rFonts w:ascii="Times New Roman" w:hAnsi="Times New Roman"/>
          <w:color w:val="000000"/>
          <w:sz w:val="26"/>
          <w:szCs w:val="26"/>
          <w:lang w:val="nl-NL"/>
        </w:rPr>
      </w:pPr>
      <w:ins w:id="1087" w:author="DHA" w:date="2010-07-06T00:54:00Z">
        <w:r w:rsidRPr="00827EFE">
          <w:rPr>
            <w:rFonts w:ascii="Times New Roman" w:hAnsi="Times New Roman"/>
            <w:color w:val="000000"/>
            <w:sz w:val="26"/>
            <w:szCs w:val="26"/>
            <w:lang w:val="nl-NL"/>
          </w:rPr>
          <w:t>Thời gian chấm thi (tối đa là trong vòng 7 ngày sau khi thi).</w:t>
        </w:r>
      </w:ins>
    </w:p>
    <w:p w:rsidR="003F03AC" w:rsidRPr="00827EFE" w:rsidRDefault="003F03AC" w:rsidP="003F03AC">
      <w:pPr>
        <w:numPr>
          <w:ilvl w:val="1"/>
          <w:numId w:val="4"/>
        </w:numPr>
        <w:ind w:left="630" w:hanging="270"/>
        <w:contextualSpacing/>
        <w:jc w:val="both"/>
        <w:outlineLvl w:val="4"/>
        <w:rPr>
          <w:ins w:id="1088" w:author="DHA" w:date="2010-07-06T00:54:00Z"/>
          <w:rFonts w:ascii="Times New Roman" w:hAnsi="Times New Roman"/>
          <w:b/>
          <w:color w:val="000000"/>
          <w:sz w:val="26"/>
          <w:szCs w:val="26"/>
        </w:rPr>
      </w:pPr>
      <w:ins w:id="1089" w:author="DHA" w:date="2010-07-06T00:54:00Z">
        <w:r w:rsidRPr="00827EFE">
          <w:rPr>
            <w:rFonts w:ascii="Times New Roman" w:hAnsi="Times New Roman"/>
            <w:b/>
            <w:color w:val="000000"/>
            <w:sz w:val="26"/>
            <w:szCs w:val="26"/>
          </w:rPr>
          <w:t xml:space="preserve">Thi </w:t>
        </w:r>
      </w:ins>
    </w:p>
    <w:p w:rsidR="003F03AC" w:rsidRPr="00827EFE" w:rsidRDefault="003F03AC" w:rsidP="00B562B0">
      <w:pPr>
        <w:ind w:firstLine="270"/>
        <w:jc w:val="both"/>
        <w:rPr>
          <w:ins w:id="1090" w:author="DHA" w:date="2010-07-06T00:54:00Z"/>
          <w:rFonts w:ascii="Times New Roman" w:hAnsi="Times New Roman"/>
          <w:color w:val="000000"/>
          <w:sz w:val="26"/>
          <w:szCs w:val="26"/>
          <w:lang w:val="nl-NL"/>
        </w:rPr>
        <w:pPrChange w:id="1091" w:author="DHA" w:date="2010-07-06T02:59:00Z">
          <w:pPr>
            <w:ind w:left="630" w:firstLine="270"/>
            <w:jc w:val="both"/>
          </w:pPr>
        </w:pPrChange>
      </w:pPr>
      <w:ins w:id="1092" w:author="DHA" w:date="2010-07-06T00:54:00Z">
        <w:r w:rsidRPr="00827EFE">
          <w:rPr>
            <w:rFonts w:ascii="Times New Roman" w:hAnsi="Times New Roman"/>
            <w:color w:val="000000"/>
            <w:sz w:val="26"/>
            <w:szCs w:val="26"/>
            <w:lang w:val="nl-NL"/>
          </w:rPr>
          <w:t>Các môn thi sẽ được tổ chứ</w:t>
        </w:r>
        <w:r>
          <w:rPr>
            <w:rFonts w:ascii="Times New Roman" w:hAnsi="Times New Roman"/>
            <w:color w:val="000000"/>
            <w:sz w:val="26"/>
            <w:szCs w:val="26"/>
            <w:lang w:val="nl-NL"/>
          </w:rPr>
          <w:t xml:space="preserve">c thi trong ngày t. </w:t>
        </w:r>
      </w:ins>
    </w:p>
    <w:p w:rsidR="003F03AC" w:rsidRPr="00827EFE" w:rsidRDefault="00AB7110" w:rsidP="00B562B0">
      <w:pPr>
        <w:keepNext/>
        <w:ind w:firstLine="270"/>
        <w:contextualSpacing/>
        <w:jc w:val="center"/>
        <w:rPr>
          <w:ins w:id="1093" w:author="DHA" w:date="2010-07-06T00:54:00Z"/>
          <w:rFonts w:ascii="Times New Roman" w:hAnsi="Times New Roman"/>
          <w:color w:val="000000"/>
          <w:sz w:val="26"/>
          <w:szCs w:val="26"/>
        </w:rPr>
        <w:pPrChange w:id="1094" w:author="DHA" w:date="2010-07-06T02:54:00Z">
          <w:pPr>
            <w:keepNext/>
            <w:ind w:firstLine="270"/>
            <w:contextualSpacing/>
            <w:jc w:val="both"/>
          </w:pPr>
        </w:pPrChange>
      </w:pPr>
      <w:ins w:id="1095" w:author="DHA" w:date="2010-07-06T00:54:00Z">
        <w:r>
          <w:rPr>
            <w:rFonts w:ascii="Times New Roman" w:hAnsi="Times New Roman"/>
            <w:color w:val="000000"/>
            <w:sz w:val="26"/>
            <w:szCs w:val="26"/>
            <w:lang w:val="en-US"/>
          </w:rPr>
          <w:drawing>
            <wp:inline distT="0" distB="0" distL="0" distR="0">
              <wp:extent cx="3882651" cy="5834358"/>
              <wp:effectExtent l="19050" t="0" r="354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3885822" cy="5839123"/>
                      </a:xfrm>
                      <a:prstGeom prst="rect">
                        <a:avLst/>
                      </a:prstGeom>
                      <a:noFill/>
                      <a:ln w="9525">
                        <a:noFill/>
                        <a:miter lim="800000"/>
                        <a:headEnd/>
                        <a:tailEnd/>
                      </a:ln>
                    </pic:spPr>
                  </pic:pic>
                </a:graphicData>
              </a:graphic>
            </wp:inline>
          </w:drawing>
        </w:r>
      </w:ins>
    </w:p>
    <w:p w:rsidR="003F03AC" w:rsidRPr="00827EFE" w:rsidRDefault="003F03AC" w:rsidP="003F03AC">
      <w:pPr>
        <w:spacing w:line="240" w:lineRule="auto"/>
        <w:ind w:firstLine="270"/>
        <w:jc w:val="center"/>
        <w:rPr>
          <w:ins w:id="1096" w:author="DHA" w:date="2010-07-06T00:54:00Z"/>
          <w:rFonts w:ascii="Times New Roman" w:hAnsi="Times New Roman"/>
          <w:b/>
          <w:bCs/>
          <w:color w:val="1F497D"/>
          <w:sz w:val="26"/>
          <w:szCs w:val="26"/>
        </w:rPr>
      </w:pPr>
      <w:ins w:id="1097" w:author="DHA" w:date="2010-07-06T00:54:00Z">
        <w:r>
          <w:rPr>
            <w:rFonts w:ascii="Times New Roman" w:hAnsi="Times New Roman"/>
            <w:b/>
            <w:bCs/>
            <w:color w:val="1F497D"/>
            <w:sz w:val="26"/>
            <w:szCs w:val="26"/>
          </w:rPr>
          <w:t>H2.a</w:t>
        </w:r>
        <w:r w:rsidRPr="00827EFE">
          <w:rPr>
            <w:rFonts w:ascii="Times New Roman" w:hAnsi="Times New Roman"/>
            <w:b/>
            <w:bCs/>
            <w:color w:val="1F497D"/>
            <w:sz w:val="26"/>
            <w:szCs w:val="26"/>
          </w:rPr>
          <w:t>. Quy trình tổ chức thi</w:t>
        </w:r>
      </w:ins>
    </w:p>
    <w:p w:rsidR="003F03AC" w:rsidRPr="00827EFE" w:rsidRDefault="003F03AC" w:rsidP="003F03AC">
      <w:pPr>
        <w:numPr>
          <w:ilvl w:val="1"/>
          <w:numId w:val="4"/>
        </w:numPr>
        <w:ind w:left="630" w:hanging="270"/>
        <w:contextualSpacing/>
        <w:jc w:val="both"/>
        <w:outlineLvl w:val="4"/>
        <w:rPr>
          <w:ins w:id="1098" w:author="DHA" w:date="2010-07-06T00:54:00Z"/>
          <w:rFonts w:ascii="Times New Roman" w:hAnsi="Times New Roman"/>
          <w:b/>
          <w:color w:val="000000"/>
          <w:sz w:val="26"/>
          <w:szCs w:val="26"/>
        </w:rPr>
      </w:pPr>
      <w:ins w:id="1099" w:author="DHA" w:date="2010-07-06T00:54:00Z">
        <w:r w:rsidRPr="00827EFE">
          <w:rPr>
            <w:rFonts w:ascii="Times New Roman" w:hAnsi="Times New Roman"/>
            <w:b/>
            <w:color w:val="000000"/>
            <w:sz w:val="26"/>
            <w:szCs w:val="26"/>
          </w:rPr>
          <w:t>Chấm thi</w:t>
        </w:r>
      </w:ins>
    </w:p>
    <w:p w:rsidR="003F03AC" w:rsidRPr="00827EFE" w:rsidRDefault="003F03AC" w:rsidP="00B562B0">
      <w:pPr>
        <w:spacing w:line="240" w:lineRule="auto"/>
        <w:ind w:firstLine="270"/>
        <w:jc w:val="both"/>
        <w:rPr>
          <w:ins w:id="1100" w:author="DHA" w:date="2010-07-06T00:54:00Z"/>
          <w:rFonts w:ascii="Times New Roman" w:hAnsi="Times New Roman"/>
          <w:color w:val="000000"/>
          <w:sz w:val="26"/>
          <w:szCs w:val="26"/>
          <w:lang w:val="nl-NL"/>
        </w:rPr>
        <w:pPrChange w:id="1101" w:author="DHA" w:date="2010-07-06T02:59:00Z">
          <w:pPr>
            <w:spacing w:line="240" w:lineRule="auto"/>
            <w:ind w:left="630" w:firstLine="270"/>
            <w:jc w:val="both"/>
          </w:pPr>
        </w:pPrChange>
      </w:pPr>
      <w:ins w:id="1102" w:author="DHA" w:date="2010-07-06T00:54:00Z">
        <w:r w:rsidRPr="00827EFE">
          <w:rPr>
            <w:rFonts w:ascii="Times New Roman" w:hAnsi="Times New Roman"/>
            <w:color w:val="000000"/>
            <w:sz w:val="26"/>
            <w:szCs w:val="26"/>
            <w:lang w:val="nl-NL"/>
          </w:rPr>
          <w:t>Ngay sau ngày tổ chức thi, trong khoảng thời gian từ ngày t + 1 đến t + 7 công tác chấm thi phải hoàn thành.</w:t>
        </w:r>
      </w:ins>
    </w:p>
    <w:p w:rsidR="003F03AC" w:rsidRPr="00827EFE" w:rsidRDefault="003F03AC" w:rsidP="003F03AC">
      <w:pPr>
        <w:numPr>
          <w:ilvl w:val="0"/>
          <w:numId w:val="7"/>
        </w:numPr>
        <w:ind w:left="1481" w:hanging="284"/>
        <w:contextualSpacing/>
        <w:jc w:val="both"/>
        <w:rPr>
          <w:ins w:id="1103" w:author="DHA" w:date="2010-07-06T00:54:00Z"/>
          <w:rFonts w:ascii="Times New Roman" w:hAnsi="Times New Roman"/>
          <w:color w:val="000000"/>
          <w:sz w:val="26"/>
          <w:szCs w:val="26"/>
          <w:lang w:val="nl-NL"/>
        </w:rPr>
      </w:pPr>
      <w:ins w:id="1104" w:author="DHA" w:date="2010-07-06T00:54:00Z">
        <w:r w:rsidRPr="00827EFE">
          <w:rPr>
            <w:rFonts w:ascii="Times New Roman" w:hAnsi="Times New Roman"/>
            <w:color w:val="000000"/>
            <w:sz w:val="26"/>
            <w:szCs w:val="26"/>
            <w:lang w:val="nl-NL"/>
          </w:rPr>
          <w:t xml:space="preserve">Bài thi của thí sinh sẽ được chấm tập trung trên máy tính, qua hai vòng, Kết quả thi của từng vòng sẽ được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ghi vào bảng chấm thi tương ứng với các vòng.</w:t>
        </w:r>
      </w:ins>
    </w:p>
    <w:p w:rsidR="003F03AC" w:rsidRDefault="003F03AC" w:rsidP="003F03AC">
      <w:pPr>
        <w:numPr>
          <w:ilvl w:val="0"/>
          <w:numId w:val="7"/>
        </w:numPr>
        <w:ind w:left="1481" w:hanging="284"/>
        <w:contextualSpacing/>
        <w:jc w:val="both"/>
        <w:rPr>
          <w:ins w:id="1105" w:author="DHA" w:date="2010-07-06T00:54:00Z"/>
          <w:rFonts w:ascii="Times New Roman" w:hAnsi="Times New Roman"/>
          <w:color w:val="000000"/>
          <w:sz w:val="26"/>
          <w:szCs w:val="26"/>
          <w:lang w:val="nl-NL"/>
        </w:rPr>
      </w:pPr>
      <w:ins w:id="1106" w:author="DHA" w:date="2010-07-06T00:54:00Z">
        <w:r w:rsidRPr="00827EFE">
          <w:rPr>
            <w:rFonts w:ascii="Times New Roman" w:hAnsi="Times New Roman"/>
            <w:color w:val="000000"/>
            <w:sz w:val="26"/>
            <w:szCs w:val="26"/>
            <w:lang w:val="nl-NL"/>
          </w:rPr>
          <w:lastRenderedPageBreak/>
          <w:t xml:space="preserve">Các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của từng vòng chấm thi giao bảng điểm chấm thi của mình cho Bộ phận tổ chức thi.</w:t>
        </w:r>
      </w:ins>
    </w:p>
    <w:p w:rsidR="003F03AC" w:rsidRPr="00A66E93" w:rsidRDefault="003F03AC" w:rsidP="003F03AC">
      <w:pPr>
        <w:numPr>
          <w:ilvl w:val="0"/>
          <w:numId w:val="7"/>
        </w:numPr>
        <w:ind w:left="1481" w:hanging="284"/>
        <w:contextualSpacing/>
        <w:jc w:val="both"/>
        <w:rPr>
          <w:ins w:id="1107" w:author="DHA" w:date="2010-07-06T00:54:00Z"/>
          <w:rFonts w:ascii="Times New Roman" w:hAnsi="Times New Roman"/>
          <w:color w:val="000000"/>
          <w:sz w:val="26"/>
          <w:szCs w:val="26"/>
          <w:lang w:val="nl-NL"/>
        </w:rPr>
      </w:pPr>
      <w:ins w:id="1108" w:author="DHA" w:date="2010-07-06T00:54:00Z">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thi vòng 1 và 2 cùng thống nhất điểm thi của thí sinh và ghi kết quả thi và xác nhận vào Bảng điểm thi chứng chỉ tin hoc quốc </w:t>
        </w:r>
        <w:r w:rsidRPr="00A66E93">
          <w:rPr>
            <w:rFonts w:ascii="Times New Roman" w:hAnsi="Times New Roman"/>
            <w:color w:val="000000"/>
            <w:sz w:val="26"/>
            <w:szCs w:val="26"/>
            <w:lang w:val="nl-NL"/>
          </w:rPr>
          <w:t>gia.</w:t>
        </w:r>
      </w:ins>
    </w:p>
    <w:p w:rsidR="003F03AC" w:rsidRPr="00827EFE" w:rsidRDefault="003F03AC" w:rsidP="00B562B0">
      <w:pPr>
        <w:ind w:firstLine="360"/>
        <w:contextualSpacing/>
        <w:jc w:val="both"/>
        <w:rPr>
          <w:ins w:id="1109" w:author="DHA" w:date="2010-07-06T00:54:00Z"/>
          <w:rFonts w:ascii="Times New Roman" w:hAnsi="Times New Roman"/>
          <w:color w:val="000000"/>
          <w:sz w:val="26"/>
          <w:szCs w:val="26"/>
          <w:lang w:val="nl-NL"/>
        </w:rPr>
        <w:pPrChange w:id="1110" w:author="DHA" w:date="2010-07-06T02:59:00Z">
          <w:pPr>
            <w:ind w:left="900"/>
            <w:contextualSpacing/>
            <w:jc w:val="both"/>
          </w:pPr>
        </w:pPrChange>
      </w:pPr>
      <w:ins w:id="1111" w:author="DHA" w:date="2010-07-06T00:54:00Z">
        <w:r w:rsidRPr="00827EFE">
          <w:rPr>
            <w:rFonts w:ascii="Times New Roman" w:hAnsi="Times New Roman"/>
            <w:color w:val="000000"/>
            <w:sz w:val="26"/>
            <w:szCs w:val="26"/>
            <w:lang w:val="nl-NL"/>
          </w:rPr>
          <w:t>Tùy vào số lượng bài thi trong đợt thi hiện hành mà bộ phận tổ chức thi có thể phân công chấm thi sao cho thời gian chấm thi không vượt quá 7 ngày sau khi thi. Trong quá trình chấm thi, sau khi thống nhất điể</w:t>
        </w:r>
        <w:r>
          <w:rPr>
            <w:rFonts w:ascii="Times New Roman" w:hAnsi="Times New Roman"/>
            <w:color w:val="000000"/>
            <w:sz w:val="26"/>
            <w:szCs w:val="26"/>
            <w:lang w:val="nl-NL"/>
          </w:rPr>
          <w:t xml:space="preserve">m cho bài thi. </w:t>
        </w:r>
      </w:ins>
    </w:p>
    <w:p w:rsidR="003F03AC" w:rsidRPr="00827EFE" w:rsidRDefault="003F03AC" w:rsidP="003F03AC">
      <w:pPr>
        <w:numPr>
          <w:ilvl w:val="1"/>
          <w:numId w:val="4"/>
        </w:numPr>
        <w:ind w:left="630" w:hanging="270"/>
        <w:contextualSpacing/>
        <w:jc w:val="both"/>
        <w:outlineLvl w:val="4"/>
        <w:rPr>
          <w:ins w:id="1112" w:author="DHA" w:date="2010-07-06T00:54:00Z"/>
          <w:rFonts w:ascii="Times New Roman" w:hAnsi="Times New Roman"/>
          <w:b/>
          <w:color w:val="000000"/>
          <w:sz w:val="26"/>
          <w:szCs w:val="26"/>
        </w:rPr>
      </w:pPr>
      <w:ins w:id="1113" w:author="DHA" w:date="2010-07-06T00:54:00Z">
        <w:r w:rsidRPr="00827EFE">
          <w:rPr>
            <w:rFonts w:ascii="Times New Roman" w:hAnsi="Times New Roman"/>
            <w:b/>
            <w:color w:val="000000"/>
            <w:sz w:val="26"/>
            <w:szCs w:val="26"/>
          </w:rPr>
          <w:t>Kiểm tra điểm thi và nộp bảng điểm gốc.</w:t>
        </w:r>
      </w:ins>
    </w:p>
    <w:p w:rsidR="003F03AC" w:rsidRPr="00827EFE" w:rsidRDefault="003F03AC" w:rsidP="00B562B0">
      <w:pPr>
        <w:ind w:firstLine="360"/>
        <w:jc w:val="both"/>
        <w:rPr>
          <w:ins w:id="1114" w:author="DHA" w:date="2010-07-06T00:54:00Z"/>
          <w:rFonts w:ascii="Times New Roman" w:hAnsi="Times New Roman"/>
          <w:color w:val="000000"/>
          <w:sz w:val="26"/>
          <w:szCs w:val="26"/>
          <w:lang w:val="nl-NL"/>
        </w:rPr>
        <w:pPrChange w:id="1115" w:author="DHA" w:date="2010-07-06T02:59:00Z">
          <w:pPr>
            <w:ind w:left="630" w:firstLine="270"/>
            <w:jc w:val="both"/>
          </w:pPr>
        </w:pPrChange>
      </w:pPr>
      <w:ins w:id="1116" w:author="DHA" w:date="2010-07-06T00:54:00Z">
        <w:r w:rsidRPr="00827EFE">
          <w:rPr>
            <w:rFonts w:ascii="Times New Roman" w:hAnsi="Times New Roman"/>
            <w:color w:val="000000"/>
            <w:sz w:val="26"/>
            <w:szCs w:val="26"/>
            <w:lang w:val="nl-NL"/>
          </w:rPr>
          <w:t xml:space="preserve">Trong thời gian từ ngày t + 8 đến t + 12,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chấm thi sẽ tiến hành kiểm tra sự trùng khớp về điểm thi trong cơ sở dữ liệu với bảng điểm gốc nhằm loại trừ những sai sót trong quá trình nhập điểm vào hệ thống. Sau khi kết thúc kiểm tra và sửa lỗi (nếu có),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đó phải nộp bảng điểm gốc về cho bộ phận tổ chức thi để lưu trữ.</w:t>
        </w:r>
      </w:ins>
    </w:p>
    <w:p w:rsidR="003F03AC" w:rsidRPr="00827EFE" w:rsidRDefault="003F03AC" w:rsidP="003F03AC">
      <w:pPr>
        <w:numPr>
          <w:ilvl w:val="1"/>
          <w:numId w:val="4"/>
        </w:numPr>
        <w:ind w:left="630" w:hanging="270"/>
        <w:contextualSpacing/>
        <w:jc w:val="both"/>
        <w:outlineLvl w:val="4"/>
        <w:rPr>
          <w:ins w:id="1117" w:author="DHA" w:date="2010-07-06T00:54:00Z"/>
          <w:rFonts w:ascii="Times New Roman" w:hAnsi="Times New Roman"/>
          <w:b/>
          <w:color w:val="000000"/>
          <w:sz w:val="26"/>
          <w:szCs w:val="26"/>
        </w:rPr>
      </w:pPr>
      <w:ins w:id="1118" w:author="DHA" w:date="2010-07-06T00:54:00Z">
        <w:r w:rsidRPr="00827EFE">
          <w:rPr>
            <w:rFonts w:ascii="Times New Roman" w:hAnsi="Times New Roman"/>
            <w:b/>
            <w:color w:val="000000"/>
            <w:sz w:val="26"/>
            <w:szCs w:val="26"/>
          </w:rPr>
          <w:t xml:space="preserve">Công bố kết quả thi  </w:t>
        </w:r>
      </w:ins>
    </w:p>
    <w:p w:rsidR="003F03AC" w:rsidRPr="00827EFE" w:rsidRDefault="003F03AC" w:rsidP="00B562B0">
      <w:pPr>
        <w:spacing w:line="240" w:lineRule="auto"/>
        <w:ind w:firstLine="360"/>
        <w:jc w:val="both"/>
        <w:rPr>
          <w:ins w:id="1119" w:author="DHA" w:date="2010-07-06T00:54:00Z"/>
          <w:rFonts w:ascii="Times New Roman" w:hAnsi="Times New Roman"/>
          <w:color w:val="000000"/>
          <w:sz w:val="26"/>
          <w:szCs w:val="26"/>
          <w:lang w:val="nl-NL"/>
        </w:rPr>
        <w:pPrChange w:id="1120" w:author="DHA" w:date="2010-07-06T02:59:00Z">
          <w:pPr>
            <w:spacing w:line="240" w:lineRule="auto"/>
            <w:ind w:left="630" w:firstLine="270"/>
            <w:jc w:val="both"/>
          </w:pPr>
        </w:pPrChange>
      </w:pPr>
      <w:ins w:id="1121" w:author="DHA" w:date="2010-07-06T00:54:00Z">
        <w:r w:rsidRPr="00827EFE">
          <w:rPr>
            <w:rFonts w:ascii="Times New Roman" w:hAnsi="Times New Roman"/>
            <w:color w:val="000000"/>
            <w:sz w:val="26"/>
            <w:szCs w:val="26"/>
            <w:lang w:val="nl-NL"/>
          </w:rPr>
          <w:t xml:space="preserve">Trong ngày t + 13, </w:t>
        </w:r>
        <w:r>
          <w:rPr>
            <w:rFonts w:ascii="Times New Roman" w:hAnsi="Times New Roman"/>
            <w:color w:val="000000"/>
            <w:sz w:val="26"/>
            <w:szCs w:val="26"/>
            <w:lang w:val="nl-NL"/>
          </w:rPr>
          <w:t>kết quả thi sẽ được thông báo</w:t>
        </w:r>
        <w:r w:rsidRPr="00827EFE">
          <w:rPr>
            <w:rFonts w:ascii="Times New Roman" w:hAnsi="Times New Roman"/>
            <w:color w:val="000000"/>
            <w:sz w:val="26"/>
            <w:szCs w:val="26"/>
            <w:lang w:val="nl-NL"/>
          </w:rPr>
          <w:t xml:space="preserve"> kèm với </w:t>
        </w:r>
        <w:r>
          <w:rPr>
            <w:rFonts w:ascii="Times New Roman" w:hAnsi="Times New Roman"/>
            <w:color w:val="000000"/>
            <w:sz w:val="26"/>
            <w:szCs w:val="26"/>
            <w:lang w:val="nl-NL"/>
          </w:rPr>
          <w:t xml:space="preserve">thông tin về </w:t>
        </w:r>
        <w:r w:rsidRPr="00827EFE">
          <w:rPr>
            <w:rFonts w:ascii="Times New Roman" w:hAnsi="Times New Roman"/>
            <w:color w:val="000000"/>
            <w:sz w:val="26"/>
            <w:szCs w:val="26"/>
            <w:lang w:val="nl-NL"/>
          </w:rPr>
          <w:t>thời hạn nhận phúc khảo và lưu ý cho các thí sinh có kết quả đạt cần kiểm tra lại các thông tin cá nhân để tránh sai sót trong việc làm chứng chỉ.</w:t>
        </w:r>
      </w:ins>
    </w:p>
    <w:p w:rsidR="003F03AC" w:rsidRPr="00827EFE" w:rsidRDefault="003F03AC" w:rsidP="003F03AC">
      <w:pPr>
        <w:numPr>
          <w:ilvl w:val="1"/>
          <w:numId w:val="4"/>
        </w:numPr>
        <w:ind w:left="630" w:hanging="270"/>
        <w:contextualSpacing/>
        <w:jc w:val="both"/>
        <w:outlineLvl w:val="4"/>
        <w:rPr>
          <w:ins w:id="1122" w:author="DHA" w:date="2010-07-06T00:54:00Z"/>
          <w:rFonts w:ascii="Times New Roman" w:hAnsi="Times New Roman"/>
          <w:b/>
          <w:color w:val="000000"/>
          <w:sz w:val="26"/>
          <w:szCs w:val="26"/>
        </w:rPr>
      </w:pPr>
      <w:ins w:id="1123" w:author="DHA" w:date="2010-07-06T00:54:00Z">
        <w:r w:rsidRPr="00827EFE">
          <w:rPr>
            <w:rFonts w:ascii="Times New Roman" w:hAnsi="Times New Roman"/>
            <w:b/>
            <w:color w:val="000000"/>
            <w:sz w:val="26"/>
            <w:szCs w:val="26"/>
          </w:rPr>
          <w:t>Nhận đăng ký phúc khảo.</w:t>
        </w:r>
      </w:ins>
    </w:p>
    <w:p w:rsidR="003F03AC" w:rsidRDefault="003F03AC" w:rsidP="00921127">
      <w:pPr>
        <w:ind w:firstLine="360"/>
        <w:jc w:val="both"/>
        <w:rPr>
          <w:ins w:id="1124" w:author="DHA" w:date="2010-07-06T00:54:00Z"/>
          <w:rFonts w:ascii="Times New Roman" w:hAnsi="Times New Roman"/>
          <w:color w:val="000000"/>
          <w:sz w:val="26"/>
          <w:szCs w:val="26"/>
          <w:lang w:val="nl-NL"/>
        </w:rPr>
        <w:pPrChange w:id="1125" w:author="DHA" w:date="2010-07-06T03:00:00Z">
          <w:pPr>
            <w:ind w:left="630" w:firstLine="270"/>
            <w:jc w:val="both"/>
          </w:pPr>
        </w:pPrChange>
      </w:pPr>
      <w:ins w:id="1126" w:author="DHA" w:date="2010-07-06T00:54:00Z">
        <w:r w:rsidRPr="00827EFE">
          <w:rPr>
            <w:rFonts w:ascii="Times New Roman" w:hAnsi="Times New Roman"/>
            <w:color w:val="000000"/>
            <w:sz w:val="26"/>
            <w:szCs w:val="26"/>
            <w:lang w:val="nl-NL"/>
          </w:rPr>
          <w:t xml:space="preserve">Thời hạn bắt đầu và kết thúc nhận đăng ký phúc khảo tương ứng là ngày t + 13 và t + 17. Thời hạn này đã được thông báo cho thí sinh vào ngày thi và ngày công bố kết quả. </w:t>
        </w:r>
      </w:ins>
    </w:p>
    <w:p w:rsidR="003F03AC" w:rsidRPr="00E36F99" w:rsidRDefault="003F03AC" w:rsidP="003F03AC">
      <w:pPr>
        <w:pStyle w:val="ListParagraph"/>
        <w:numPr>
          <w:ilvl w:val="1"/>
          <w:numId w:val="4"/>
        </w:numPr>
        <w:jc w:val="both"/>
        <w:rPr>
          <w:ins w:id="1127" w:author="DHA" w:date="2010-07-06T00:54:00Z"/>
          <w:rFonts w:ascii="Times New Roman" w:hAnsi="Times New Roman"/>
          <w:b/>
          <w:color w:val="000000"/>
          <w:sz w:val="26"/>
          <w:szCs w:val="26"/>
        </w:rPr>
      </w:pPr>
      <w:ins w:id="1128" w:author="DHA" w:date="2010-07-06T00:54:00Z">
        <w:r w:rsidRPr="00E36F99">
          <w:rPr>
            <w:rFonts w:ascii="Times New Roman" w:hAnsi="Times New Roman"/>
            <w:b/>
            <w:color w:val="000000"/>
            <w:sz w:val="26"/>
            <w:szCs w:val="26"/>
          </w:rPr>
          <w:t>Chấm phúc khảo.</w:t>
        </w:r>
      </w:ins>
    </w:p>
    <w:p w:rsidR="003F03AC" w:rsidRPr="00827EFE" w:rsidRDefault="003F03AC" w:rsidP="00921127">
      <w:pPr>
        <w:ind w:firstLine="360"/>
        <w:contextualSpacing/>
        <w:jc w:val="both"/>
        <w:rPr>
          <w:ins w:id="1129" w:author="DHA" w:date="2010-07-06T00:54:00Z"/>
          <w:rFonts w:ascii="Times New Roman" w:hAnsi="Times New Roman"/>
          <w:color w:val="000000"/>
          <w:sz w:val="26"/>
          <w:szCs w:val="26"/>
          <w:lang w:val="nl-NL"/>
        </w:rPr>
        <w:pPrChange w:id="1130" w:author="DHA" w:date="2010-07-06T03:00:00Z">
          <w:pPr>
            <w:ind w:left="360" w:firstLine="270"/>
            <w:contextualSpacing/>
            <w:jc w:val="both"/>
          </w:pPr>
        </w:pPrChange>
      </w:pPr>
      <w:ins w:id="1131" w:author="DHA" w:date="2010-07-06T00:54:00Z">
        <w:r w:rsidRPr="00827EFE">
          <w:rPr>
            <w:rFonts w:ascii="Times New Roman" w:hAnsi="Times New Roman"/>
            <w:color w:val="000000"/>
            <w:sz w:val="26"/>
            <w:szCs w:val="26"/>
            <w:lang w:val="nl-NL"/>
          </w:rPr>
          <w:t xml:space="preserve">Bộ phận tổ chức thi phân công </w:t>
        </w:r>
        <w:r>
          <w:rPr>
            <w:rFonts w:ascii="Times New Roman" w:hAnsi="Times New Roman"/>
            <w:color w:val="000000"/>
            <w:sz w:val="26"/>
            <w:szCs w:val="26"/>
            <w:lang w:val="nl-NL"/>
          </w:rPr>
          <w:t xml:space="preserve">giáo viên </w:t>
        </w:r>
        <w:r w:rsidRPr="00827EFE">
          <w:rPr>
            <w:rFonts w:ascii="Times New Roman" w:hAnsi="Times New Roman"/>
            <w:color w:val="000000"/>
            <w:sz w:val="26"/>
            <w:szCs w:val="26"/>
            <w:lang w:val="nl-NL"/>
          </w:rPr>
          <w:t xml:space="preserve"> chấm phúc khảo. Nếu kết quả chấm lại chênh lệch từ 1 điểm trở lên thì sẽ yêu cầu bộ phận Chuyên Môn chấm phúc khảo, kết quả được ghi nhận vào Kết quả phúc khảo bài thi.</w:t>
        </w:r>
      </w:ins>
    </w:p>
    <w:p w:rsidR="003F03AC" w:rsidRPr="00827EFE" w:rsidRDefault="003F03AC" w:rsidP="00921127">
      <w:pPr>
        <w:ind w:firstLine="360"/>
        <w:contextualSpacing/>
        <w:jc w:val="both"/>
        <w:rPr>
          <w:ins w:id="1132" w:author="DHA" w:date="2010-07-06T00:54:00Z"/>
          <w:rFonts w:ascii="Times New Roman" w:hAnsi="Times New Roman"/>
          <w:color w:val="000000"/>
          <w:sz w:val="26"/>
          <w:szCs w:val="26"/>
          <w:lang w:val="nl-NL"/>
        </w:rPr>
        <w:pPrChange w:id="1133" w:author="DHA" w:date="2010-07-06T03:00:00Z">
          <w:pPr>
            <w:ind w:left="360" w:firstLine="270"/>
            <w:contextualSpacing/>
            <w:jc w:val="both"/>
          </w:pPr>
        </w:pPrChange>
      </w:pPr>
      <w:ins w:id="1134" w:author="DHA" w:date="2010-07-06T00:54:00Z">
        <w:r w:rsidRPr="00827EFE">
          <w:rPr>
            <w:rFonts w:ascii="Times New Roman" w:hAnsi="Times New Roman"/>
            <w:color w:val="000000"/>
            <w:sz w:val="26"/>
            <w:szCs w:val="26"/>
            <w:lang w:val="nl-NL"/>
          </w:rPr>
          <w:t>Số lượng bài thi cần phúc khảo (thông thường) không lớn, do đó công tác phúc khảo chỉ diễn ra trong ngày t + 18.</w:t>
        </w:r>
      </w:ins>
    </w:p>
    <w:p w:rsidR="003F03AC" w:rsidRPr="00827EFE" w:rsidRDefault="003F03AC" w:rsidP="003F03AC">
      <w:pPr>
        <w:numPr>
          <w:ilvl w:val="1"/>
          <w:numId w:val="4"/>
        </w:numPr>
        <w:ind w:left="630" w:hanging="270"/>
        <w:contextualSpacing/>
        <w:jc w:val="both"/>
        <w:outlineLvl w:val="4"/>
        <w:rPr>
          <w:ins w:id="1135" w:author="DHA" w:date="2010-07-06T00:54:00Z"/>
          <w:rFonts w:ascii="Times New Roman" w:hAnsi="Times New Roman"/>
          <w:b/>
          <w:color w:val="000000"/>
          <w:sz w:val="26"/>
          <w:szCs w:val="26"/>
        </w:rPr>
      </w:pPr>
      <w:ins w:id="1136" w:author="DHA" w:date="2010-07-06T00:54:00Z">
        <w:r w:rsidRPr="00827EFE">
          <w:rPr>
            <w:rFonts w:ascii="Times New Roman" w:hAnsi="Times New Roman"/>
            <w:b/>
            <w:color w:val="000000"/>
            <w:sz w:val="26"/>
            <w:szCs w:val="26"/>
          </w:rPr>
          <w:t>Công bố kết quả phúc khảo.</w:t>
        </w:r>
      </w:ins>
    </w:p>
    <w:p w:rsidR="003F03AC" w:rsidRPr="00827EFE" w:rsidRDefault="003F03AC" w:rsidP="00921127">
      <w:pPr>
        <w:ind w:firstLine="360"/>
        <w:contextualSpacing/>
        <w:jc w:val="both"/>
        <w:rPr>
          <w:ins w:id="1137" w:author="DHA" w:date="2010-07-06T00:54:00Z"/>
          <w:rFonts w:ascii="Times New Roman" w:hAnsi="Times New Roman"/>
          <w:color w:val="000000"/>
          <w:sz w:val="26"/>
          <w:szCs w:val="26"/>
          <w:lang w:val="nl-NL"/>
        </w:rPr>
        <w:pPrChange w:id="1138" w:author="DHA" w:date="2010-07-06T03:00:00Z">
          <w:pPr>
            <w:ind w:left="360" w:firstLine="270"/>
            <w:contextualSpacing/>
            <w:jc w:val="both"/>
          </w:pPr>
        </w:pPrChange>
      </w:pPr>
      <w:ins w:id="1139" w:author="DHA" w:date="2010-07-06T00:54:00Z">
        <w:r w:rsidRPr="00827EFE">
          <w:rPr>
            <w:rFonts w:ascii="Times New Roman" w:hAnsi="Times New Roman"/>
            <w:color w:val="000000"/>
            <w:sz w:val="26"/>
            <w:szCs w:val="26"/>
            <w:lang w:val="nl-NL"/>
          </w:rPr>
          <w:t xml:space="preserve">Kết quả phúc khảo được thông báo cho thí sinh </w:t>
        </w:r>
        <w:r>
          <w:rPr>
            <w:rFonts w:ascii="Times New Roman" w:hAnsi="Times New Roman"/>
            <w:color w:val="000000"/>
            <w:sz w:val="26"/>
            <w:szCs w:val="26"/>
            <w:lang w:val="nl-NL"/>
          </w:rPr>
          <w:t>trong ngày t + 19.</w:t>
        </w:r>
      </w:ins>
    </w:p>
    <w:p w:rsidR="003F03AC" w:rsidRPr="00827EFE" w:rsidRDefault="003F03AC" w:rsidP="00921127">
      <w:pPr>
        <w:ind w:firstLine="360"/>
        <w:contextualSpacing/>
        <w:jc w:val="both"/>
        <w:rPr>
          <w:ins w:id="1140" w:author="DHA" w:date="2010-07-06T00:54:00Z"/>
          <w:rFonts w:ascii="Times New Roman" w:hAnsi="Times New Roman"/>
          <w:color w:val="000000"/>
          <w:sz w:val="26"/>
          <w:szCs w:val="26"/>
          <w:lang w:val="nl-NL"/>
        </w:rPr>
        <w:pPrChange w:id="1141" w:author="DHA" w:date="2010-07-06T03:00:00Z">
          <w:pPr>
            <w:ind w:left="360" w:firstLine="270"/>
            <w:contextualSpacing/>
            <w:jc w:val="both"/>
          </w:pPr>
        </w:pPrChange>
      </w:pPr>
      <w:ins w:id="1142" w:author="DHA" w:date="2010-07-06T00:54:00Z">
        <w:r w:rsidRPr="00827EFE">
          <w:rPr>
            <w:rFonts w:ascii="Times New Roman" w:hAnsi="Times New Roman"/>
            <w:color w:val="000000"/>
            <w:sz w:val="26"/>
            <w:szCs w:val="26"/>
            <w:lang w:val="nl-NL"/>
          </w:rPr>
          <w:t>Những thí sinh có kết quả phúc khảo đạt sẽ được lưu chuyển sang đợt cấp chứng chỉ tiếp theo. Ngày nhận chứng chỉ gần nhất sẽ được thông báo tới các thí sinh này.</w:t>
        </w:r>
      </w:ins>
    </w:p>
    <w:p w:rsidR="003F03AC" w:rsidRDefault="003F03AC" w:rsidP="003F03AC">
      <w:pPr>
        <w:pStyle w:val="ListParagraph"/>
        <w:ind w:left="2160"/>
        <w:jc w:val="both"/>
        <w:rPr>
          <w:ins w:id="1143" w:author="DHA" w:date="2010-07-06T00:54:00Z"/>
          <w:rFonts w:ascii="Times New Roman" w:hAnsi="Times New Roman"/>
          <w:sz w:val="26"/>
        </w:rPr>
      </w:pPr>
    </w:p>
    <w:p w:rsidR="003F03AC" w:rsidRDefault="003F03AC" w:rsidP="003F03AC">
      <w:pPr>
        <w:pStyle w:val="ListParagraph"/>
        <w:numPr>
          <w:ilvl w:val="2"/>
          <w:numId w:val="45"/>
        </w:numPr>
        <w:ind w:left="630"/>
        <w:jc w:val="both"/>
        <w:rPr>
          <w:ins w:id="1144" w:author="DHA" w:date="2010-07-06T00:54:00Z"/>
          <w:rFonts w:ascii="Times New Roman" w:hAnsi="Times New Roman"/>
          <w:sz w:val="26"/>
        </w:rPr>
      </w:pPr>
      <w:ins w:id="1145" w:author="DHA" w:date="2010-07-06T00:54:00Z">
        <w:r>
          <w:rPr>
            <w:rFonts w:ascii="Times New Roman" w:hAnsi="Times New Roman"/>
            <w:sz w:val="26"/>
          </w:rPr>
          <w:t>Quy trình cấp chứng chỉ</w:t>
        </w:r>
      </w:ins>
    </w:p>
    <w:p w:rsidR="003F03AC" w:rsidRPr="00C900E0" w:rsidRDefault="003F03AC" w:rsidP="00921127">
      <w:pPr>
        <w:pStyle w:val="ListParagraph"/>
        <w:ind w:left="0" w:firstLine="360"/>
        <w:jc w:val="both"/>
        <w:rPr>
          <w:ins w:id="1146" w:author="DHA" w:date="2010-07-06T00:54:00Z"/>
          <w:rFonts w:ascii="Times New Roman" w:hAnsi="Times New Roman"/>
          <w:color w:val="000000"/>
          <w:sz w:val="26"/>
          <w:szCs w:val="26"/>
        </w:rPr>
        <w:pPrChange w:id="1147" w:author="DHA" w:date="2010-07-06T03:01:00Z">
          <w:pPr>
            <w:pStyle w:val="ListParagraph"/>
            <w:ind w:left="540" w:firstLine="270"/>
            <w:jc w:val="both"/>
          </w:pPr>
        </w:pPrChange>
      </w:pPr>
      <w:ins w:id="1148" w:author="DHA" w:date="2010-07-06T00:54:00Z">
        <w:r w:rsidRPr="003D22F6">
          <w:rPr>
            <w:rFonts w:ascii="Times New Roman" w:hAnsi="Times New Roman"/>
            <w:color w:val="000000"/>
            <w:sz w:val="26"/>
            <w:szCs w:val="26"/>
          </w:rPr>
          <w:t xml:space="preserve">Quy trình </w:t>
        </w:r>
        <w:r w:rsidRPr="003D22F6">
          <w:rPr>
            <w:rFonts w:ascii="Times New Roman" w:hAnsi="Times New Roman"/>
            <w:i/>
            <w:color w:val="000000"/>
            <w:sz w:val="26"/>
            <w:szCs w:val="26"/>
          </w:rPr>
          <w:t>Cấp chứng chỉ</w:t>
        </w:r>
        <w:r w:rsidRPr="003D22F6">
          <w:rPr>
            <w:rFonts w:ascii="Times New Roman" w:hAnsi="Times New Roman"/>
            <w:color w:val="000000"/>
            <w:sz w:val="26"/>
            <w:szCs w:val="26"/>
          </w:rPr>
          <w:t xml:space="preserve"> không có nhiều công việc phức tạp như quy trình </w:t>
        </w:r>
        <w:r w:rsidRPr="003D22F6">
          <w:rPr>
            <w:rFonts w:ascii="Times New Roman" w:hAnsi="Times New Roman"/>
            <w:i/>
            <w:color w:val="000000"/>
            <w:sz w:val="26"/>
            <w:szCs w:val="26"/>
          </w:rPr>
          <w:t>Tổ chức thi</w:t>
        </w:r>
        <w:r w:rsidRPr="003D22F6">
          <w:rPr>
            <w:rFonts w:ascii="Times New Roman" w:hAnsi="Times New Roman"/>
            <w:color w:val="000000"/>
            <w:sz w:val="26"/>
            <w:szCs w:val="26"/>
          </w:rPr>
          <w:t>, tuy nhiên lại phụ thuộc rất nhiều vào các hệ thống bên ngoài. Chính vì lý do này, các mốc thời gian trong quy trình này hầu hết là tương đối. Việc thực thi các công việc chịu sự chi phối của hệ thống bên ngoài có ảnh hưởng rất lớn đến tiến độ của quy trình.</w:t>
        </w:r>
      </w:ins>
    </w:p>
    <w:p w:rsidR="003F03AC" w:rsidRPr="00C900E0" w:rsidRDefault="003F03AC" w:rsidP="00921127">
      <w:pPr>
        <w:pStyle w:val="ListParagraph"/>
        <w:ind w:left="0" w:firstLine="360"/>
        <w:jc w:val="both"/>
        <w:rPr>
          <w:ins w:id="1149" w:author="DHA" w:date="2010-07-06T00:54:00Z"/>
          <w:rFonts w:ascii="Times New Roman" w:hAnsi="Times New Roman"/>
          <w:color w:val="000000"/>
          <w:sz w:val="26"/>
          <w:szCs w:val="26"/>
        </w:rPr>
        <w:pPrChange w:id="1150" w:author="DHA" w:date="2010-07-06T03:01:00Z">
          <w:pPr>
            <w:pStyle w:val="ListParagraph"/>
            <w:ind w:left="540" w:firstLine="270"/>
            <w:jc w:val="both"/>
          </w:pPr>
        </w:pPrChange>
      </w:pPr>
      <w:ins w:id="1151" w:author="DHA" w:date="2010-07-06T00:54:00Z">
        <w:r w:rsidRPr="003D22F6">
          <w:rPr>
            <w:rFonts w:ascii="Times New Roman" w:hAnsi="Times New Roman"/>
            <w:color w:val="000000"/>
            <w:sz w:val="26"/>
            <w:szCs w:val="26"/>
          </w:rPr>
          <w:lastRenderedPageBreak/>
          <w:t xml:space="preserve">Sau khi công bố điểm thi, chậm nhất là ngày t + 14, danh sách các thí sinh thi đạt sẽ được lập. Cùng với đó, công văn mua phôi chứng chỉ cũng sẽ được lập để gửi lên </w:t>
        </w:r>
        <w:r>
          <w:rPr>
            <w:rFonts w:ascii="Times New Roman" w:hAnsi="Times New Roman"/>
            <w:color w:val="000000"/>
            <w:sz w:val="26"/>
            <w:szCs w:val="26"/>
          </w:rPr>
          <w:t xml:space="preserve">giám đốc hoặc hiệu trưởng đơn vị tổ chức thi </w:t>
        </w:r>
        <w:r w:rsidRPr="003D22F6">
          <w:rPr>
            <w:rFonts w:ascii="Times New Roman" w:hAnsi="Times New Roman"/>
            <w:color w:val="000000"/>
            <w:sz w:val="26"/>
            <w:szCs w:val="26"/>
          </w:rPr>
          <w:t xml:space="preserve"> ký rồi gửi lên Bộ </w:t>
        </w:r>
        <w:r>
          <w:rPr>
            <w:rFonts w:ascii="Times New Roman" w:hAnsi="Times New Roman"/>
            <w:color w:val="000000"/>
            <w:sz w:val="26"/>
            <w:szCs w:val="26"/>
          </w:rPr>
          <w:t>Giáo Dục &amp; Đào  Tạo (GD-ĐT)</w:t>
        </w:r>
        <w:r w:rsidRPr="003D22F6">
          <w:rPr>
            <w:rFonts w:ascii="Times New Roman" w:hAnsi="Times New Roman"/>
            <w:color w:val="000000"/>
            <w:sz w:val="26"/>
            <w:szCs w:val="26"/>
          </w:rPr>
          <w:t xml:space="preserve">. </w:t>
        </w:r>
        <w:r>
          <w:rPr>
            <w:rFonts w:ascii="Times New Roman" w:hAnsi="Times New Roman"/>
            <w:color w:val="000000"/>
            <w:sz w:val="26"/>
            <w:szCs w:val="26"/>
          </w:rPr>
          <w:t xml:space="preserve">Sau đó tiếp tục gửi công văn đến bộ GD-ĐT và chờ duyệt mua phôi chứng chỉ. </w:t>
        </w:r>
        <w:r w:rsidRPr="003D22F6">
          <w:rPr>
            <w:rFonts w:ascii="Times New Roman" w:hAnsi="Times New Roman"/>
            <w:color w:val="000000"/>
            <w:sz w:val="26"/>
            <w:szCs w:val="26"/>
          </w:rPr>
          <w:t xml:space="preserve"> Thời gian để Hiệu trưởng và Bộ GD-ĐT </w:t>
        </w:r>
        <w:r>
          <w:rPr>
            <w:rFonts w:ascii="Times New Roman" w:hAnsi="Times New Roman"/>
            <w:color w:val="000000"/>
            <w:sz w:val="26"/>
            <w:szCs w:val="26"/>
          </w:rPr>
          <w:t xml:space="preserve">ký và </w:t>
        </w:r>
        <w:r w:rsidRPr="003D22F6">
          <w:rPr>
            <w:rFonts w:ascii="Times New Roman" w:hAnsi="Times New Roman"/>
            <w:color w:val="000000"/>
            <w:sz w:val="26"/>
            <w:szCs w:val="26"/>
          </w:rPr>
          <w:t xml:space="preserve">duyệt bán phôi chứng chỉ không nằm dưới sự quyết định của Trung tâm. </w:t>
        </w:r>
      </w:ins>
    </w:p>
    <w:p w:rsidR="003F03AC" w:rsidRPr="00C900E0" w:rsidRDefault="003F03AC" w:rsidP="00921127">
      <w:pPr>
        <w:pStyle w:val="ListParagraph"/>
        <w:ind w:left="0" w:firstLine="360"/>
        <w:jc w:val="both"/>
        <w:rPr>
          <w:ins w:id="1152" w:author="DHA" w:date="2010-07-06T00:54:00Z"/>
          <w:rFonts w:ascii="Times New Roman" w:hAnsi="Times New Roman"/>
          <w:color w:val="000000"/>
          <w:sz w:val="26"/>
          <w:szCs w:val="26"/>
        </w:rPr>
        <w:pPrChange w:id="1153" w:author="DHA" w:date="2010-07-06T03:01:00Z">
          <w:pPr>
            <w:pStyle w:val="ListParagraph"/>
            <w:ind w:left="540" w:firstLine="270"/>
            <w:jc w:val="both"/>
          </w:pPr>
        </w:pPrChange>
      </w:pPr>
      <w:ins w:id="1154" w:author="DHA" w:date="2010-07-06T00:54:00Z">
        <w:r w:rsidRPr="003D22F6">
          <w:rPr>
            <w:rFonts w:ascii="Times New Roman" w:hAnsi="Times New Roman"/>
            <w:color w:val="000000"/>
            <w:sz w:val="26"/>
            <w:szCs w:val="26"/>
          </w:rPr>
          <w:t xml:space="preserve">Thông thường, vào ngày t + 40 là chứng chỉ được chuyển về </w:t>
        </w:r>
        <w:r>
          <w:rPr>
            <w:rFonts w:ascii="Times New Roman" w:hAnsi="Times New Roman"/>
            <w:color w:val="000000"/>
            <w:sz w:val="26"/>
            <w:szCs w:val="26"/>
          </w:rPr>
          <w:t>tới đơn vị tổ chức thi</w:t>
        </w:r>
        <w:r w:rsidRPr="003D22F6">
          <w:rPr>
            <w:rFonts w:ascii="Times New Roman" w:hAnsi="Times New Roman"/>
            <w:color w:val="000000"/>
            <w:sz w:val="26"/>
            <w:szCs w:val="26"/>
          </w:rPr>
          <w:t>, sẵn sàng để in, Giám đốc</w:t>
        </w:r>
        <w:r>
          <w:rPr>
            <w:rFonts w:ascii="Times New Roman" w:hAnsi="Times New Roman"/>
            <w:color w:val="000000"/>
            <w:sz w:val="26"/>
            <w:szCs w:val="26"/>
          </w:rPr>
          <w:t>/Hiệu trưởng</w:t>
        </w:r>
        <w:r w:rsidRPr="003D22F6">
          <w:rPr>
            <w:rFonts w:ascii="Times New Roman" w:hAnsi="Times New Roman"/>
            <w:color w:val="000000"/>
            <w:sz w:val="26"/>
            <w:szCs w:val="26"/>
          </w:rPr>
          <w:t xml:space="preserve"> ký tên và đóng dấu. Quá trình này diễn ra tới ngày t + 45. Quy trình </w:t>
        </w:r>
        <w:r w:rsidRPr="003D22F6">
          <w:rPr>
            <w:rFonts w:ascii="Times New Roman" w:hAnsi="Times New Roman"/>
            <w:i/>
            <w:color w:val="000000"/>
            <w:sz w:val="26"/>
            <w:szCs w:val="26"/>
          </w:rPr>
          <w:t xml:space="preserve">Cấp chứng chỉ </w:t>
        </w:r>
        <w:r w:rsidRPr="003D22F6">
          <w:rPr>
            <w:rFonts w:ascii="Times New Roman" w:hAnsi="Times New Roman"/>
            <w:color w:val="000000"/>
            <w:sz w:val="26"/>
            <w:szCs w:val="26"/>
          </w:rPr>
          <w:t xml:space="preserve"> kết thúc khi các chứng chỉ đã sẵn sàng để được cấp cho thí sinh thi đạt.</w:t>
        </w:r>
      </w:ins>
    </w:p>
    <w:p w:rsidR="003F03AC" w:rsidRPr="00C900E0" w:rsidRDefault="00AB7110" w:rsidP="003F03AC">
      <w:pPr>
        <w:pStyle w:val="ListParagraph"/>
        <w:keepNext/>
        <w:ind w:left="0" w:firstLine="270"/>
        <w:jc w:val="center"/>
        <w:rPr>
          <w:ins w:id="1155" w:author="DHA" w:date="2010-07-06T00:54:00Z"/>
          <w:rFonts w:ascii="Times New Roman" w:hAnsi="Times New Roman"/>
          <w:color w:val="000000"/>
          <w:sz w:val="26"/>
          <w:szCs w:val="26"/>
        </w:rPr>
      </w:pPr>
      <w:ins w:id="1156" w:author="DHA" w:date="2010-07-06T00:54:00Z">
        <w:r>
          <w:rPr>
            <w:rFonts w:ascii="Times New Roman" w:hAnsi="Times New Roman"/>
            <w:color w:val="000000"/>
            <w:sz w:val="26"/>
            <w:szCs w:val="26"/>
            <w:lang w:val="en-US"/>
          </w:rPr>
          <w:drawing>
            <wp:inline distT="0" distB="0" distL="0" distR="0">
              <wp:extent cx="3039603" cy="5251731"/>
              <wp:effectExtent l="19050" t="0" r="8397"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3041654" cy="5255274"/>
                      </a:xfrm>
                      <a:prstGeom prst="rect">
                        <a:avLst/>
                      </a:prstGeom>
                      <a:noFill/>
                      <a:ln w="9525">
                        <a:noFill/>
                        <a:miter lim="800000"/>
                        <a:headEnd/>
                        <a:tailEnd/>
                      </a:ln>
                    </pic:spPr>
                  </pic:pic>
                </a:graphicData>
              </a:graphic>
            </wp:inline>
          </w:drawing>
        </w:r>
      </w:ins>
    </w:p>
    <w:p w:rsidR="003F03AC" w:rsidRPr="00C900E0" w:rsidRDefault="003F03AC" w:rsidP="003F03AC">
      <w:pPr>
        <w:pStyle w:val="Caption"/>
        <w:ind w:firstLine="270"/>
        <w:jc w:val="center"/>
        <w:rPr>
          <w:ins w:id="1157" w:author="DHA" w:date="2010-07-06T00:54:00Z"/>
          <w:rFonts w:ascii="Times New Roman" w:hAnsi="Times New Roman"/>
          <w:color w:val="000000"/>
          <w:sz w:val="26"/>
          <w:szCs w:val="26"/>
          <w:lang w:val="vi-VN"/>
        </w:rPr>
      </w:pPr>
      <w:ins w:id="1158" w:author="DHA" w:date="2010-07-06T00:54:00Z">
        <w:r w:rsidRPr="003D22F6">
          <w:rPr>
            <w:rFonts w:ascii="Times New Roman" w:hAnsi="Times New Roman"/>
            <w:color w:val="000000"/>
            <w:sz w:val="26"/>
            <w:szCs w:val="26"/>
            <w:lang w:val="vi-VN"/>
          </w:rPr>
          <w:t>H</w:t>
        </w:r>
        <w:r>
          <w:rPr>
            <w:rFonts w:ascii="Times New Roman" w:hAnsi="Times New Roman"/>
            <w:color w:val="000000"/>
            <w:sz w:val="26"/>
            <w:szCs w:val="26"/>
          </w:rPr>
          <w:t>2.b</w:t>
        </w:r>
        <w:r w:rsidRPr="003D22F6">
          <w:rPr>
            <w:rFonts w:ascii="Times New Roman" w:hAnsi="Times New Roman"/>
            <w:color w:val="000000"/>
            <w:sz w:val="26"/>
            <w:szCs w:val="26"/>
            <w:lang w:val="vi-VN"/>
          </w:rPr>
          <w:t>. Quy trình cấp chứng chỉ</w:t>
        </w:r>
      </w:ins>
    </w:p>
    <w:p w:rsidR="003F03AC" w:rsidRPr="00C900E0" w:rsidRDefault="003F03AC" w:rsidP="003F03AC">
      <w:pPr>
        <w:pStyle w:val="ListParagraph"/>
        <w:ind w:left="0" w:firstLine="270"/>
        <w:jc w:val="both"/>
        <w:rPr>
          <w:ins w:id="1159" w:author="DHA" w:date="2010-07-06T00:54:00Z"/>
          <w:rFonts w:ascii="Times New Roman" w:hAnsi="Times New Roman"/>
          <w:color w:val="000000"/>
          <w:sz w:val="26"/>
          <w:szCs w:val="26"/>
        </w:rPr>
      </w:pPr>
    </w:p>
    <w:p w:rsidR="003F03AC" w:rsidRDefault="003F03AC" w:rsidP="003F03AC">
      <w:pPr>
        <w:pStyle w:val="ListParagraph"/>
        <w:numPr>
          <w:ilvl w:val="1"/>
          <w:numId w:val="45"/>
        </w:numPr>
        <w:jc w:val="both"/>
        <w:rPr>
          <w:ins w:id="1160" w:author="DHA" w:date="2010-07-06T00:54:00Z"/>
          <w:rFonts w:ascii="Times New Roman" w:hAnsi="Times New Roman"/>
          <w:sz w:val="26"/>
        </w:rPr>
      </w:pPr>
      <w:ins w:id="1161" w:author="DHA" w:date="2010-07-06T00:54:00Z">
        <w:r>
          <w:rPr>
            <w:rFonts w:ascii="Times New Roman" w:hAnsi="Times New Roman"/>
            <w:sz w:val="26"/>
          </w:rPr>
          <w:t>Các vấn đề còn tồn tại</w:t>
        </w:r>
      </w:ins>
    </w:p>
    <w:p w:rsidR="003F03AC" w:rsidRPr="00C900E0" w:rsidRDefault="003F03AC" w:rsidP="00921127">
      <w:pPr>
        <w:pStyle w:val="ListParagraph"/>
        <w:ind w:left="0" w:firstLine="360"/>
        <w:jc w:val="both"/>
        <w:rPr>
          <w:ins w:id="1162" w:author="DHA" w:date="2010-07-06T00:54:00Z"/>
          <w:rFonts w:ascii="Times New Roman" w:hAnsi="Times New Roman"/>
          <w:color w:val="000000"/>
          <w:sz w:val="26"/>
          <w:szCs w:val="26"/>
        </w:rPr>
        <w:pPrChange w:id="1163" w:author="DHA" w:date="2010-07-06T03:01:00Z">
          <w:pPr>
            <w:pStyle w:val="ListParagraph"/>
            <w:ind w:left="540" w:firstLine="270"/>
            <w:jc w:val="both"/>
          </w:pPr>
        </w:pPrChange>
      </w:pPr>
      <w:ins w:id="1164" w:author="DHA" w:date="2010-07-06T00:54:00Z">
        <w:r w:rsidRPr="003D22F6">
          <w:rPr>
            <w:rFonts w:ascii="Times New Roman" w:hAnsi="Times New Roman"/>
            <w:color w:val="000000"/>
            <w:sz w:val="26"/>
            <w:szCs w:val="26"/>
          </w:rPr>
          <w:t xml:space="preserve">Hiện tại, việc thực hiện các công việc trong quy trình thi được giám sát và điều </w:t>
        </w:r>
        <w:r>
          <w:rPr>
            <w:rFonts w:ascii="Times New Roman" w:hAnsi="Times New Roman"/>
            <w:color w:val="000000"/>
            <w:sz w:val="26"/>
            <w:szCs w:val="26"/>
          </w:rPr>
          <w:t>một cách thủ công</w:t>
        </w:r>
        <w:r w:rsidRPr="003D22F6">
          <w:rPr>
            <w:rFonts w:ascii="Times New Roman" w:hAnsi="Times New Roman"/>
            <w:color w:val="000000"/>
            <w:sz w:val="26"/>
            <w:szCs w:val="26"/>
          </w:rPr>
          <w:t xml:space="preserve">. Khi mỗi đợt thi đến gần, nhân viên quản lý sẽ phân công các nhân viên thực hiện việc ghi danh thí sinh dự thi, lập danh sách thi, phân công coi thi … </w:t>
        </w:r>
        <w:r w:rsidRPr="003D22F6">
          <w:rPr>
            <w:rFonts w:ascii="Times New Roman" w:hAnsi="Times New Roman"/>
            <w:color w:val="000000"/>
            <w:sz w:val="26"/>
            <w:szCs w:val="26"/>
          </w:rPr>
          <w:lastRenderedPageBreak/>
          <w:t>Sau đó, trong quá trình thực hiện các công việc, người quản lý sẽ phải theo dõi, đôn đốc các công việc nhằm đảm bảo cho quy trình thi được diễn ra đúng kế hoạch đã định.</w:t>
        </w:r>
      </w:ins>
    </w:p>
    <w:p w:rsidR="003F03AC" w:rsidRPr="00C900E0" w:rsidRDefault="003F03AC" w:rsidP="00921127">
      <w:pPr>
        <w:pStyle w:val="ListParagraph"/>
        <w:ind w:left="0" w:firstLine="360"/>
        <w:jc w:val="both"/>
        <w:rPr>
          <w:ins w:id="1165" w:author="DHA" w:date="2010-07-06T00:54:00Z"/>
          <w:rFonts w:ascii="Times New Roman" w:hAnsi="Times New Roman"/>
          <w:color w:val="000000"/>
          <w:sz w:val="26"/>
          <w:szCs w:val="26"/>
        </w:rPr>
        <w:pPrChange w:id="1166" w:author="DHA" w:date="2010-07-06T03:01:00Z">
          <w:pPr>
            <w:pStyle w:val="ListParagraph"/>
            <w:ind w:left="540" w:firstLine="270"/>
            <w:jc w:val="both"/>
          </w:pPr>
        </w:pPrChange>
      </w:pPr>
      <w:ins w:id="1167" w:author="DHA" w:date="2010-07-06T00:54:00Z">
        <w:r w:rsidRPr="003D22F6">
          <w:rPr>
            <w:rFonts w:ascii="Times New Roman" w:hAnsi="Times New Roman"/>
            <w:color w:val="000000"/>
            <w:sz w:val="26"/>
            <w:szCs w:val="26"/>
          </w:rPr>
          <w:t>Phương pháp quản lý một cách thủ công chiếm nhiều thời gian, đồng thời cũng có nhiều hạn chế trong việc phát hiện và xử lý các tình huống gây trễ hạn công việc. Để theo dõi tiến độ, người quản lý phải giữ liên lạc thường xuyên với các nhân viên của mình để yêu cầu cung cấp thông tin về tình hình công việc. Để có được một cái nhìn tổng thể về hệ thống và đưa ra các nhận định, dự báo… người quản lý phải tập hợp các thông tin đã thu thập được rồi thực hiện thống kê, so sánh, mô hình hóa… Ngoài ra, tại một thời điểm bất kỳ, có thể có nhiều quy trình thi cùng diễn ra đồng thời như mô tả ở hình vẽ H.5. Điều này làm cho việc quản lý cũng như việc thực hiện nhiệm vụ đối với các nhân viên khác trở nên khó khăn và nhiều áp lực hơn. Theo đó, có thể xảy ra các tình huống bất lợi sau:</w:t>
        </w:r>
      </w:ins>
    </w:p>
    <w:p w:rsidR="003F03AC" w:rsidRPr="00F22470" w:rsidRDefault="003F03AC" w:rsidP="003F03AC">
      <w:pPr>
        <w:pStyle w:val="ListParagraph"/>
        <w:numPr>
          <w:ilvl w:val="0"/>
          <w:numId w:val="7"/>
        </w:numPr>
        <w:ind w:left="1391" w:hanging="284"/>
        <w:jc w:val="both"/>
        <w:rPr>
          <w:ins w:id="1168" w:author="DHA" w:date="2010-07-06T00:54:00Z"/>
          <w:rFonts w:ascii="Times New Roman" w:hAnsi="Times New Roman"/>
          <w:color w:val="000000"/>
          <w:sz w:val="26"/>
          <w:szCs w:val="26"/>
        </w:rPr>
      </w:pPr>
      <w:ins w:id="1169" w:author="DHA" w:date="2010-07-06T00:54:00Z">
        <w:r w:rsidRPr="00F22470">
          <w:rPr>
            <w:rFonts w:ascii="Times New Roman" w:hAnsi="Times New Roman"/>
            <w:color w:val="000000"/>
            <w:sz w:val="26"/>
            <w:szCs w:val="26"/>
          </w:rPr>
          <w:t>Nhân viên có thể nhầm lẫn về thời gian hoàn thành các công việc của các quy trình.</w:t>
        </w:r>
      </w:ins>
    </w:p>
    <w:p w:rsidR="003F03AC" w:rsidRPr="00F22470" w:rsidRDefault="003F03AC" w:rsidP="003F03AC">
      <w:pPr>
        <w:pStyle w:val="ListParagraph"/>
        <w:numPr>
          <w:ilvl w:val="0"/>
          <w:numId w:val="7"/>
        </w:numPr>
        <w:ind w:left="1391" w:hanging="284"/>
        <w:jc w:val="both"/>
        <w:rPr>
          <w:ins w:id="1170" w:author="DHA" w:date="2010-07-06T00:54:00Z"/>
          <w:rFonts w:ascii="Times New Roman" w:hAnsi="Times New Roman"/>
          <w:color w:val="000000"/>
          <w:sz w:val="26"/>
          <w:szCs w:val="26"/>
        </w:rPr>
      </w:pPr>
      <w:ins w:id="1171" w:author="DHA" w:date="2010-07-06T00:54:00Z">
        <w:r w:rsidRPr="00F22470">
          <w:rPr>
            <w:rFonts w:ascii="Times New Roman" w:hAnsi="Times New Roman"/>
            <w:color w:val="000000"/>
            <w:sz w:val="26"/>
            <w:szCs w:val="26"/>
          </w:rPr>
          <w:t>Có thể xảy ra những thời điểm mà nhân viên thực hiện không xuể các công việc nếu như không được quản lý tốt.</w:t>
        </w:r>
      </w:ins>
    </w:p>
    <w:p w:rsidR="003F03AC" w:rsidRPr="00F22470" w:rsidRDefault="003F03AC" w:rsidP="003F03AC">
      <w:pPr>
        <w:pStyle w:val="ListParagraph"/>
        <w:numPr>
          <w:ilvl w:val="0"/>
          <w:numId w:val="7"/>
        </w:numPr>
        <w:ind w:left="1391" w:hanging="284"/>
        <w:jc w:val="both"/>
        <w:rPr>
          <w:ins w:id="1172" w:author="DHA" w:date="2010-07-06T00:54:00Z"/>
          <w:rFonts w:ascii="Times New Roman" w:hAnsi="Times New Roman"/>
          <w:color w:val="000000"/>
          <w:sz w:val="26"/>
          <w:szCs w:val="26"/>
        </w:rPr>
      </w:pPr>
      <w:ins w:id="1173" w:author="DHA" w:date="2010-07-06T00:54:00Z">
        <w:r w:rsidRPr="00F22470">
          <w:rPr>
            <w:rFonts w:ascii="Times New Roman" w:hAnsi="Times New Roman"/>
            <w:color w:val="000000"/>
            <w:sz w:val="26"/>
            <w:szCs w:val="26"/>
          </w:rPr>
          <w:t>Khó khăn trong công tác quản lý, theo dõi tiến độ, dự báo.</w:t>
        </w:r>
      </w:ins>
    </w:p>
    <w:p w:rsidR="003F03AC" w:rsidRPr="00C900E0" w:rsidRDefault="00051831" w:rsidP="003F03AC">
      <w:pPr>
        <w:pStyle w:val="ListParagraph"/>
        <w:ind w:left="792" w:firstLine="360"/>
        <w:jc w:val="both"/>
        <w:rPr>
          <w:ins w:id="1174" w:author="DHA" w:date="2010-07-06T00:54:00Z"/>
          <w:rFonts w:ascii="Times New Roman" w:hAnsi="Times New Roman"/>
          <w:color w:val="000000"/>
          <w:sz w:val="26"/>
          <w:szCs w:val="26"/>
        </w:rPr>
      </w:pPr>
      <w:ins w:id="1175" w:author="DHA" w:date="2010-07-06T00:54:00Z">
        <w:r w:rsidRPr="00051831">
          <w:rPr>
            <w:noProof w:val="0"/>
          </w:rPr>
          <w:pict>
            <v:shape id="_x0000_s1490" type="#_x0000_t202" style="position:absolute;left:0;text-align:left;margin-left:54.25pt;margin-top:128pt;width:318.15pt;height:20.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" filled="f" stroked="f">
              <v:textbox style="mso-next-textbox:#_x0000_s1490;mso-fit-shape-to-text:t" inset="0,0,0,0">
                <w:txbxContent>
                  <w:p w:rsidR="006C1EE4" w:rsidRPr="00893324" w:rsidRDefault="006C1EE4" w:rsidP="003F03AC">
                    <w:pPr>
                      <w:pStyle w:val="Caption"/>
                      <w:jc w:val="center"/>
                      <w:rPr>
                        <w:rFonts w:ascii="Times New Roman" w:hAnsi="Times New Roman"/>
                        <w:noProof/>
                        <w:sz w:val="26"/>
                        <w:lang w:val="vi-VN" w:eastAsia="vi-VN"/>
                      </w:rPr>
                    </w:pPr>
                    <w:r>
                      <w:t>H3. Nhi</w:t>
                    </w:r>
                    <w:r>
                      <w:rPr>
                        <w:rFonts w:ascii="Times New Roman" w:hAnsi="Times New Roman"/>
                      </w:rPr>
                      <w:t>ều đợt thi có thể diễn ra song song</w:t>
                    </w:r>
                  </w:p>
                </w:txbxContent>
              </v:textbox>
            </v:shape>
          </w:pict>
        </w:r>
        <w:r w:rsidRPr="00051831">
          <w:rPr>
            <w:rFonts w:ascii="Times New Roman" w:hAnsi="Times New Roman"/>
            <w:color w:val="000000"/>
            <w:sz w:val="26"/>
            <w:szCs w:val="26"/>
            <w:lang w:eastAsia="vi-VN"/>
          </w:rPr>
        </w:r>
        <w:r>
          <w:rPr>
            <w:rFonts w:ascii="Times New Roman" w:hAnsi="Times New Roman"/>
            <w:color w:val="000000"/>
            <w:sz w:val="26"/>
            <w:szCs w:val="26"/>
            <w:lang w:eastAsia="vi-VN"/>
          </w:rPr>
          <w:pict>
            <v:group id="Canvas 1312" o:spid="_x0000_s1451" editas="canvas" style="width:318.15pt;height:123.5pt;mso-position-horizontal-relative:char;mso-position-vertical-relative:line" coordsize="40405,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">
              <v:rect id="_x0000_s1452" style="position:absolute;width:40405;height:15684;visibility:visible" fillcolor="#707070" stroked="f">
                <v:fill color2="#f2f2f2" rotate="t" angle="135" focus="50%" type="gradient"/>
              </v:rect>
              <v:shape id="AutoShape 1313" o:spid="_x0000_s1453" type="#_x0000_t32" style="position:absolute;left:539;top:3098;width:35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L38IAAADcAAAADwAAAGRycy9kb3ducmV2LnhtbERPy4rCMBTdC/5DuMJsRFMdHKQ2isgM&#10;CCIyPhburs3tA5ub2mS08/dmIbg8nHeyaE0l7tS40rKC0TACQZxaXXKu4Hj4GUxBOI+ssbJMCv7J&#10;wWLe7SQYa/vgX7rvfS5CCLsYFRTe17GULi3IoBvamjhwmW0M+gCbXOoGHyHcVHIcRV/SYMmhocCa&#10;VgWl1/2fUTCueL3Nb6dzf/e9uWx0itnE3JT66LXLGQhPrX+LX+61VvAZhbXhTDgC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gL38IAAADcAAAADwAAAAAAAAAAAAAA&#10;AAChAgAAZHJzL2Rvd25yZXYueG1sUEsFBgAAAAAEAAQA+QAAAJADAAAAAA==&#10;" strokecolor="#548dd4" strokeweight="2.25pt">
                <v:stroke endarrow="block"/>
              </v:shape>
              <v:rect id="Rectangle 1314" o:spid="_x0000_s1454" style="position:absolute;left:30391;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r+cUA&#10;AADcAAAADwAAAGRycy9kb3ducmV2LnhtbESPzWrDMBCE74W+g9hCb42cH0rqWgklNLT4VCc5+LhY&#10;G9vEWhlrkzhvXwUKPQ4z8w2TrUfXqQsNofVsYDpJQBFX3rZcGzjsty9LUEGQLXaeycCNAqxXjw8Z&#10;ptZfuaDLTmoVIRxSNNCI9KnWoWrIYZj4njh6Rz84lCiHWtsBrxHuOj1LklftsOW40GBPm4aq0+7s&#10;DMh+syjK2c/ytp1+lUVe5J+5oDHPT+PHOyihUf7Df+1va2CevMH9TDwC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uv5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FFFFFF"/>
                        </w:rPr>
                      </w:pPr>
                      <w:r w:rsidRPr="00E74EDE">
                        <w:rPr>
                          <w:b/>
                          <w:color w:val="FFFFFF"/>
                        </w:rPr>
                        <w:t>Th</w:t>
                      </w:r>
                      <w:r w:rsidRPr="00E74EDE">
                        <w:rPr>
                          <w:rFonts w:ascii="Times New Roman" w:hAnsi="Times New Roman"/>
                          <w:b/>
                          <w:color w:val="FFFFFF"/>
                        </w:rPr>
                        <w:t>ời gian</w:t>
                      </w:r>
                    </w:p>
                  </w:txbxContent>
                </v:textbox>
              </v:rect>
              <v:shape id="AutoShape 1315" o:spid="_x0000_s1455" type="#_x0000_t32" style="position:absolute;left:4508;top:5702;width:144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Tvb4AAADcAAAADwAAAGRycy9kb3ducmV2LnhtbERPy4rCMBTdC/5DuII7TXVApRpFlIFZ&#10;uPHxAZfm2rQ2NyWJtvP3ZiG4PJz3ZtfbRrzIh8qxgtk0A0FcOF1xqeB2/Z2sQISIrLFxTAr+KcBu&#10;OxxsMNeu4zO9LrEUKYRDjgpMjG0uZSgMWQxT1xIn7u68xZigL6X22KVw28h5li2kxYpTg8GWDoaK&#10;x+VpFRTnmzne6/qxdO1c1qduH0vfKTUe9fs1iEh9/Io/7j+t4GeW5qcz6Qj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wpO9vgAAANwAAAAPAAAAAAAAAAAAAAAAAKEC&#10;AABkcnMvZG93bnJldi54bWxQSwUGAAAAAAQABAD5AAAAjAMAAAAA&#10;" strokeweight="2.25pt">
                <v:stroke startarrow="oval" endarrow="block"/>
              </v:shape>
              <v:shape id="AutoShape 1316" o:spid="_x0000_s1456" type="#_x0000_t32" style="position:absolute;left:8909;top:8540;width:17253;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8t8QAAADcAAAADwAAAGRycy9kb3ducmV2LnhtbESPQYvCMBSE74L/ITzBm6ZVVpZuUxFF&#10;8ORS9aC3R/O2Ldu8lCZq3V+/EQSPw8x8w6TL3jTiRp2rLSuIpxEI4sLqmksFp+N28gnCeWSNjWVS&#10;8CAHy2w4SDHR9s453Q6+FAHCLkEFlfdtIqUrKjLoprYlDt6P7Qz6ILtS6g7vAW4aOYuihTRYc1io&#10;sKV1RcXv4WoU1Pns2+3/5MOdL/nufIk2/qM5KjUe9asvEJ56/w6/2jutYB7H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y3xAAAANwAAAAPAAAAAAAAAAAA&#10;AAAAAKECAABkcnMvZG93bnJldi54bWxQSwUGAAAAAAQABAD5AAAAkgMAAAAA&#10;" strokecolor="#00b050" strokeweight="2.25pt">
                <v:stroke startarrow="oval" endarrow="block"/>
              </v:shape>
              <v:shape id="AutoShape 1317" o:spid="_x0000_s1457" type="#_x0000_t32" style="position:absolute;left:584;top:11220;width:14408;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e7sMAAADcAAAADwAAAGRycy9kb3ducmV2LnhtbESPQYvCMBSE78L+h/AWvGlaRVeqUXYF&#10;Fy8erHvx9mieTbF5KU2s3X9vBMHjMDPfMKtNb2vRUesrxwrScQKCuHC64lLB32k3WoDwAVlj7ZgU&#10;/JOHzfpjsMJMuzsfqctDKSKEfYYKTAhNJqUvDFn0Y9cQR+/iWoshyraUusV7hNtaTpJkLi1WHBcM&#10;NrQ1VFzzm1UwS48mT35/OrNrvvz5cFps62mh1PCz/16CCNSHd/jV3msF03QCzzPx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inu7DAAAA3AAAAA8AAAAAAAAAAAAA&#10;AAAAoQIAAGRycy9kb3ducmV2LnhtbFBLBQYAAAAABAAEAPkAAACRAwAAAAA=&#10;" strokecolor="#943634" strokeweight="2.25pt">
                <v:stroke startarrow="oval" endarrow="block"/>
              </v:shape>
              <v:shape id="AutoShape 1318" o:spid="_x0000_s1458" type="#_x0000_t32" style="position:absolute;left:15043;top:14579;width:15271;height: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vl68UAAADcAAAADwAAAGRycy9kb3ducmV2LnhtbESPT2sCMRTE7wW/Q3iF3mqiQtGtUVQQ&#10;PBTqv5YeH5vXzeLmZdnEdf32RhA8DjPzG2Y671wlWmpC6VnDoK9AEOfelFxoOB7W72MQISIbrDyT&#10;hisFmM96L1PMjL/wjtp9LESCcMhQg42xzqQMuSWHoe9r4uT9+8ZhTLIppGnwkuCukkOlPqTDktOC&#10;xZpWlvLT/uw0dGrMX/a0/d7sVupv8XtdHn8mS63fXrvFJ4hIXXyGH+2N0TAajOB+Jh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vl68UAAADcAAAADwAAAAAAAAAA&#10;AAAAAAChAgAAZHJzL2Rvd25yZXYueG1sUEsFBgAAAAAEAAQA+QAAAJMDAAAAAA==&#10;" strokecolor="#e36c0a" strokeweight="2.25pt">
                <v:stroke startarrow="oval" endarrow="block"/>
              </v:shape>
              <v:shape id="AutoShape 1319" o:spid="_x0000_s1459" type="#_x0000_t32" style="position:absolute;left:15043;top:3098;width:6;height:114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8jsUAAADcAAAADwAAAGRycy9kb3ducmV2LnhtbESPQWsCMRSE70L/Q3gFb5pVS7WrUYq2&#10;UrE9uPXi7bF5bpZuXpYk1e2/bwoFj8PMfMMsVp1txIV8qB0rGA0zEMSl0zVXCo6fr4MZiBCRNTaO&#10;ScEPBVgt73oLzLW78oEuRaxEgnDIUYGJsc2lDKUhi2HoWuLknZ23GJP0ldQerwluGznOskdpsea0&#10;YLCltaHyq/i2Cvy72e8+NsW2etqywdPLdI9rr1T/vnueg4jUxVv4v/2mFUxGD/B3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28jsUAAADcAAAADwAAAAAAAAAA&#10;AAAAAAChAgAAZHJzL2Rvd25yZXYueG1sUEsFBgAAAAAEAAQA+QAAAJMDAAAAAA==&#10;">
                <v:stroke dashstyle="longDashDot"/>
              </v:shape>
              <v:rect id="Rectangle 1320" o:spid="_x0000_s1460" style="position:absolute;left:13563;width:4007;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3IcUA&#10;AADcAAAADwAAAGRycy9kb3ducmV2LnhtbESPQWvCQBSE74X+h+UVvNVNbBVJXaVIxZKTiT14fGSf&#10;STD7NmRfNf77bqHQ4zAz3zCrzeg6daUhtJ4NpNMEFHHlbcu1ga/j7nkJKgiyxc4zGbhTgM368WGF&#10;mfU3LuhaSq0ihEOGBhqRPtM6VA05DFPfE0fv7AeHEuVQazvgLcJdp2dJstAOW44LDfa0bai6lN/O&#10;gBy3r8Vpdljed+n+VORF/pELGjN5Gt/fQAmN8h/+a39aAy/pH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nch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548DD4"/>
                        </w:rPr>
                      </w:pPr>
                      <w:r w:rsidRPr="00E74EDE">
                        <w:rPr>
                          <w:b/>
                          <w:color w:val="548DD4"/>
                        </w:rPr>
                        <w:t>t</w:t>
                      </w:r>
                    </w:p>
                  </w:txbxContent>
                </v:textbox>
              </v:rect>
              <v:rect id="Rectangle 1321" o:spid="_x0000_s1461" style="position:absolute;left:18916;top:4400;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pVsQA&#10;AADcAAAADwAAAGRycy9kb3ducmV2LnhtbESPQWvCQBSE70L/w/IKvekmWkRSVylSseRk1IPHR/Y1&#10;Cc2+DdlXjf++Kwgeh5n5hlmuB9eqC/Wh8WwgnSSgiEtvG64MnI7b8QJUEGSLrWcycKMA69XLaImZ&#10;9Vcu6HKQSkUIhwwN1CJdpnUoa3IYJr4jjt6P7x1KlH2lbY/XCHetnibJXDtsOC7U2NGmpvL38OcM&#10;yHHzXpyn+8Vtm+7ORV7kX7mgMW+vw+cHKKFBnuFH+9samKVzu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Q6VbEAAAA3AAAAA8AAAAAAAAAAAAAAAAAmAIAAGRycy9k&#10;b3ducmV2LnhtbFBLBQYAAAAABAAEAPUAAACJAw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1</w:t>
                      </w:r>
                    </w:p>
                  </w:txbxContent>
                </v:textbox>
              </v:rect>
              <v:rect id="Rectangle 1322" o:spid="_x0000_s1462" style="position:absolute;left:27025;top:7334;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zcUA&#10;AADcAAAADwAAAGRycy9kb3ducmV2LnhtbESPQWvCQBSE74X+h+UVvNVNbFFJXaVIxZKTiT14fGSf&#10;STD7NmRfNf77bqHQ4zAz3zCrzeg6daUhtJ4NpNMEFHHlbcu1ga/j7nkJKgiyxc4zGbhTgM368WGF&#10;mfU3LuhaSq0ihEOGBhqRPtM6VA05DFPfE0fv7AeHEuVQazvgLcJdp2dJMtcOW44LDfa0bai6lN/O&#10;gBy3r8Vpdljed+n+VORF/pELGjN5Gt/fQAmN8h/+a39aAy/pAn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EzN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w:t>
                      </w:r>
                      <w:r w:rsidRPr="00E74EDE">
                        <w:rPr>
                          <w:b/>
                          <w:color w:val="000000"/>
                        </w:rPr>
                        <w:t xml:space="preserve"> 2</w:t>
                      </w:r>
                    </w:p>
                  </w:txbxContent>
                </v:textbox>
              </v:rect>
              <v:rect id="Rectangle 1323" o:spid="_x0000_s1463" style="position:absolute;left:16148;top:9645;width:1001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Yv8EA&#10;AADcAAAADwAAAGRycy9kb3ducmV2LnhtbERPTWvCQBC9F/oflil4q5toKZK6ioii5NSoB49DdpoE&#10;s7MhO2r8992D4PHxvufLwbXqRn1oPBtIxwko4tLbhisDp+P2cwYqCLLF1jMZeFCA5eL9bY6Z9Xcu&#10;6HaQSsUQDhkaqEW6TOtQ1uQwjH1HHLk/3zuUCPtK2x7vMdy1epIk39phw7Ghxo7WNZWXw9UZkOP6&#10;qzhPfmePbbo7F3mRb3JBY0Yfw+oHlNAgL/HTvbcGpmlcG8/EI6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D2L/BAAAA3AAAAA8AAAAAAAAAAAAAAAAAmAIAAGRycy9kb3du&#10;cmV2LnhtbFBLBQYAAAAABAAEAPUAAACGAw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 xml:space="preserve">ợt thi </w:t>
                      </w:r>
                      <w:r w:rsidRPr="00E74EDE">
                        <w:rPr>
                          <w:b/>
                          <w:color w:val="000000"/>
                        </w:rPr>
                        <w:t xml:space="preserve"> 3</w:t>
                      </w:r>
                    </w:p>
                  </w:txbxContent>
                </v:textbox>
              </v:rect>
              <v:rect id="Rectangle 1324" o:spid="_x0000_s1464" style="position:absolute;left:30391;top:13373;width:10014;height:23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9JMUA&#10;AADcAAAADwAAAGRycy9kb3ducmV2LnhtbESPQWvCQBSE74X+h+UVvNVNbBGbukqRiiUnEz14fGSf&#10;STD7NmRfNf77bqHQ4zAz3zDL9eg6daUhtJ4NpNMEFHHlbcu1geNh+7wAFQTZYueZDNwpwHr1+LDE&#10;zPobF3QtpVYRwiFDA41In2kdqoYchqnviaN39oNDiXKotR3wFuGu07MkmWuHLceFBnvaNFRdym9n&#10;QA6b1+I02y/u23R3KvIi/8wFjZk8jR/voIRG+Q//tb+sgZf0DX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30kxQAAANwAAAAPAAAAAAAAAAAAAAAAAJgCAABkcnMv&#10;ZG93bnJldi54bWxQSwUGAAAAAAQABAD1AAAAigMAAAAA&#10;" filled="f" stroked="f">
                <v:fill opacity="0"/>
                <v:textbox>
                  <w:txbxContent>
                    <w:p w:rsidR="006C1EE4" w:rsidRPr="00E74EDE" w:rsidRDefault="006C1EE4" w:rsidP="003F03AC">
                      <w:pPr>
                        <w:rPr>
                          <w:rFonts w:ascii="Times New Roman" w:hAnsi="Times New Roman"/>
                          <w:b/>
                          <w:color w:val="000000"/>
                        </w:rPr>
                      </w:pPr>
                      <w:r w:rsidRPr="00E74EDE">
                        <w:rPr>
                          <w:b/>
                          <w:color w:val="000000"/>
                        </w:rPr>
                        <w:t>Đ</w:t>
                      </w:r>
                      <w:r w:rsidRPr="00E74EDE">
                        <w:rPr>
                          <w:rFonts w:ascii="Times New Roman" w:hAnsi="Times New Roman"/>
                          <w:b/>
                          <w:color w:val="000000"/>
                        </w:rPr>
                        <w:t>ợt thi 4</w:t>
                      </w:r>
                    </w:p>
                  </w:txbxContent>
                </v:textbox>
              </v:rect>
              <w10:wrap type="none"/>
              <w10:anchorlock/>
            </v:group>
          </w:pict>
        </w:r>
      </w:ins>
    </w:p>
    <w:p w:rsidR="003F03AC" w:rsidRPr="00C900E0" w:rsidRDefault="003F03AC" w:rsidP="003F03AC">
      <w:pPr>
        <w:pStyle w:val="ListParagraph"/>
        <w:ind w:left="792" w:firstLine="360"/>
        <w:jc w:val="both"/>
        <w:rPr>
          <w:ins w:id="1176" w:author="DHA" w:date="2010-07-06T00:54:00Z"/>
          <w:rFonts w:ascii="Times New Roman" w:hAnsi="Times New Roman"/>
          <w:color w:val="000000"/>
          <w:sz w:val="26"/>
          <w:szCs w:val="26"/>
        </w:rPr>
      </w:pPr>
    </w:p>
    <w:p w:rsidR="003F03AC" w:rsidRPr="001274E0" w:rsidRDefault="003F03AC" w:rsidP="003F03AC">
      <w:pPr>
        <w:pStyle w:val="ListParagraph"/>
        <w:numPr>
          <w:ilvl w:val="0"/>
          <w:numId w:val="45"/>
        </w:numPr>
        <w:jc w:val="both"/>
        <w:outlineLvl w:val="1"/>
        <w:rPr>
          <w:ins w:id="1177" w:author="DHA" w:date="2010-07-06T00:54:00Z"/>
          <w:rFonts w:ascii="Times New Roman" w:hAnsi="Times New Roman"/>
          <w:b/>
          <w:color w:val="000000"/>
          <w:sz w:val="26"/>
          <w:szCs w:val="26"/>
        </w:rPr>
      </w:pPr>
      <w:ins w:id="1178" w:author="DHA" w:date="2010-07-06T00:54:00Z">
        <w:r w:rsidRPr="001274E0">
          <w:rPr>
            <w:rFonts w:ascii="Times New Roman" w:hAnsi="Times New Roman"/>
            <w:b/>
            <w:color w:val="000000"/>
            <w:sz w:val="26"/>
            <w:szCs w:val="26"/>
          </w:rPr>
          <w:t xml:space="preserve">Yêu cầu </w:t>
        </w:r>
      </w:ins>
      <w:ins w:id="1179" w:author="DHA" w:date="2010-07-06T02:53:00Z">
        <w:r w:rsidR="004A4F27">
          <w:rPr>
            <w:rFonts w:ascii="Times New Roman" w:hAnsi="Times New Roman"/>
            <w:b/>
            <w:color w:val="000000"/>
            <w:sz w:val="26"/>
            <w:szCs w:val="26"/>
            <w:lang w:val="en-US"/>
          </w:rPr>
          <w:t>chức năng</w:t>
        </w:r>
      </w:ins>
    </w:p>
    <w:p w:rsidR="003F03AC" w:rsidRPr="001274E0" w:rsidRDefault="003F03AC" w:rsidP="003F03AC">
      <w:pPr>
        <w:pStyle w:val="ListParagraph"/>
        <w:numPr>
          <w:ilvl w:val="1"/>
          <w:numId w:val="45"/>
        </w:numPr>
        <w:jc w:val="both"/>
        <w:outlineLvl w:val="2"/>
        <w:rPr>
          <w:ins w:id="1180" w:author="DHA" w:date="2010-07-06T00:54:00Z"/>
          <w:rFonts w:ascii="Times New Roman" w:hAnsi="Times New Roman"/>
          <w:b/>
          <w:color w:val="000000"/>
          <w:sz w:val="26"/>
          <w:szCs w:val="26"/>
        </w:rPr>
      </w:pPr>
      <w:ins w:id="1181" w:author="DHA" w:date="2010-07-06T00:54:00Z">
        <w:r w:rsidRPr="001274E0">
          <w:rPr>
            <w:rFonts w:ascii="Times New Roman" w:hAnsi="Times New Roman"/>
            <w:b/>
            <w:color w:val="000000"/>
            <w:sz w:val="26"/>
            <w:szCs w:val="26"/>
          </w:rPr>
          <w:t>Chức năng thông báo.</w:t>
        </w:r>
      </w:ins>
    </w:p>
    <w:p w:rsidR="003F03AC" w:rsidRPr="001274E0" w:rsidRDefault="003F03AC" w:rsidP="00921127">
      <w:pPr>
        <w:ind w:firstLine="360"/>
        <w:contextualSpacing/>
        <w:jc w:val="both"/>
        <w:rPr>
          <w:ins w:id="1182" w:author="DHA" w:date="2010-07-06T00:54:00Z"/>
          <w:rFonts w:ascii="Times New Roman" w:hAnsi="Times New Roman"/>
          <w:color w:val="000000"/>
          <w:sz w:val="26"/>
          <w:szCs w:val="26"/>
        </w:rPr>
        <w:pPrChange w:id="1183" w:author="DHA" w:date="2010-07-06T03:01:00Z">
          <w:pPr>
            <w:ind w:firstLine="284"/>
            <w:contextualSpacing/>
            <w:jc w:val="both"/>
          </w:pPr>
        </w:pPrChange>
      </w:pPr>
      <w:ins w:id="1184" w:author="DHA" w:date="2010-07-06T00:54:00Z">
        <w:r w:rsidRPr="001274E0">
          <w:rPr>
            <w:rFonts w:ascii="Times New Roman" w:hAnsi="Times New Roman"/>
            <w:color w:val="000000"/>
            <w:sz w:val="26"/>
            <w:szCs w:val="26"/>
          </w:rPr>
          <w:t>Hệ thống cần cung cấp chức năng thông báo cho nhân viên sử dụng chương trình dưới dạng email, tin nhắn... trước và trong  các mốc thời gian quan trọng nhằm giúp nhân viên sắp xếp thời gian biểu của riêng mình và thực hiện công việc sớm nhất có thể. Cụ thể hơn, hệ thống sẽ gửi thông báo trong các trường hợp:</w:t>
        </w:r>
      </w:ins>
    </w:p>
    <w:p w:rsidR="003F03AC" w:rsidRPr="001274E0" w:rsidRDefault="003F03AC" w:rsidP="003F03AC">
      <w:pPr>
        <w:numPr>
          <w:ilvl w:val="0"/>
          <w:numId w:val="7"/>
        </w:numPr>
        <w:ind w:left="851" w:hanging="284"/>
        <w:contextualSpacing/>
        <w:jc w:val="both"/>
        <w:rPr>
          <w:ins w:id="1185" w:author="DHA" w:date="2010-07-06T00:54:00Z"/>
          <w:rFonts w:ascii="Times New Roman" w:hAnsi="Times New Roman"/>
          <w:color w:val="000000"/>
          <w:sz w:val="26"/>
          <w:szCs w:val="26"/>
        </w:rPr>
      </w:pPr>
      <w:ins w:id="1186" w:author="DHA" w:date="2010-07-06T00:54:00Z">
        <w:r w:rsidRPr="001274E0">
          <w:rPr>
            <w:rFonts w:ascii="Times New Roman" w:hAnsi="Times New Roman"/>
            <w:color w:val="000000"/>
            <w:sz w:val="26"/>
            <w:szCs w:val="26"/>
          </w:rPr>
          <w:t>Với mỗi đợt thi, trước khi một công việc được bắt đầu hay kết thúc theo hạn định, hệ thống tự động gửi thông báo tới cho nhân viên được phân công phụ trách công việc đó. Việc thông báo này là nhằm giúp gợi nhớ cho các nhân viên thực hiện đúng hạn trách nhiệm của mình, tránh xảy ra các tình trạng trễ hạn hoặc ứ đọng các công việc.</w:t>
        </w:r>
      </w:ins>
    </w:p>
    <w:p w:rsidR="003F03AC" w:rsidRPr="001274E0" w:rsidRDefault="003F03AC" w:rsidP="003F03AC">
      <w:pPr>
        <w:numPr>
          <w:ilvl w:val="0"/>
          <w:numId w:val="7"/>
        </w:numPr>
        <w:ind w:left="851" w:hanging="284"/>
        <w:contextualSpacing/>
        <w:jc w:val="both"/>
        <w:rPr>
          <w:ins w:id="1187" w:author="DHA" w:date="2010-07-06T00:54:00Z"/>
          <w:rFonts w:ascii="Times New Roman" w:hAnsi="Times New Roman"/>
          <w:color w:val="000000"/>
          <w:sz w:val="26"/>
          <w:szCs w:val="26"/>
        </w:rPr>
      </w:pPr>
      <w:ins w:id="1188" w:author="DHA" w:date="2010-07-06T00:54:00Z">
        <w:r w:rsidRPr="001274E0">
          <w:rPr>
            <w:rFonts w:ascii="Times New Roman" w:hAnsi="Times New Roman"/>
            <w:color w:val="000000"/>
            <w:sz w:val="26"/>
            <w:szCs w:val="26"/>
          </w:rPr>
          <w:t>Với những công việc có khả năng trễ hạn cao (ví dụ: gần hết thời hạn mà công việc vẫn chưa được tiến hành,...), hệ thống cũng phải tự động gửi thông báo nhắc nhở một lần nữa.</w:t>
        </w:r>
      </w:ins>
    </w:p>
    <w:p w:rsidR="003F03AC" w:rsidRPr="001274E0" w:rsidRDefault="003F03AC" w:rsidP="003F03AC">
      <w:pPr>
        <w:numPr>
          <w:ilvl w:val="0"/>
          <w:numId w:val="7"/>
        </w:numPr>
        <w:ind w:left="851" w:hanging="284"/>
        <w:contextualSpacing/>
        <w:jc w:val="both"/>
        <w:rPr>
          <w:ins w:id="1189" w:author="DHA" w:date="2010-07-06T00:54:00Z"/>
          <w:rFonts w:ascii="Times New Roman" w:hAnsi="Times New Roman"/>
          <w:color w:val="000000"/>
          <w:sz w:val="26"/>
          <w:szCs w:val="26"/>
        </w:rPr>
      </w:pPr>
      <w:ins w:id="1190" w:author="DHA" w:date="2010-07-06T00:54:00Z">
        <w:r w:rsidRPr="001274E0">
          <w:rPr>
            <w:rFonts w:ascii="Times New Roman" w:hAnsi="Times New Roman"/>
            <w:color w:val="000000"/>
            <w:sz w:val="26"/>
            <w:szCs w:val="26"/>
          </w:rPr>
          <w:lastRenderedPageBreak/>
          <w:t>Với những công việc hoàn thành sớm hạn</w:t>
        </w:r>
        <w:r w:rsidRPr="001274E0">
          <w:rPr>
            <w:rFonts w:ascii="Times New Roman" w:hAnsi="Times New Roman"/>
            <w:color w:val="000000"/>
            <w:sz w:val="26"/>
            <w:vertAlign w:val="superscript"/>
          </w:rPr>
          <w:footnoteReference w:id="6"/>
        </w:r>
        <w:r w:rsidRPr="001274E0">
          <w:rPr>
            <w:rFonts w:ascii="Times New Roman" w:hAnsi="Times New Roman"/>
            <w:color w:val="000000"/>
            <w:sz w:val="26"/>
            <w:szCs w:val="26"/>
          </w:rPr>
          <w:t xml:space="preserve">, hệ thống sẽ tự động gửi thông báo đến người nhân viên chịu trách nhiệm cho công việc tiếp theo, giúp họ nhanh chóng sắp xếp và thực hiện ngay công việc này. </w:t>
        </w:r>
      </w:ins>
    </w:p>
    <w:p w:rsidR="003F03AC" w:rsidRPr="001274E0" w:rsidRDefault="003F03AC" w:rsidP="003F03AC">
      <w:pPr>
        <w:pStyle w:val="ListParagraph"/>
        <w:numPr>
          <w:ilvl w:val="1"/>
          <w:numId w:val="45"/>
        </w:numPr>
        <w:jc w:val="both"/>
        <w:outlineLvl w:val="2"/>
        <w:rPr>
          <w:ins w:id="1193" w:author="DHA" w:date="2010-07-06T00:54:00Z"/>
          <w:rFonts w:ascii="Times New Roman" w:hAnsi="Times New Roman"/>
          <w:b/>
          <w:color w:val="000000"/>
          <w:sz w:val="26"/>
          <w:szCs w:val="26"/>
        </w:rPr>
      </w:pPr>
      <w:ins w:id="1194" w:author="DHA" w:date="2010-07-06T00:54:00Z">
        <w:r w:rsidRPr="001274E0">
          <w:rPr>
            <w:rFonts w:ascii="Times New Roman" w:hAnsi="Times New Roman"/>
            <w:b/>
            <w:color w:val="000000"/>
            <w:sz w:val="26"/>
            <w:szCs w:val="26"/>
          </w:rPr>
          <w:t>Chức năng theo dõi công việc</w:t>
        </w:r>
      </w:ins>
    </w:p>
    <w:p w:rsidR="003F03AC" w:rsidRPr="001274E0" w:rsidRDefault="003F03AC" w:rsidP="00921127">
      <w:pPr>
        <w:ind w:firstLine="360"/>
        <w:contextualSpacing/>
        <w:jc w:val="both"/>
        <w:rPr>
          <w:ins w:id="1195" w:author="DHA" w:date="2010-07-06T00:54:00Z"/>
          <w:rFonts w:ascii="Times New Roman" w:hAnsi="Times New Roman"/>
          <w:color w:val="000000"/>
          <w:sz w:val="26"/>
          <w:szCs w:val="26"/>
        </w:rPr>
        <w:pPrChange w:id="1196" w:author="DHA" w:date="2010-07-06T03:01:00Z">
          <w:pPr>
            <w:ind w:firstLine="270"/>
            <w:contextualSpacing/>
            <w:jc w:val="both"/>
          </w:pPr>
        </w:pPrChange>
      </w:pPr>
      <w:ins w:id="1197" w:author="DHA" w:date="2010-07-06T00:54:00Z">
        <w:r w:rsidRPr="001274E0">
          <w:rPr>
            <w:rFonts w:ascii="Times New Roman" w:hAnsi="Times New Roman"/>
            <w:color w:val="000000"/>
            <w:sz w:val="26"/>
            <w:szCs w:val="26"/>
          </w:rPr>
          <w:t>Hệ thống phải có khả năng cho phép nhân viên và người quản lý theo dõi luồng công việc và tình trạng các công việc trên luồng công việc đó. Cụ thể là:</w:t>
        </w:r>
      </w:ins>
    </w:p>
    <w:p w:rsidR="003F03AC" w:rsidRPr="001274E0" w:rsidRDefault="003F03AC" w:rsidP="003F03AC">
      <w:pPr>
        <w:pStyle w:val="ListParagraph"/>
        <w:numPr>
          <w:ilvl w:val="2"/>
          <w:numId w:val="45"/>
        </w:numPr>
        <w:jc w:val="both"/>
        <w:rPr>
          <w:ins w:id="1198" w:author="DHA" w:date="2010-07-06T00:54:00Z"/>
          <w:rFonts w:ascii="Times New Roman" w:hAnsi="Times New Roman"/>
          <w:b/>
          <w:color w:val="000000"/>
          <w:sz w:val="26"/>
          <w:szCs w:val="26"/>
        </w:rPr>
      </w:pPr>
      <w:ins w:id="1199" w:author="DHA" w:date="2010-07-06T00:54:00Z">
        <w:r w:rsidRPr="001274E0">
          <w:rPr>
            <w:rFonts w:ascii="Times New Roman" w:hAnsi="Times New Roman"/>
            <w:b/>
            <w:color w:val="000000"/>
            <w:sz w:val="26"/>
            <w:szCs w:val="26"/>
          </w:rPr>
          <w:t>Đối với các nhân viên thực hiện các công việc:</w:t>
        </w:r>
      </w:ins>
    </w:p>
    <w:p w:rsidR="003F03AC" w:rsidRPr="001274E0" w:rsidRDefault="003F03AC" w:rsidP="003F03AC">
      <w:pPr>
        <w:ind w:firstLine="270"/>
        <w:contextualSpacing/>
        <w:jc w:val="both"/>
        <w:rPr>
          <w:ins w:id="1200" w:author="DHA" w:date="2010-07-06T00:54:00Z"/>
          <w:rFonts w:ascii="Times New Roman" w:hAnsi="Times New Roman"/>
          <w:color w:val="000000"/>
          <w:sz w:val="26"/>
          <w:szCs w:val="26"/>
        </w:rPr>
      </w:pPr>
      <w:ins w:id="1201" w:author="DHA" w:date="2010-07-06T00:54:00Z">
        <w:r w:rsidRPr="001274E0">
          <w:rPr>
            <w:rFonts w:ascii="Times New Roman" w:hAnsi="Times New Roman"/>
            <w:color w:val="000000"/>
            <w:sz w:val="26"/>
            <w:szCs w:val="26"/>
          </w:rPr>
          <w:t>Đối với các nhân viên thực hiện các công việc, khi đăng nhập vào hệ thống có thể quan sát được tiến độ của các công việc mà họ đang thực hiện. Ví dụ nhân viên giáo vụ có thể xem được các thông tin về tổng số bài thi, số bài được chấm, thời gian chấm được cho phép, phần trăm công việc đã hoàn thành... đối với từng đợt thi cụ thể</w:t>
        </w:r>
      </w:ins>
    </w:p>
    <w:p w:rsidR="003F03AC" w:rsidRPr="001274E0" w:rsidRDefault="003F03AC" w:rsidP="003F03AC">
      <w:pPr>
        <w:ind w:firstLine="270"/>
        <w:contextualSpacing/>
        <w:jc w:val="both"/>
        <w:rPr>
          <w:ins w:id="1202" w:author="DHA" w:date="2010-07-06T00:54:00Z"/>
          <w:rFonts w:ascii="Times New Roman" w:hAnsi="Times New Roman"/>
          <w:color w:val="000000"/>
          <w:sz w:val="26"/>
          <w:szCs w:val="26"/>
        </w:rPr>
      </w:pPr>
      <w:ins w:id="1203" w:author="DHA" w:date="2010-07-06T00:54:00Z">
        <w:r w:rsidRPr="001274E0">
          <w:rPr>
            <w:rFonts w:ascii="Times New Roman" w:hAnsi="Times New Roman"/>
            <w:color w:val="000000"/>
            <w:sz w:val="26"/>
            <w:szCs w:val="26"/>
          </w:rPr>
          <w:t>Ngoài ra, các công việc mà nhân viên phải thực hiện trong tương lai gần cũng được hiển thị một cách rõ ràng giúp nhân viên có thể lên lịch làm việc sắp tới cho hiệu quả.</w:t>
        </w:r>
      </w:ins>
    </w:p>
    <w:p w:rsidR="003F03AC" w:rsidRPr="001274E0" w:rsidRDefault="003F03AC" w:rsidP="003F03AC">
      <w:pPr>
        <w:pStyle w:val="ListParagraph"/>
        <w:numPr>
          <w:ilvl w:val="2"/>
          <w:numId w:val="45"/>
        </w:numPr>
        <w:jc w:val="both"/>
        <w:outlineLvl w:val="3"/>
        <w:rPr>
          <w:ins w:id="1204" w:author="DHA" w:date="2010-07-06T00:54:00Z"/>
          <w:rFonts w:ascii="Times New Roman" w:hAnsi="Times New Roman"/>
          <w:b/>
          <w:color w:val="000000"/>
          <w:sz w:val="26"/>
          <w:szCs w:val="26"/>
        </w:rPr>
      </w:pPr>
      <w:ins w:id="1205" w:author="DHA" w:date="2010-07-06T00:54:00Z">
        <w:r w:rsidRPr="001274E0">
          <w:rPr>
            <w:rFonts w:ascii="Times New Roman" w:hAnsi="Times New Roman"/>
            <w:b/>
            <w:color w:val="000000"/>
            <w:sz w:val="26"/>
            <w:szCs w:val="26"/>
          </w:rPr>
          <w:t>Đối với người quản lý:</w:t>
        </w:r>
      </w:ins>
    </w:p>
    <w:p w:rsidR="003F03AC" w:rsidRPr="001274E0" w:rsidRDefault="003F03AC" w:rsidP="003F03AC">
      <w:pPr>
        <w:ind w:firstLine="270"/>
        <w:contextualSpacing/>
        <w:jc w:val="both"/>
        <w:rPr>
          <w:ins w:id="1206" w:author="DHA" w:date="2010-07-06T00:54:00Z"/>
          <w:rFonts w:ascii="Times New Roman" w:hAnsi="Times New Roman"/>
          <w:color w:val="000000"/>
          <w:sz w:val="26"/>
          <w:szCs w:val="26"/>
        </w:rPr>
      </w:pPr>
      <w:ins w:id="1207" w:author="DHA" w:date="2010-07-06T00:54:00Z">
        <w:r w:rsidRPr="001274E0">
          <w:rPr>
            <w:rFonts w:ascii="Times New Roman" w:hAnsi="Times New Roman"/>
            <w:color w:val="000000"/>
            <w:sz w:val="26"/>
            <w:szCs w:val="26"/>
          </w:rPr>
          <w:t>Đối với người quản lý, hệ thống cần cung cấp chức năng cho phép theo dõi tiến độ của công việc trên toàn bộ luồng công việc, cụ thể bao gồm các thông tin sau:</w:t>
        </w:r>
      </w:ins>
    </w:p>
    <w:p w:rsidR="003F03AC" w:rsidRPr="001274E0" w:rsidRDefault="003F03AC" w:rsidP="003F03AC">
      <w:pPr>
        <w:numPr>
          <w:ilvl w:val="0"/>
          <w:numId w:val="7"/>
        </w:numPr>
        <w:ind w:left="851" w:hanging="284"/>
        <w:contextualSpacing/>
        <w:jc w:val="both"/>
        <w:rPr>
          <w:ins w:id="1208" w:author="DHA" w:date="2010-07-06T00:54:00Z"/>
          <w:rFonts w:ascii="Times New Roman" w:hAnsi="Times New Roman"/>
          <w:color w:val="000000"/>
          <w:sz w:val="26"/>
          <w:szCs w:val="26"/>
        </w:rPr>
      </w:pPr>
      <w:ins w:id="1209" w:author="DHA" w:date="2010-07-06T00:54:00Z">
        <w:r w:rsidRPr="001274E0">
          <w:rPr>
            <w:rFonts w:ascii="Times New Roman" w:hAnsi="Times New Roman"/>
            <w:color w:val="000000"/>
            <w:sz w:val="26"/>
            <w:szCs w:val="26"/>
          </w:rPr>
          <w:t>Đối với các công việc đã hoàn thành: thời gian bắt đầu, thời gian kết thúc, người chịu trách nhiệm, nguyên nhân sớm/trễ hạn của từng công việc nếu có...</w:t>
        </w:r>
      </w:ins>
    </w:p>
    <w:p w:rsidR="003F03AC" w:rsidRPr="001274E0" w:rsidRDefault="003F03AC" w:rsidP="003F03AC">
      <w:pPr>
        <w:numPr>
          <w:ilvl w:val="0"/>
          <w:numId w:val="7"/>
        </w:numPr>
        <w:ind w:left="851" w:hanging="284"/>
        <w:contextualSpacing/>
        <w:jc w:val="both"/>
        <w:rPr>
          <w:ins w:id="1210" w:author="DHA" w:date="2010-07-06T00:54:00Z"/>
          <w:rFonts w:ascii="Times New Roman" w:hAnsi="Times New Roman"/>
          <w:color w:val="000000"/>
          <w:sz w:val="26"/>
          <w:szCs w:val="26"/>
        </w:rPr>
      </w:pPr>
      <w:ins w:id="1211" w:author="DHA" w:date="2010-07-06T00:54:00Z">
        <w:r w:rsidRPr="001274E0">
          <w:rPr>
            <w:rFonts w:ascii="Times New Roman" w:hAnsi="Times New Roman"/>
            <w:color w:val="000000"/>
            <w:sz w:val="26"/>
            <w:szCs w:val="26"/>
          </w:rPr>
          <w:t>Đối với các công việc đang được tiến hành: thời gian bắt đầu thực hiện công việc, thời điểm sẽ kết thúc công việc theo lịch, những người chịu trách nhiệm thực hiện công việc này, phần trăm công việc đã hoàn tất...</w:t>
        </w:r>
      </w:ins>
    </w:p>
    <w:p w:rsidR="003F03AC" w:rsidRPr="001274E0" w:rsidRDefault="003F03AC" w:rsidP="003F03AC">
      <w:pPr>
        <w:pStyle w:val="ListParagraph"/>
        <w:numPr>
          <w:ilvl w:val="1"/>
          <w:numId w:val="45"/>
        </w:numPr>
        <w:jc w:val="both"/>
        <w:outlineLvl w:val="2"/>
        <w:rPr>
          <w:ins w:id="1212" w:author="DHA" w:date="2010-07-06T00:54:00Z"/>
          <w:rFonts w:ascii="Times New Roman" w:hAnsi="Times New Roman"/>
          <w:b/>
          <w:color w:val="000000"/>
          <w:sz w:val="26"/>
          <w:szCs w:val="26"/>
        </w:rPr>
      </w:pPr>
      <w:ins w:id="1213" w:author="DHA" w:date="2010-07-06T00:54:00Z">
        <w:r w:rsidRPr="001274E0">
          <w:rPr>
            <w:rFonts w:ascii="Times New Roman" w:hAnsi="Times New Roman"/>
            <w:b/>
            <w:color w:val="000000"/>
            <w:sz w:val="26"/>
            <w:szCs w:val="26"/>
          </w:rPr>
          <w:t xml:space="preserve">Chức năng cập nhật thông tin </w:t>
        </w:r>
      </w:ins>
    </w:p>
    <w:p w:rsidR="003F03AC" w:rsidRPr="001274E0" w:rsidRDefault="003F03AC" w:rsidP="003F03AC">
      <w:pPr>
        <w:ind w:firstLine="270"/>
        <w:jc w:val="both"/>
        <w:rPr>
          <w:ins w:id="1214" w:author="DHA" w:date="2010-07-06T00:54:00Z"/>
          <w:rFonts w:ascii="Times New Roman" w:hAnsi="Times New Roman"/>
          <w:sz w:val="26"/>
          <w:szCs w:val="26"/>
        </w:rPr>
      </w:pPr>
      <w:ins w:id="1215" w:author="DHA" w:date="2010-07-06T00:54:00Z">
        <w:r w:rsidRPr="001274E0">
          <w:rPr>
            <w:rFonts w:ascii="Times New Roman" w:hAnsi="Times New Roman"/>
            <w:sz w:val="26"/>
            <w:szCs w:val="26"/>
          </w:rPr>
          <w:t>Song song với việc theo dõi tiến độ các công việc trong hệ thống, nhân viên có nhu cầu cập nhật trạng thái của các công việc mà họ phụ trách. Bao gồm các thông tin sau:</w:t>
        </w:r>
      </w:ins>
    </w:p>
    <w:p w:rsidR="003F03AC" w:rsidRPr="001274E0" w:rsidRDefault="003F03AC" w:rsidP="003F03AC">
      <w:pPr>
        <w:numPr>
          <w:ilvl w:val="0"/>
          <w:numId w:val="7"/>
        </w:numPr>
        <w:ind w:left="851" w:hanging="284"/>
        <w:contextualSpacing/>
        <w:jc w:val="both"/>
        <w:rPr>
          <w:ins w:id="1216" w:author="DHA" w:date="2010-07-06T00:54:00Z"/>
          <w:rFonts w:ascii="Times New Roman" w:hAnsi="Times New Roman"/>
          <w:color w:val="000000"/>
          <w:sz w:val="26"/>
          <w:szCs w:val="26"/>
        </w:rPr>
      </w:pPr>
      <w:ins w:id="1217" w:author="DHA" w:date="2010-07-06T00:54:00Z">
        <w:r w:rsidRPr="001274E0">
          <w:rPr>
            <w:rFonts w:ascii="Times New Roman" w:hAnsi="Times New Roman"/>
            <w:color w:val="000000"/>
            <w:sz w:val="26"/>
            <w:szCs w:val="26"/>
          </w:rPr>
          <w:t>Thời gian bắt đầu và kết thúc công việc thực tế: Mỗi công việc trên luồng công việc đều có thời điểm bắt đầu và kết thúc, hai mốc thời gian này xác định khoảng thời gian thực tế mà công việc được tiến hành.</w:t>
        </w:r>
      </w:ins>
    </w:p>
    <w:p w:rsidR="003F03AC" w:rsidRPr="001274E0" w:rsidRDefault="003F03AC" w:rsidP="003F03AC">
      <w:pPr>
        <w:numPr>
          <w:ilvl w:val="0"/>
          <w:numId w:val="7"/>
        </w:numPr>
        <w:ind w:left="851" w:hanging="284"/>
        <w:contextualSpacing/>
        <w:jc w:val="both"/>
        <w:rPr>
          <w:ins w:id="1218" w:author="DHA" w:date="2010-07-06T00:54:00Z"/>
          <w:rFonts w:ascii="Times New Roman" w:hAnsi="Times New Roman"/>
          <w:color w:val="000000"/>
          <w:sz w:val="26"/>
          <w:szCs w:val="26"/>
        </w:rPr>
      </w:pPr>
      <w:ins w:id="1219" w:author="DHA" w:date="2010-07-06T00:54:00Z">
        <w:r w:rsidRPr="001274E0">
          <w:rPr>
            <w:rFonts w:ascii="Times New Roman" w:hAnsi="Times New Roman"/>
            <w:color w:val="000000"/>
            <w:sz w:val="26"/>
            <w:szCs w:val="26"/>
          </w:rPr>
          <w:t xml:space="preserve">Khối lượng công việc hoàn thành: là mức độ hoàn thành công việc đối với một công việc đang được tiến hành. Thông tin này được cung cấp bởi chính nhân viên thực hiện công việc đó. </w:t>
        </w:r>
      </w:ins>
    </w:p>
    <w:p w:rsidR="003F03AC" w:rsidRPr="001274E0" w:rsidRDefault="003F03AC" w:rsidP="003F03AC">
      <w:pPr>
        <w:numPr>
          <w:ilvl w:val="0"/>
          <w:numId w:val="7"/>
        </w:numPr>
        <w:ind w:left="851" w:hanging="284"/>
        <w:contextualSpacing/>
        <w:jc w:val="both"/>
        <w:rPr>
          <w:ins w:id="1220" w:author="DHA" w:date="2010-07-06T00:54:00Z"/>
          <w:rFonts w:ascii="Times New Roman" w:hAnsi="Times New Roman"/>
          <w:color w:val="000000"/>
          <w:sz w:val="26"/>
          <w:szCs w:val="26"/>
        </w:rPr>
      </w:pPr>
      <w:ins w:id="1221" w:author="DHA" w:date="2010-07-06T00:54:00Z">
        <w:r w:rsidRPr="001274E0">
          <w:rPr>
            <w:rFonts w:ascii="Times New Roman" w:hAnsi="Times New Roman"/>
            <w:color w:val="000000"/>
            <w:sz w:val="26"/>
            <w:szCs w:val="26"/>
          </w:rPr>
          <w:t xml:space="preserve">Thông tin ghi chú: Trong các trường hợp các công việc được hoàn thành sớm hoặc trễ hơn so với khoảng thời gian quy định, người quản lý cần biết nguyên nhân gây ra việc sớm hoặc trễ hạn đó. Ngoài ra, các thông tin khác mà bản </w:t>
        </w:r>
        <w:r w:rsidRPr="001274E0">
          <w:rPr>
            <w:rFonts w:ascii="Times New Roman" w:hAnsi="Times New Roman"/>
            <w:color w:val="000000"/>
            <w:sz w:val="26"/>
            <w:szCs w:val="26"/>
          </w:rPr>
          <w:lastRenderedPageBreak/>
          <w:t>thân người thực hiện công việc cho là quan trọng cũng có thể được lưu trữ dưới dạng này.</w:t>
        </w:r>
      </w:ins>
    </w:p>
    <w:p w:rsidR="003F03AC" w:rsidRPr="001274E0" w:rsidRDefault="003F03AC" w:rsidP="003F03AC">
      <w:pPr>
        <w:ind w:firstLine="270"/>
        <w:jc w:val="both"/>
        <w:rPr>
          <w:ins w:id="1222" w:author="DHA" w:date="2010-07-06T00:54:00Z"/>
          <w:rFonts w:ascii="Times New Roman" w:hAnsi="Times New Roman"/>
          <w:sz w:val="26"/>
          <w:szCs w:val="26"/>
        </w:rPr>
      </w:pPr>
      <w:ins w:id="1223" w:author="DHA" w:date="2010-07-06T00:54:00Z">
        <w:r w:rsidRPr="001274E0">
          <w:rPr>
            <w:rFonts w:ascii="Times New Roman" w:hAnsi="Times New Roman"/>
            <w:sz w:val="26"/>
            <w:szCs w:val="26"/>
          </w:rPr>
          <w:t>Ngoài ra, sau khi hoàn thành một công việc đối với từng đợt thi cụ thể, người nhân viên cần phải cập nhật bảng kết quả công việc (dưới dạng tập tin) lên hệ thống. Tất cả các thông tin kể trên có vai trò quan trọng cho việc thực hiện theo dõi, thống kê, so sánh, kiểm soát kết quả hoạt động... trong công tác quản lý và cải tiến quy trình của người quản lý sau này. Do vậy hệ thống cần phải linh hoạt trong quá trình tương tác với người dùng, tiếp nhận và lưu trữ hợp lý các thông tin đó.</w:t>
        </w:r>
      </w:ins>
    </w:p>
    <w:p w:rsidR="003F03AC" w:rsidRPr="001274E0" w:rsidRDefault="003F03AC" w:rsidP="003F03AC">
      <w:pPr>
        <w:pStyle w:val="ListParagraph"/>
        <w:numPr>
          <w:ilvl w:val="1"/>
          <w:numId w:val="46"/>
        </w:numPr>
        <w:jc w:val="both"/>
        <w:outlineLvl w:val="2"/>
        <w:rPr>
          <w:ins w:id="1224" w:author="DHA" w:date="2010-07-06T00:54:00Z"/>
          <w:rFonts w:ascii="Times New Roman" w:hAnsi="Times New Roman"/>
          <w:b/>
          <w:color w:val="000000"/>
          <w:sz w:val="26"/>
          <w:szCs w:val="26"/>
        </w:rPr>
      </w:pPr>
      <w:ins w:id="1225" w:author="DHA" w:date="2010-07-06T00:54:00Z">
        <w:r w:rsidRPr="001274E0">
          <w:rPr>
            <w:rFonts w:ascii="Times New Roman" w:hAnsi="Times New Roman"/>
            <w:b/>
            <w:color w:val="000000"/>
            <w:sz w:val="26"/>
            <w:szCs w:val="26"/>
          </w:rPr>
          <w:t>Chức năng thống kê</w:t>
        </w:r>
      </w:ins>
    </w:p>
    <w:p w:rsidR="003F03AC" w:rsidRPr="001274E0" w:rsidRDefault="003F03AC" w:rsidP="003F03AC">
      <w:pPr>
        <w:ind w:firstLine="270"/>
        <w:jc w:val="both"/>
        <w:rPr>
          <w:ins w:id="1226" w:author="DHA" w:date="2010-07-06T00:54:00Z"/>
          <w:rFonts w:ascii="Times New Roman" w:hAnsi="Times New Roman"/>
          <w:color w:val="000000"/>
          <w:sz w:val="26"/>
          <w:szCs w:val="26"/>
        </w:rPr>
      </w:pPr>
      <w:ins w:id="1227" w:author="DHA" w:date="2010-07-06T00:54:00Z">
        <w:r w:rsidRPr="001274E0">
          <w:rPr>
            <w:rFonts w:ascii="Times New Roman" w:hAnsi="Times New Roman"/>
            <w:color w:val="000000"/>
            <w:sz w:val="26"/>
            <w:szCs w:val="26"/>
          </w:rPr>
          <w:t xml:space="preserve">Hệ thống </w:t>
        </w:r>
        <w:r w:rsidRPr="001274E0">
          <w:rPr>
            <w:rFonts w:ascii="Times New Roman" w:hAnsi="Times New Roman"/>
            <w:sz w:val="26"/>
            <w:szCs w:val="26"/>
          </w:rPr>
          <w:t>cung</w:t>
        </w:r>
        <w:r w:rsidRPr="001274E0">
          <w:rPr>
            <w:rFonts w:ascii="Times New Roman" w:hAnsi="Times New Roman"/>
            <w:color w:val="000000"/>
            <w:sz w:val="26"/>
            <w:szCs w:val="26"/>
          </w:rPr>
          <w:t xml:space="preserve"> cấp chức năng thống kê từ tổng quát đến chi tiết nhằm giúp người quản lý có cái nhìn toàn diện về quy trình. Cụ thể,</w:t>
        </w:r>
      </w:ins>
    </w:p>
    <w:p w:rsidR="003F03AC" w:rsidRPr="001274E0" w:rsidRDefault="003F03AC" w:rsidP="003F03AC">
      <w:pPr>
        <w:pStyle w:val="ListParagraph"/>
        <w:numPr>
          <w:ilvl w:val="2"/>
          <w:numId w:val="46"/>
        </w:numPr>
        <w:jc w:val="both"/>
        <w:outlineLvl w:val="3"/>
        <w:rPr>
          <w:ins w:id="1228" w:author="DHA" w:date="2010-07-06T00:54:00Z"/>
          <w:rFonts w:ascii="Times New Roman" w:hAnsi="Times New Roman"/>
          <w:b/>
          <w:color w:val="000000"/>
          <w:sz w:val="26"/>
          <w:szCs w:val="26"/>
        </w:rPr>
      </w:pPr>
      <w:ins w:id="1229" w:author="DHA" w:date="2010-07-06T00:54:00Z">
        <w:r w:rsidRPr="001274E0">
          <w:rPr>
            <w:rFonts w:ascii="Times New Roman" w:hAnsi="Times New Roman"/>
            <w:b/>
            <w:color w:val="000000"/>
            <w:sz w:val="26"/>
            <w:szCs w:val="26"/>
          </w:rPr>
          <w:t xml:space="preserve">Thống kê tổng thể: </w:t>
        </w:r>
      </w:ins>
    </w:p>
    <w:p w:rsidR="003F03AC" w:rsidRPr="001274E0" w:rsidRDefault="003F03AC" w:rsidP="003F03AC">
      <w:pPr>
        <w:ind w:firstLine="270"/>
        <w:contextualSpacing/>
        <w:jc w:val="both"/>
        <w:rPr>
          <w:ins w:id="1230" w:author="DHA" w:date="2010-07-06T00:54:00Z"/>
          <w:rFonts w:ascii="Times New Roman" w:hAnsi="Times New Roman"/>
          <w:color w:val="000000"/>
          <w:sz w:val="26"/>
          <w:szCs w:val="26"/>
        </w:rPr>
      </w:pPr>
      <w:ins w:id="1231" w:author="DHA" w:date="2010-07-06T00:54:00Z">
        <w:r w:rsidRPr="001274E0">
          <w:rPr>
            <w:rFonts w:ascii="Times New Roman" w:hAnsi="Times New Roman"/>
            <w:color w:val="000000"/>
            <w:sz w:val="26"/>
            <w:szCs w:val="26"/>
          </w:rPr>
          <w:t>Dựa trên dữ liệu về các đợt thi đã thực hiện trong suốt quá trình từ khi hệ thống hoạt động đến thời điểm hiện tại, từ đó đưa ra các thống kê tổng thể theo thời gian theo các tiêu chí khác nhau: số đợt thi hoàn thành sớm hạn, số đợt thi bị trễ hạn, tỉ lệ hoàn thành của một công đoạn cụ thể đối với các đợt thi... Các tiêu chí này được xây dựng sẵn trên hệ thống, đồng thời cho phép người quản lý có thể tạo thêm các tiêu chí thống kê mới theo nhu cầu của thực tế nghiệp vụ.</w:t>
        </w:r>
      </w:ins>
    </w:p>
    <w:p w:rsidR="003F03AC" w:rsidRPr="001274E0" w:rsidRDefault="003F03AC" w:rsidP="003F03AC">
      <w:pPr>
        <w:pStyle w:val="ListParagraph"/>
        <w:numPr>
          <w:ilvl w:val="2"/>
          <w:numId w:val="46"/>
        </w:numPr>
        <w:jc w:val="both"/>
        <w:outlineLvl w:val="3"/>
        <w:rPr>
          <w:ins w:id="1232" w:author="DHA" w:date="2010-07-06T00:54:00Z"/>
          <w:rFonts w:ascii="Times New Roman" w:hAnsi="Times New Roman"/>
          <w:b/>
          <w:color w:val="000000"/>
          <w:sz w:val="26"/>
          <w:szCs w:val="26"/>
        </w:rPr>
      </w:pPr>
      <w:ins w:id="1233" w:author="DHA" w:date="2010-07-06T00:54:00Z">
        <w:r w:rsidRPr="001274E0">
          <w:rPr>
            <w:rFonts w:ascii="Times New Roman" w:hAnsi="Times New Roman"/>
            <w:b/>
            <w:color w:val="000000"/>
            <w:sz w:val="26"/>
            <w:szCs w:val="26"/>
          </w:rPr>
          <w:t xml:space="preserve">Thống kê chi tiết: </w:t>
        </w:r>
      </w:ins>
    </w:p>
    <w:p w:rsidR="003F03AC" w:rsidRPr="001274E0" w:rsidRDefault="003F03AC" w:rsidP="003F03AC">
      <w:pPr>
        <w:ind w:firstLine="270"/>
        <w:contextualSpacing/>
        <w:jc w:val="both"/>
        <w:rPr>
          <w:ins w:id="1234" w:author="DHA" w:date="2010-07-06T00:54:00Z"/>
          <w:rFonts w:ascii="Times New Roman" w:hAnsi="Times New Roman"/>
          <w:color w:val="000000"/>
          <w:sz w:val="26"/>
          <w:szCs w:val="26"/>
        </w:rPr>
      </w:pPr>
      <w:ins w:id="1235" w:author="DHA" w:date="2010-07-06T00:54:00Z">
        <w:r w:rsidRPr="001274E0">
          <w:rPr>
            <w:rFonts w:ascii="Times New Roman" w:hAnsi="Times New Roman"/>
            <w:color w:val="000000"/>
            <w:sz w:val="26"/>
            <w:szCs w:val="26"/>
          </w:rPr>
          <w:t>Đối với những đợt thi đã thực hiện xong, người quản lý có thể có nhu cầu xem các thông tin chi tiết: những công việc nào bị trễ hạn, những công việc nào được hoàn thành sớm hạn, nguyên nhân gây sớm/trễ hạn, những nhân viên được phân công thực hiện công việc...</w:t>
        </w:r>
      </w:ins>
    </w:p>
    <w:p w:rsidR="003F03AC" w:rsidRPr="001274E0" w:rsidRDefault="003F03AC" w:rsidP="003F03AC">
      <w:pPr>
        <w:pStyle w:val="ListParagraph"/>
        <w:numPr>
          <w:ilvl w:val="2"/>
          <w:numId w:val="46"/>
        </w:numPr>
        <w:jc w:val="both"/>
        <w:outlineLvl w:val="3"/>
        <w:rPr>
          <w:ins w:id="1236" w:author="DHA" w:date="2010-07-06T00:54:00Z"/>
          <w:rFonts w:ascii="Times New Roman" w:hAnsi="Times New Roman"/>
          <w:b/>
          <w:color w:val="000000"/>
          <w:sz w:val="26"/>
          <w:szCs w:val="26"/>
        </w:rPr>
      </w:pPr>
      <w:ins w:id="1237" w:author="DHA" w:date="2010-07-06T00:54:00Z">
        <w:r w:rsidRPr="001274E0">
          <w:rPr>
            <w:rFonts w:ascii="Times New Roman" w:hAnsi="Times New Roman"/>
            <w:b/>
            <w:color w:val="000000"/>
            <w:sz w:val="26"/>
            <w:szCs w:val="26"/>
          </w:rPr>
          <w:t>Thống kê so sánh:</w:t>
        </w:r>
      </w:ins>
    </w:p>
    <w:p w:rsidR="003F03AC" w:rsidRPr="001274E0" w:rsidRDefault="003F03AC" w:rsidP="003F03AC">
      <w:pPr>
        <w:ind w:firstLine="270"/>
        <w:contextualSpacing/>
        <w:jc w:val="both"/>
        <w:rPr>
          <w:ins w:id="1238" w:author="DHA" w:date="2010-07-06T00:54:00Z"/>
          <w:rFonts w:ascii="Times New Roman" w:hAnsi="Times New Roman"/>
          <w:color w:val="000000"/>
          <w:sz w:val="26"/>
          <w:szCs w:val="26"/>
        </w:rPr>
      </w:pPr>
      <w:ins w:id="1239" w:author="DHA" w:date="2010-07-06T00:54:00Z">
        <w:r w:rsidRPr="001274E0">
          <w:rPr>
            <w:rFonts w:ascii="Times New Roman" w:hAnsi="Times New Roman"/>
            <w:color w:val="000000"/>
            <w:sz w:val="26"/>
            <w:szCs w:val="26"/>
          </w:rPr>
          <w:t xml:space="preserve">So sánh các đợt thi trong cùng khoảng thời gian nhưng khác niên khóa. Ví dụ, người quản lý có nhu cầu so sánh lượng thí sinh dự thi và tình hình thực hiện quy trình thi trong tháng 5 của năm 2009, 2008, 2007... Từ đó đưa ra dự đoán về tình hình tháng 5, năm 2010,2011... để có chuẩn bị cần thiết... </w:t>
        </w:r>
      </w:ins>
    </w:p>
    <w:p w:rsidR="003F03AC" w:rsidRPr="001274E0" w:rsidRDefault="003F03AC" w:rsidP="003F03AC">
      <w:pPr>
        <w:pStyle w:val="ListParagraph"/>
        <w:numPr>
          <w:ilvl w:val="2"/>
          <w:numId w:val="46"/>
        </w:numPr>
        <w:jc w:val="both"/>
        <w:rPr>
          <w:ins w:id="1240" w:author="DHA" w:date="2010-07-06T00:54:00Z"/>
          <w:rFonts w:ascii="Times New Roman" w:hAnsi="Times New Roman"/>
          <w:b/>
          <w:color w:val="000000"/>
          <w:sz w:val="26"/>
          <w:szCs w:val="26"/>
        </w:rPr>
      </w:pPr>
      <w:ins w:id="1241" w:author="DHA" w:date="2010-07-06T00:54:00Z">
        <w:r w:rsidRPr="001274E0">
          <w:rPr>
            <w:rFonts w:ascii="Times New Roman" w:hAnsi="Times New Roman"/>
            <w:b/>
            <w:color w:val="000000"/>
            <w:sz w:val="26"/>
            <w:szCs w:val="26"/>
          </w:rPr>
          <w:t>Thống kê theo thời gian.</w:t>
        </w:r>
      </w:ins>
    </w:p>
    <w:p w:rsidR="003F03AC" w:rsidRPr="001274E0" w:rsidRDefault="003F03AC" w:rsidP="003F03AC">
      <w:pPr>
        <w:ind w:firstLine="270"/>
        <w:contextualSpacing/>
        <w:jc w:val="both"/>
        <w:rPr>
          <w:ins w:id="1242" w:author="DHA" w:date="2010-07-06T00:54:00Z"/>
          <w:rFonts w:ascii="Times New Roman" w:hAnsi="Times New Roman"/>
          <w:color w:val="000000"/>
          <w:sz w:val="26"/>
          <w:szCs w:val="26"/>
        </w:rPr>
      </w:pPr>
      <w:ins w:id="1243" w:author="DHA" w:date="2010-07-06T00:54:00Z">
        <w:r w:rsidRPr="001274E0">
          <w:rPr>
            <w:rFonts w:ascii="Times New Roman" w:hAnsi="Times New Roman"/>
            <w:color w:val="000000"/>
            <w:sz w:val="26"/>
            <w:szCs w:val="26"/>
          </w:rPr>
          <w:t>Hệ thống cần cung cấp chức năng thống kê theo thời gian. Cụ thể, chức năng này cho biết trong một khoảng thời gian hiện tại có những đợt thi nào diễn ra, đợt thi nào đã hoàn thành, chưa hoàn thành, đợt thi nào có nguy cơ bị trễ hạn; đối với mỗi đợt thi, hệ thống cũng sẽ cung cấp chức năng thống kê cụ thể tình hình hoạt động của các công việc trong đợt thi đó ... Kết quả thống kê dạng này được hiển thị dưới dạng sơ đồ Gantt.</w:t>
        </w:r>
      </w:ins>
    </w:p>
    <w:p w:rsidR="003F03AC" w:rsidRPr="001274E0" w:rsidRDefault="003F03AC" w:rsidP="003F03AC">
      <w:pPr>
        <w:pStyle w:val="ListParagraph"/>
        <w:numPr>
          <w:ilvl w:val="1"/>
          <w:numId w:val="46"/>
        </w:numPr>
        <w:jc w:val="both"/>
        <w:outlineLvl w:val="2"/>
        <w:rPr>
          <w:ins w:id="1244" w:author="DHA" w:date="2010-07-06T00:54:00Z"/>
          <w:rFonts w:ascii="Times New Roman" w:hAnsi="Times New Roman"/>
          <w:b/>
          <w:color w:val="000000"/>
          <w:sz w:val="26"/>
          <w:szCs w:val="26"/>
        </w:rPr>
      </w:pPr>
      <w:ins w:id="1245" w:author="DHA" w:date="2010-07-06T00:54:00Z">
        <w:r w:rsidRPr="001274E0">
          <w:rPr>
            <w:rFonts w:ascii="Times New Roman" w:hAnsi="Times New Roman"/>
            <w:b/>
            <w:color w:val="000000"/>
            <w:sz w:val="26"/>
            <w:szCs w:val="26"/>
          </w:rPr>
          <w:lastRenderedPageBreak/>
          <w:t xml:space="preserve"> Chức năng cảnh báo:</w:t>
        </w:r>
      </w:ins>
    </w:p>
    <w:p w:rsidR="003F03AC" w:rsidRPr="001274E0" w:rsidRDefault="003F03AC" w:rsidP="003F03AC">
      <w:pPr>
        <w:ind w:firstLine="270"/>
        <w:contextualSpacing/>
        <w:jc w:val="both"/>
        <w:rPr>
          <w:ins w:id="1246" w:author="DHA" w:date="2010-07-06T00:54:00Z"/>
          <w:rFonts w:ascii="Times New Roman" w:hAnsi="Times New Roman"/>
          <w:color w:val="000000"/>
          <w:sz w:val="26"/>
          <w:szCs w:val="26"/>
        </w:rPr>
      </w:pPr>
      <w:ins w:id="1247" w:author="DHA" w:date="2010-07-06T00:54:00Z">
        <w:r w:rsidRPr="001274E0">
          <w:rPr>
            <w:rFonts w:ascii="Times New Roman" w:hAnsi="Times New Roman"/>
            <w:color w:val="000000"/>
            <w:sz w:val="26"/>
            <w:szCs w:val="26"/>
          </w:rPr>
          <w:t>Tương tự như chức năng thông báo, đối với những công việc có nguy cơ trễ hạn cao, hệ thống sẽ kích hoạt chức năng cảnh báo. Chức năng này được biểu hiện ở hai dạng:</w:t>
        </w:r>
      </w:ins>
    </w:p>
    <w:p w:rsidR="003F03AC" w:rsidRPr="001274E0" w:rsidRDefault="003F03AC" w:rsidP="003F03AC">
      <w:pPr>
        <w:numPr>
          <w:ilvl w:val="0"/>
          <w:numId w:val="7"/>
        </w:numPr>
        <w:ind w:left="851" w:hanging="284"/>
        <w:contextualSpacing/>
        <w:jc w:val="both"/>
        <w:rPr>
          <w:ins w:id="1248" w:author="DHA" w:date="2010-07-06T00:54:00Z"/>
          <w:rFonts w:ascii="Times New Roman" w:hAnsi="Times New Roman"/>
          <w:color w:val="000000"/>
          <w:sz w:val="26"/>
          <w:szCs w:val="26"/>
        </w:rPr>
      </w:pPr>
      <w:ins w:id="1249" w:author="DHA" w:date="2010-07-06T00:54:00Z">
        <w:r w:rsidRPr="001274E0">
          <w:rPr>
            <w:rFonts w:ascii="Times New Roman" w:hAnsi="Times New Roman"/>
            <w:color w:val="000000"/>
            <w:sz w:val="26"/>
            <w:szCs w:val="26"/>
          </w:rPr>
          <w:t>Gửi thông báo đến các nhân viên có liên quan nhằm nhắc nhở nhân viên nhanh chóng thực hiện công việc và đến người quản lý với thông tin về phần trăm công việc và người chịu trách nhiệm nhằm giúp quản lý nhanh chóng kiểm soát tình hình và đưa ra giải quyết phù hợp.</w:t>
        </w:r>
      </w:ins>
    </w:p>
    <w:p w:rsidR="003F03AC" w:rsidRPr="001274E0" w:rsidRDefault="003F03AC" w:rsidP="003F03AC">
      <w:pPr>
        <w:numPr>
          <w:ilvl w:val="0"/>
          <w:numId w:val="7"/>
        </w:numPr>
        <w:ind w:left="851" w:hanging="284"/>
        <w:contextualSpacing/>
        <w:jc w:val="both"/>
        <w:rPr>
          <w:ins w:id="1250" w:author="DHA" w:date="2010-07-06T00:54:00Z"/>
          <w:rFonts w:ascii="Times New Roman" w:hAnsi="Times New Roman"/>
          <w:color w:val="000000"/>
          <w:sz w:val="26"/>
          <w:szCs w:val="26"/>
        </w:rPr>
      </w:pPr>
      <w:ins w:id="1251" w:author="DHA" w:date="2010-07-06T00:54:00Z">
        <w:r w:rsidRPr="001274E0">
          <w:rPr>
            <w:rFonts w:ascii="Times New Roman" w:hAnsi="Times New Roman"/>
            <w:color w:val="000000"/>
            <w:sz w:val="26"/>
            <w:szCs w:val="26"/>
          </w:rPr>
          <w:t>Hiển thị dưới dạng màu sắc trên lược đồ của người quản lý cùng các thông tin cần thiết (phần trăm đã thực hiện được, người chịu trách nhiệm...) để nhân viên quản lý có thể nhanh chóng phát hiện phạm vi được cảnh báo (công việc gì) cùng những thông tin đó để đưa ra tình huống xử lý thích hợp.</w:t>
        </w:r>
      </w:ins>
    </w:p>
    <w:p w:rsidR="003F03AC" w:rsidRPr="001274E0" w:rsidRDefault="003F03AC" w:rsidP="003F03AC">
      <w:pPr>
        <w:pStyle w:val="ListParagraph"/>
        <w:numPr>
          <w:ilvl w:val="1"/>
          <w:numId w:val="46"/>
        </w:numPr>
        <w:jc w:val="both"/>
        <w:outlineLvl w:val="2"/>
        <w:rPr>
          <w:ins w:id="1252" w:author="DHA" w:date="2010-07-06T00:54:00Z"/>
          <w:rFonts w:ascii="Times New Roman" w:hAnsi="Times New Roman"/>
          <w:b/>
          <w:color w:val="000000"/>
          <w:sz w:val="26"/>
          <w:szCs w:val="26"/>
        </w:rPr>
      </w:pPr>
      <w:ins w:id="1253" w:author="DHA" w:date="2010-07-06T00:54:00Z">
        <w:r w:rsidRPr="001274E0">
          <w:rPr>
            <w:rFonts w:ascii="Times New Roman" w:hAnsi="Times New Roman"/>
            <w:b/>
            <w:color w:val="000000"/>
            <w:sz w:val="26"/>
            <w:szCs w:val="26"/>
          </w:rPr>
          <w:t xml:space="preserve"> Chức năng phân quyền hệ thống</w:t>
        </w:r>
      </w:ins>
    </w:p>
    <w:p w:rsidR="003F03AC" w:rsidRPr="001274E0" w:rsidRDefault="003F03AC" w:rsidP="003F03AC">
      <w:pPr>
        <w:ind w:firstLine="270"/>
        <w:contextualSpacing/>
        <w:jc w:val="both"/>
        <w:rPr>
          <w:ins w:id="1254" w:author="DHA" w:date="2010-07-06T00:54:00Z"/>
          <w:rFonts w:ascii="Times New Roman" w:hAnsi="Times New Roman"/>
          <w:color w:val="000000"/>
          <w:sz w:val="26"/>
          <w:szCs w:val="26"/>
        </w:rPr>
      </w:pPr>
      <w:ins w:id="1255" w:author="DHA" w:date="2010-07-06T00:54:00Z">
        <w:r w:rsidRPr="001274E0">
          <w:rPr>
            <w:rFonts w:ascii="Times New Roman" w:hAnsi="Times New Roman"/>
            <w:color w:val="000000"/>
            <w:sz w:val="26"/>
            <w:szCs w:val="26"/>
          </w:rPr>
          <w:t>Hệ thống phải có chức năng cho phép phân công các nhân viên phụ trách các công việc. Sự phân công này cần phải có khả năng thay đổi khi cần thiết. Bao gồm các dạng sau:</w:t>
        </w:r>
      </w:ins>
    </w:p>
    <w:p w:rsidR="003F03AC" w:rsidRPr="001274E0" w:rsidRDefault="003F03AC" w:rsidP="003F03AC">
      <w:pPr>
        <w:numPr>
          <w:ilvl w:val="0"/>
          <w:numId w:val="7"/>
        </w:numPr>
        <w:ind w:left="851" w:hanging="284"/>
        <w:contextualSpacing/>
        <w:jc w:val="both"/>
        <w:rPr>
          <w:ins w:id="1256" w:author="DHA" w:date="2010-07-06T00:54:00Z"/>
          <w:rFonts w:ascii="Times New Roman" w:hAnsi="Times New Roman"/>
          <w:color w:val="000000"/>
          <w:sz w:val="26"/>
          <w:szCs w:val="26"/>
        </w:rPr>
      </w:pPr>
      <w:ins w:id="1257" w:author="DHA" w:date="2010-07-06T00:54:00Z">
        <w:r w:rsidRPr="001274E0">
          <w:rPr>
            <w:rFonts w:ascii="Times New Roman" w:hAnsi="Times New Roman"/>
            <w:color w:val="000000"/>
            <w:sz w:val="26"/>
            <w:szCs w:val="26"/>
          </w:rPr>
          <w:t xml:space="preserve">Phân công mặc định: Quy trình thi được diễn ra lặp lại nhiều năm. Bộ phận tổ chức thi bao gồm các nhân viên của trung tâm được phân công nắm giữ các công việc một cách ổn định trong thời gian dài. Do vậy, mỗi khi mở một đợt thi mới nhân viên quản lý không cần thiết thực hiện tao tác phân công, thay vào đó hệ thống phải có khả năng tự động ghi nhận phân công. </w:t>
        </w:r>
      </w:ins>
    </w:p>
    <w:p w:rsidR="003F03AC" w:rsidRPr="001274E0" w:rsidRDefault="003F03AC" w:rsidP="003F03AC">
      <w:pPr>
        <w:numPr>
          <w:ilvl w:val="0"/>
          <w:numId w:val="7"/>
        </w:numPr>
        <w:ind w:left="851" w:hanging="284"/>
        <w:contextualSpacing/>
        <w:jc w:val="both"/>
        <w:rPr>
          <w:ins w:id="1258" w:author="DHA" w:date="2010-07-06T00:54:00Z"/>
          <w:rFonts w:ascii="Times New Roman" w:hAnsi="Times New Roman"/>
          <w:color w:val="000000"/>
          <w:sz w:val="26"/>
          <w:szCs w:val="26"/>
        </w:rPr>
      </w:pPr>
      <w:ins w:id="1259" w:author="DHA" w:date="2010-07-06T00:54:00Z">
        <w:r w:rsidRPr="001274E0">
          <w:rPr>
            <w:rFonts w:ascii="Times New Roman" w:hAnsi="Times New Roman"/>
            <w:color w:val="000000"/>
            <w:sz w:val="26"/>
            <w:szCs w:val="26"/>
          </w:rPr>
          <w:t>Phân công lại: Trải qua nhiều năm làm việc, có thể sẽ có nhiều tình huống cần thực hiện phân công lại các công việc cho nhân viên (thay đổi quy trình, thay đổi nhân sự...). Do đó hệ thống cũng phải cung cấp khả năng thực hiện phân công lại khi cần.</w:t>
        </w:r>
      </w:ins>
    </w:p>
    <w:p w:rsidR="003F03AC" w:rsidRPr="001274E0" w:rsidRDefault="003F03AC" w:rsidP="003F03AC">
      <w:pPr>
        <w:numPr>
          <w:ilvl w:val="0"/>
          <w:numId w:val="7"/>
        </w:numPr>
        <w:ind w:left="851" w:hanging="284"/>
        <w:contextualSpacing/>
        <w:jc w:val="both"/>
        <w:rPr>
          <w:ins w:id="1260" w:author="DHA" w:date="2010-07-06T00:54:00Z"/>
          <w:rFonts w:ascii="Times New Roman" w:hAnsi="Times New Roman"/>
          <w:color w:val="000000"/>
          <w:sz w:val="26"/>
          <w:szCs w:val="26"/>
        </w:rPr>
      </w:pPr>
      <w:ins w:id="1261" w:author="DHA" w:date="2010-07-06T00:54:00Z">
        <w:r w:rsidRPr="001274E0">
          <w:rPr>
            <w:rFonts w:ascii="Times New Roman" w:hAnsi="Times New Roman"/>
            <w:color w:val="000000"/>
            <w:sz w:val="26"/>
            <w:szCs w:val="26"/>
          </w:rPr>
          <w:t>Phân công trong một khoảng thời gian: Chức năng này cho phép phân công công việc trong một khoảng thời gian giới hạn. Sau khoảng thời gian này người quản lý cần phải thực hiện gia hạn hoặc phân công lại cho công việc đó. Chức năng này hữu ích trong trường hợp có nhân viên A được cử đi công tác một thời gian, người quản lý muốn phân công nhân viên B đảm nhận tạm thời công việc trong thời gian A đi công tác, sau đó sẽ trở lại bình thường.</w:t>
        </w:r>
      </w:ins>
    </w:p>
    <w:p w:rsidR="003F03AC" w:rsidRPr="001274E0" w:rsidRDefault="003F03AC" w:rsidP="003F03AC">
      <w:pPr>
        <w:numPr>
          <w:ilvl w:val="0"/>
          <w:numId w:val="7"/>
        </w:numPr>
        <w:ind w:left="851" w:hanging="284"/>
        <w:contextualSpacing/>
        <w:jc w:val="both"/>
        <w:rPr>
          <w:ins w:id="1262" w:author="DHA" w:date="2010-07-06T00:54:00Z"/>
          <w:rFonts w:ascii="Times New Roman" w:hAnsi="Times New Roman"/>
          <w:color w:val="000000"/>
          <w:sz w:val="26"/>
          <w:szCs w:val="26"/>
        </w:rPr>
      </w:pPr>
      <w:ins w:id="1263" w:author="DHA" w:date="2010-07-06T00:54:00Z">
        <w:r w:rsidRPr="001274E0">
          <w:rPr>
            <w:rFonts w:ascii="Times New Roman" w:hAnsi="Times New Roman"/>
            <w:color w:val="000000"/>
            <w:sz w:val="26"/>
            <w:szCs w:val="26"/>
          </w:rPr>
          <w:t>Phân công riêng (phân công cụ thể): Chức năng này cho phép phân công công việc trên một đợt thi riêng nào đó. Chức năng này đặc biệt hữu ích đối với những đợt thi có số lượng thí sinh đột biến</w:t>
        </w:r>
        <w:r w:rsidRPr="001274E0">
          <w:rPr>
            <w:rFonts w:ascii="Times New Roman" w:hAnsi="Times New Roman"/>
            <w:color w:val="000000"/>
            <w:sz w:val="26"/>
            <w:vertAlign w:val="superscript"/>
          </w:rPr>
          <w:footnoteReference w:id="7"/>
        </w:r>
        <w:r w:rsidRPr="001274E0">
          <w:rPr>
            <w:rFonts w:ascii="Times New Roman" w:hAnsi="Times New Roman"/>
            <w:color w:val="000000"/>
            <w:sz w:val="26"/>
            <w:szCs w:val="26"/>
          </w:rPr>
          <w:t>, cần được sắp xếp lại chế độ phân công cho hợp lý nhằm giúp đợt thi hoàn thành đúng thời hạn</w:t>
        </w:r>
      </w:ins>
    </w:p>
    <w:p w:rsidR="003F03AC" w:rsidRPr="001274E0" w:rsidRDefault="003F03AC" w:rsidP="003F03AC">
      <w:pPr>
        <w:pStyle w:val="ListParagraph"/>
        <w:numPr>
          <w:ilvl w:val="1"/>
          <w:numId w:val="46"/>
        </w:numPr>
        <w:jc w:val="both"/>
        <w:outlineLvl w:val="2"/>
        <w:rPr>
          <w:ins w:id="1266" w:author="DHA" w:date="2010-07-06T00:54:00Z"/>
          <w:rFonts w:ascii="Times New Roman" w:hAnsi="Times New Roman"/>
          <w:b/>
          <w:color w:val="000000"/>
          <w:sz w:val="26"/>
          <w:szCs w:val="26"/>
        </w:rPr>
      </w:pPr>
      <w:ins w:id="1267" w:author="DHA" w:date="2010-07-06T00:54:00Z">
        <w:r w:rsidRPr="001274E0">
          <w:rPr>
            <w:rFonts w:ascii="Times New Roman" w:hAnsi="Times New Roman"/>
            <w:b/>
            <w:color w:val="000000"/>
            <w:sz w:val="26"/>
            <w:szCs w:val="26"/>
          </w:rPr>
          <w:t>Chức năng biểu diễn luồng công việc dưới dạng sơ đồ trực quan</w:t>
        </w:r>
      </w:ins>
    </w:p>
    <w:p w:rsidR="003F03AC" w:rsidRPr="001274E0" w:rsidRDefault="003F03AC" w:rsidP="003F03AC">
      <w:pPr>
        <w:ind w:firstLine="270"/>
        <w:contextualSpacing/>
        <w:jc w:val="both"/>
        <w:rPr>
          <w:ins w:id="1268" w:author="DHA" w:date="2010-07-06T00:54:00Z"/>
          <w:rFonts w:ascii="Times New Roman" w:hAnsi="Times New Roman"/>
          <w:color w:val="000000"/>
          <w:sz w:val="26"/>
          <w:szCs w:val="26"/>
        </w:rPr>
      </w:pPr>
      <w:ins w:id="1269" w:author="DHA" w:date="2010-07-06T00:54:00Z">
        <w:r w:rsidRPr="001274E0">
          <w:rPr>
            <w:rFonts w:ascii="Times New Roman" w:hAnsi="Times New Roman"/>
            <w:color w:val="000000"/>
            <w:sz w:val="26"/>
            <w:szCs w:val="26"/>
          </w:rPr>
          <w:lastRenderedPageBreak/>
          <w:t>Để tăng tính tiện dụng và thân thiện, hệ thống phải cung cấp chức năng biểu diễn luồng công việc dưới dạng sơ đồ nhằm giúp người quản lý có cái nhìn trực quan hơn đối với quy trình đang thực thi. Các dạng sơ đồ đề nghị là sơ đồ Gantt, sơ đồ dòng công việc,... Các thông tin liên quan đến các đợt thi được bố trí một cách hợp lý sao cho mang lại hiệu suất làm việc tốt nhất cho người dùng. Hình H7 là một ví dụ cho cách biểu diễn dưới dạng sơ đồ Gantt các công việc của một đợt thi điển hình.</w:t>
        </w:r>
      </w:ins>
    </w:p>
    <w:p w:rsidR="003F03AC" w:rsidRPr="001274E0" w:rsidRDefault="00AB7110" w:rsidP="003F03AC">
      <w:pPr>
        <w:keepNext/>
        <w:ind w:left="-1350" w:firstLine="360"/>
        <w:jc w:val="both"/>
        <w:rPr>
          <w:ins w:id="1270" w:author="DHA" w:date="2010-07-06T00:54:00Z"/>
          <w:rFonts w:ascii="Times New Roman" w:hAnsi="Times New Roman"/>
          <w:color w:val="000000"/>
          <w:sz w:val="26"/>
          <w:szCs w:val="26"/>
        </w:rPr>
      </w:pPr>
      <w:ins w:id="1271" w:author="DHA" w:date="2010-07-06T00:54:00Z">
        <w:r>
          <w:rPr>
            <w:rFonts w:ascii="Times New Roman" w:hAnsi="Times New Roman"/>
            <w:color w:val="000000"/>
            <w:sz w:val="26"/>
            <w:szCs w:val="26"/>
            <w:lang w:val="en-US"/>
          </w:rPr>
          <w:drawing>
            <wp:inline distT="0" distB="0" distL="0" distR="0">
              <wp:extent cx="6595110" cy="26136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6595110" cy="2613660"/>
                      </a:xfrm>
                      <a:prstGeom prst="rect">
                        <a:avLst/>
                      </a:prstGeom>
                      <a:noFill/>
                      <a:ln w="9525">
                        <a:noFill/>
                        <a:miter lim="800000"/>
                        <a:headEnd/>
                        <a:tailEnd/>
                      </a:ln>
                    </pic:spPr>
                  </pic:pic>
                </a:graphicData>
              </a:graphic>
            </wp:inline>
          </w:drawing>
        </w:r>
      </w:ins>
    </w:p>
    <w:p w:rsidR="003F03AC" w:rsidRPr="001274E0" w:rsidRDefault="003F03AC" w:rsidP="003F03AC">
      <w:pPr>
        <w:spacing w:line="240" w:lineRule="auto"/>
        <w:ind w:firstLine="360"/>
        <w:jc w:val="center"/>
        <w:rPr>
          <w:ins w:id="1272" w:author="DHA" w:date="2010-07-06T00:54:00Z"/>
          <w:rFonts w:ascii="Times New Roman" w:hAnsi="Times New Roman"/>
          <w:b/>
          <w:bCs/>
          <w:color w:val="000000"/>
          <w:sz w:val="26"/>
          <w:szCs w:val="26"/>
        </w:rPr>
      </w:pPr>
      <w:ins w:id="1273" w:author="DHA" w:date="2010-07-06T00:54:00Z">
        <w:r w:rsidRPr="001274E0">
          <w:rPr>
            <w:rFonts w:ascii="Times New Roman" w:hAnsi="Times New Roman"/>
            <w:b/>
            <w:bCs/>
            <w:color w:val="1F497D"/>
            <w:sz w:val="26"/>
            <w:szCs w:val="26"/>
          </w:rPr>
          <w:t>H7. Biểu diễn quy trình dưới dạng sơ đồ Gantt</w:t>
        </w:r>
      </w:ins>
    </w:p>
    <w:p w:rsidR="003F03AC" w:rsidRPr="001274E0" w:rsidRDefault="003F03AC" w:rsidP="003F03AC">
      <w:pPr>
        <w:pStyle w:val="ListParagraph"/>
        <w:numPr>
          <w:ilvl w:val="0"/>
          <w:numId w:val="46"/>
        </w:numPr>
        <w:jc w:val="both"/>
        <w:outlineLvl w:val="1"/>
        <w:rPr>
          <w:ins w:id="1274" w:author="DHA" w:date="2010-07-06T00:54:00Z"/>
          <w:rFonts w:ascii="Times New Roman" w:hAnsi="Times New Roman"/>
          <w:b/>
          <w:color w:val="000000"/>
          <w:sz w:val="26"/>
          <w:szCs w:val="26"/>
        </w:rPr>
      </w:pPr>
      <w:ins w:id="1275" w:author="DHA" w:date="2010-07-06T00:54:00Z">
        <w:r w:rsidRPr="001274E0">
          <w:rPr>
            <w:rFonts w:ascii="Times New Roman" w:hAnsi="Times New Roman"/>
            <w:b/>
            <w:color w:val="000000"/>
            <w:sz w:val="26"/>
            <w:szCs w:val="26"/>
          </w:rPr>
          <w:t>Yêu cầu phi chức năng</w:t>
        </w:r>
      </w:ins>
    </w:p>
    <w:p w:rsidR="003F03AC" w:rsidRPr="001274E0" w:rsidRDefault="003F03AC" w:rsidP="003F03AC">
      <w:pPr>
        <w:pStyle w:val="ListParagraph"/>
        <w:numPr>
          <w:ilvl w:val="1"/>
          <w:numId w:val="47"/>
        </w:numPr>
        <w:jc w:val="both"/>
        <w:outlineLvl w:val="2"/>
        <w:rPr>
          <w:ins w:id="1276" w:author="DHA" w:date="2010-07-06T00:54:00Z"/>
          <w:rFonts w:ascii="Times New Roman" w:hAnsi="Times New Roman"/>
          <w:b/>
          <w:color w:val="000000"/>
          <w:sz w:val="26"/>
          <w:szCs w:val="26"/>
        </w:rPr>
      </w:pPr>
      <w:ins w:id="1277" w:author="DHA" w:date="2010-07-06T00:54:00Z">
        <w:r w:rsidRPr="001274E0">
          <w:rPr>
            <w:rFonts w:ascii="Times New Roman" w:hAnsi="Times New Roman"/>
            <w:b/>
            <w:color w:val="000000"/>
            <w:sz w:val="26"/>
            <w:szCs w:val="26"/>
          </w:rPr>
          <w:t>Tính tiến hóa</w:t>
        </w:r>
      </w:ins>
    </w:p>
    <w:p w:rsidR="003F03AC" w:rsidRPr="001274E0" w:rsidRDefault="003F03AC" w:rsidP="003F03AC">
      <w:pPr>
        <w:ind w:firstLine="270"/>
        <w:contextualSpacing/>
        <w:jc w:val="both"/>
        <w:rPr>
          <w:ins w:id="1278" w:author="DHA" w:date="2010-07-06T00:54:00Z"/>
          <w:rFonts w:ascii="Times New Roman" w:hAnsi="Times New Roman"/>
          <w:color w:val="000000"/>
          <w:sz w:val="26"/>
          <w:szCs w:val="26"/>
        </w:rPr>
      </w:pPr>
      <w:ins w:id="1279" w:author="DHA" w:date="2010-07-06T00:54:00Z">
        <w:r w:rsidRPr="001274E0">
          <w:rPr>
            <w:rFonts w:ascii="Times New Roman" w:hAnsi="Times New Roman"/>
            <w:color w:val="000000"/>
            <w:sz w:val="26"/>
            <w:szCs w:val="26"/>
          </w:rPr>
          <w:t>Hệ thống có tính tiến hóa, cho phép có khả năng nâng cấp hệ thống trong tương lai mà không ảnh hưởng đến các chức năng đang được sử dụng. Các nâng cấp có thể xảy ra như: thay đổi hệ quản trị cơ sở dữ liệu, thay đổi thời gian thực hiện quy trình, thay đổi nhân sự,...</w:t>
        </w:r>
      </w:ins>
    </w:p>
    <w:p w:rsidR="003F03AC" w:rsidRPr="001274E0" w:rsidRDefault="003F03AC" w:rsidP="003F03AC">
      <w:pPr>
        <w:pStyle w:val="ListParagraph"/>
        <w:numPr>
          <w:ilvl w:val="1"/>
          <w:numId w:val="47"/>
        </w:numPr>
        <w:jc w:val="both"/>
        <w:outlineLvl w:val="2"/>
        <w:rPr>
          <w:ins w:id="1280" w:author="DHA" w:date="2010-07-06T00:54:00Z"/>
          <w:rFonts w:ascii="Times New Roman" w:hAnsi="Times New Roman"/>
          <w:b/>
          <w:color w:val="000000"/>
          <w:sz w:val="26"/>
          <w:szCs w:val="26"/>
        </w:rPr>
      </w:pPr>
      <w:ins w:id="1281" w:author="DHA" w:date="2010-07-06T00:54:00Z">
        <w:r w:rsidRPr="001274E0">
          <w:rPr>
            <w:rFonts w:ascii="Times New Roman" w:hAnsi="Times New Roman"/>
            <w:b/>
            <w:color w:val="000000"/>
            <w:sz w:val="26"/>
            <w:szCs w:val="26"/>
          </w:rPr>
          <w:t>Yêu cầu về giao diện</w:t>
        </w:r>
      </w:ins>
    </w:p>
    <w:p w:rsidR="003F03AC" w:rsidRPr="001274E0" w:rsidRDefault="003F03AC" w:rsidP="003F03AC">
      <w:pPr>
        <w:numPr>
          <w:ilvl w:val="0"/>
          <w:numId w:val="7"/>
        </w:numPr>
        <w:ind w:left="851" w:hanging="284"/>
        <w:contextualSpacing/>
        <w:jc w:val="both"/>
        <w:rPr>
          <w:ins w:id="1282" w:author="DHA" w:date="2010-07-06T00:54:00Z"/>
          <w:rFonts w:ascii="Times New Roman" w:hAnsi="Times New Roman"/>
          <w:color w:val="000000"/>
          <w:sz w:val="26"/>
          <w:szCs w:val="26"/>
        </w:rPr>
      </w:pPr>
      <w:ins w:id="1283" w:author="DHA" w:date="2010-07-06T00:54:00Z">
        <w:r w:rsidRPr="001274E0">
          <w:rPr>
            <w:rFonts w:ascii="Times New Roman" w:hAnsi="Times New Roman"/>
            <w:color w:val="000000"/>
            <w:sz w:val="26"/>
            <w:szCs w:val="26"/>
          </w:rPr>
          <w:t>Giao diện đồ họa dễ sử dụng, trực quan, thân thiện với nhân viên.</w:t>
        </w:r>
      </w:ins>
    </w:p>
    <w:p w:rsidR="003F03AC" w:rsidRPr="001274E0" w:rsidRDefault="003F03AC" w:rsidP="003F03AC">
      <w:pPr>
        <w:numPr>
          <w:ilvl w:val="0"/>
          <w:numId w:val="7"/>
        </w:numPr>
        <w:ind w:left="851" w:hanging="284"/>
        <w:contextualSpacing/>
        <w:jc w:val="both"/>
        <w:rPr>
          <w:ins w:id="1284" w:author="DHA" w:date="2010-07-06T00:54:00Z"/>
          <w:rFonts w:ascii="Times New Roman" w:hAnsi="Times New Roman"/>
          <w:color w:val="000000"/>
          <w:sz w:val="26"/>
          <w:szCs w:val="26"/>
        </w:rPr>
      </w:pPr>
      <w:ins w:id="1285" w:author="DHA" w:date="2010-07-06T00:54:00Z">
        <w:r w:rsidRPr="001274E0">
          <w:rPr>
            <w:rFonts w:ascii="Times New Roman" w:hAnsi="Times New Roman"/>
            <w:color w:val="000000"/>
            <w:sz w:val="26"/>
            <w:szCs w:val="26"/>
          </w:rPr>
          <w:t>Hỗ trợ chức năng thống kê, theo dõi luồng công việc dạng sơ đồ quen thuộc với người quản lý.</w:t>
        </w:r>
      </w:ins>
    </w:p>
    <w:p w:rsidR="003F03AC" w:rsidRPr="001274E0" w:rsidRDefault="003F03AC" w:rsidP="003F03AC">
      <w:pPr>
        <w:numPr>
          <w:ilvl w:val="0"/>
          <w:numId w:val="7"/>
        </w:numPr>
        <w:ind w:left="851" w:hanging="284"/>
        <w:contextualSpacing/>
        <w:jc w:val="both"/>
        <w:rPr>
          <w:ins w:id="1286" w:author="DHA" w:date="2010-07-06T00:54:00Z"/>
          <w:rFonts w:ascii="Times New Roman" w:hAnsi="Times New Roman"/>
          <w:color w:val="000000"/>
          <w:sz w:val="26"/>
          <w:szCs w:val="26"/>
        </w:rPr>
      </w:pPr>
      <w:ins w:id="1287" w:author="DHA" w:date="2010-07-06T00:54:00Z">
        <w:r w:rsidRPr="001274E0">
          <w:rPr>
            <w:rFonts w:ascii="Times New Roman" w:hAnsi="Times New Roman"/>
            <w:color w:val="000000"/>
            <w:sz w:val="26"/>
            <w:szCs w:val="26"/>
          </w:rPr>
          <w:t>Hệ thống có hướng dẫn đầy đủ, ít tương tác, hỗ trợ tối đa cho người sử dụng.</w:t>
        </w:r>
      </w:ins>
    </w:p>
    <w:p w:rsidR="003F03AC" w:rsidRPr="001274E0" w:rsidRDefault="003F03AC" w:rsidP="003F03AC">
      <w:pPr>
        <w:pStyle w:val="ListParagraph"/>
        <w:numPr>
          <w:ilvl w:val="1"/>
          <w:numId w:val="47"/>
        </w:numPr>
        <w:jc w:val="both"/>
        <w:outlineLvl w:val="2"/>
        <w:rPr>
          <w:ins w:id="1288" w:author="DHA" w:date="2010-07-06T00:54:00Z"/>
          <w:rFonts w:ascii="Times New Roman" w:hAnsi="Times New Roman"/>
          <w:b/>
          <w:color w:val="000000"/>
          <w:sz w:val="26"/>
          <w:szCs w:val="26"/>
        </w:rPr>
      </w:pPr>
      <w:ins w:id="1289" w:author="DHA" w:date="2010-07-06T00:54:00Z">
        <w:r w:rsidRPr="001274E0">
          <w:rPr>
            <w:rFonts w:ascii="Times New Roman" w:hAnsi="Times New Roman"/>
            <w:b/>
            <w:color w:val="000000"/>
            <w:sz w:val="26"/>
            <w:szCs w:val="26"/>
          </w:rPr>
          <w:t xml:space="preserve"> Tính hiệu quả</w:t>
        </w:r>
      </w:ins>
    </w:p>
    <w:p w:rsidR="003F03AC" w:rsidRPr="001274E0" w:rsidRDefault="003F03AC" w:rsidP="003F03AC">
      <w:pPr>
        <w:numPr>
          <w:ilvl w:val="0"/>
          <w:numId w:val="7"/>
        </w:numPr>
        <w:ind w:left="851" w:hanging="284"/>
        <w:contextualSpacing/>
        <w:jc w:val="both"/>
        <w:rPr>
          <w:ins w:id="1290" w:author="DHA" w:date="2010-07-06T00:54:00Z"/>
          <w:rFonts w:ascii="Times New Roman" w:hAnsi="Times New Roman"/>
          <w:color w:val="000000"/>
          <w:sz w:val="26"/>
          <w:szCs w:val="26"/>
        </w:rPr>
      </w:pPr>
      <w:ins w:id="1291" w:author="DHA" w:date="2010-07-06T00:54:00Z">
        <w:r w:rsidRPr="001274E0">
          <w:rPr>
            <w:rFonts w:ascii="Times New Roman" w:hAnsi="Times New Roman"/>
            <w:color w:val="000000"/>
            <w:sz w:val="26"/>
            <w:szCs w:val="26"/>
          </w:rPr>
          <w:t>Các thao tác cung cấp dữ liệu đầu vào cho luồng công việc gọn nhẹ, đơn giản, không phức tạp.</w:t>
        </w:r>
      </w:ins>
    </w:p>
    <w:p w:rsidR="006C1EE4" w:rsidRDefault="003F03AC">
      <w:pPr>
        <w:numPr>
          <w:ilvl w:val="0"/>
          <w:numId w:val="7"/>
        </w:numPr>
        <w:ind w:left="851" w:hanging="284"/>
        <w:contextualSpacing/>
        <w:jc w:val="both"/>
        <w:rPr>
          <w:rFonts w:ascii="Times New Roman" w:hAnsi="Times New Roman"/>
          <w:color w:val="000000"/>
          <w:sz w:val="26"/>
          <w:szCs w:val="26"/>
        </w:rPr>
        <w:pPrChange w:id="1292" w:author="DHA" w:date="2010-07-06T00:54:00Z">
          <w:pPr>
            <w:ind w:firstLine="360"/>
            <w:jc w:val="both"/>
          </w:pPr>
        </w:pPrChange>
      </w:pPr>
      <w:ins w:id="1293" w:author="DHA" w:date="2010-07-06T00:54:00Z">
        <w:r w:rsidRPr="001274E0">
          <w:rPr>
            <w:rFonts w:ascii="Times New Roman" w:hAnsi="Times New Roman"/>
            <w:color w:val="000000"/>
            <w:sz w:val="26"/>
            <w:szCs w:val="26"/>
          </w:rPr>
          <w:t>Cập nhật nhanh, hỗ trợ nhiều nhân viên có thể cùng truy cập hệ thống cùng lúc mà không bị hiện tượng thắt cổ chai.</w:t>
        </w:r>
      </w:ins>
    </w:p>
    <w:p w:rsidR="004A0BCF" w:rsidRPr="00C900E0" w:rsidDel="004A4F27" w:rsidRDefault="004A0BCF" w:rsidP="00784A8E">
      <w:pPr>
        <w:ind w:firstLine="360"/>
        <w:jc w:val="both"/>
        <w:rPr>
          <w:del w:id="1294" w:author="DHA" w:date="2010-07-06T02:53:00Z"/>
          <w:rFonts w:ascii="Times New Roman" w:hAnsi="Times New Roman"/>
          <w:color w:val="000000"/>
          <w:sz w:val="26"/>
          <w:szCs w:val="26"/>
        </w:rPr>
      </w:pP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br w:type="page"/>
      </w:r>
    </w:p>
    <w:p w:rsidR="004A0BCF" w:rsidRPr="00C900E0" w:rsidRDefault="004A0BCF" w:rsidP="00784A8E">
      <w:pPr>
        <w:ind w:firstLine="360"/>
        <w:jc w:val="both"/>
        <w:rPr>
          <w:rFonts w:ascii="Times New Roman" w:hAnsi="Times New Roman"/>
          <w:b/>
          <w:color w:val="000000"/>
          <w:sz w:val="26"/>
          <w:szCs w:val="26"/>
        </w:rPr>
      </w:pPr>
      <w:r w:rsidRPr="003D22F6">
        <w:rPr>
          <w:rFonts w:ascii="Times New Roman" w:hAnsi="Times New Roman"/>
          <w:b/>
          <w:color w:val="000000"/>
          <w:sz w:val="26"/>
          <w:szCs w:val="26"/>
        </w:rPr>
        <w:lastRenderedPageBreak/>
        <w:t>Chương 3</w:t>
      </w:r>
    </w:p>
    <w:p w:rsidR="004A0BCF" w:rsidRDefault="004A0BCF" w:rsidP="00784A8E">
      <w:pPr>
        <w:ind w:firstLine="360"/>
        <w:jc w:val="both"/>
        <w:rPr>
          <w:rFonts w:ascii="Times New Roman" w:hAnsi="Times New Roman"/>
          <w:b/>
          <w:color w:val="000000"/>
          <w:sz w:val="26"/>
          <w:szCs w:val="26"/>
          <w:lang w:val="en-US"/>
        </w:rPr>
      </w:pPr>
      <w:r w:rsidRPr="003D22F6">
        <w:rPr>
          <w:rFonts w:ascii="Times New Roman" w:hAnsi="Times New Roman"/>
          <w:b/>
          <w:color w:val="000000"/>
          <w:sz w:val="26"/>
          <w:szCs w:val="26"/>
        </w:rPr>
        <w:t xml:space="preserve">Khảo sát môi trường công nghệ, thuyết minh lựa chọn môi trường công nghệ, đề </w:t>
      </w:r>
      <w:commentRangeStart w:id="1295"/>
      <w:r w:rsidRPr="003D22F6">
        <w:rPr>
          <w:rFonts w:ascii="Times New Roman" w:hAnsi="Times New Roman"/>
          <w:b/>
          <w:color w:val="000000"/>
          <w:sz w:val="26"/>
          <w:szCs w:val="26"/>
        </w:rPr>
        <w:t>xuất</w:t>
      </w:r>
      <w:commentRangeEnd w:id="1295"/>
      <w:r>
        <w:rPr>
          <w:rStyle w:val="CommentReference"/>
        </w:rPr>
        <w:commentReference w:id="1295"/>
      </w:r>
    </w:p>
    <w:p w:rsidR="004A0BCF" w:rsidRPr="00AE178E" w:rsidRDefault="004A0BCF" w:rsidP="00784A8E">
      <w:pPr>
        <w:ind w:firstLine="360"/>
        <w:jc w:val="both"/>
        <w:rPr>
          <w:rFonts w:ascii="Times New Roman" w:hAnsi="Times New Roman"/>
          <w:b/>
          <w:color w:val="000000"/>
          <w:sz w:val="26"/>
          <w:szCs w:val="26"/>
          <w:lang w:val="en-US"/>
        </w:rPr>
      </w:pPr>
    </w:p>
    <w:p w:rsidR="004A0BCF" w:rsidRPr="00734727" w:rsidRDefault="004A0BCF" w:rsidP="00784A8E">
      <w:pPr>
        <w:pStyle w:val="ListParagraph"/>
        <w:ind w:left="0" w:firstLine="270"/>
        <w:jc w:val="both"/>
        <w:rPr>
          <w:rFonts w:ascii="Times New Roman" w:hAnsi="Times New Roman"/>
          <w:i/>
          <w:color w:val="000000"/>
          <w:sz w:val="26"/>
          <w:szCs w:val="26"/>
        </w:rPr>
      </w:pPr>
      <w:r w:rsidRPr="00B34253">
        <w:rPr>
          <w:rFonts w:ascii="Times New Roman" w:hAnsi="Times New Roman"/>
          <w:i/>
          <w:color w:val="000000"/>
          <w:sz w:val="26"/>
          <w:szCs w:val="26"/>
        </w:rPr>
        <w:t>Chương này sẽ xoay quanh vấn đề nội dung lý thuyết mà chúng tôi đã nghiên cứu trong suốt thời gian thực hiện khóa luận. Vì đề tài Luồng công việc cũng như Windows Workflows Foundation đã được đề cập đến ở một số khóa luận tốt nghiệp trước</w:t>
      </w:r>
      <w:ins w:id="1296" w:author="DHA" w:date="2010-07-06T02:51:00Z">
        <w:r w:rsidR="004A4F27">
          <w:rPr>
            <w:rStyle w:val="FootnoteReference"/>
            <w:rFonts w:ascii="Times New Roman" w:hAnsi="Times New Roman"/>
            <w:i/>
            <w:color w:val="000000"/>
            <w:sz w:val="26"/>
            <w:szCs w:val="26"/>
          </w:rPr>
          <w:footnoteReference w:id="8"/>
        </w:r>
      </w:ins>
      <w:del w:id="1300" w:author="DHA" w:date="2010-07-06T02:51:00Z">
        <w:r w:rsidRPr="00B34253" w:rsidDel="004A4F27">
          <w:rPr>
            <w:rFonts w:ascii="Times New Roman" w:hAnsi="Times New Roman"/>
            <w:i/>
            <w:color w:val="000000"/>
            <w:sz w:val="26"/>
            <w:szCs w:val="26"/>
          </w:rPr>
          <w:delText xml:space="preserve"> (Khóa luận tốt nghiệp "Nghiên cứu giải pháp nguồn mở cho Workflow quản lý hồ sơ công văn - do sinh viên Võ Hữu Phúc - Đào Anh Vũ thực hiện, tháng 3 năm 2009; và đề tài "Tìm hiểu và ứng dụng Windows Workflow Foundation để hỗ trợ các quy trình nghiệp vụ - do sinh viên Lê Nhựt Minh - Nguyễn Trần Minh Tú thực hiện, tháng 3 năm 2009");</w:delText>
        </w:r>
      </w:del>
      <w:ins w:id="1301" w:author="DHA" w:date="2010-07-06T02:51:00Z">
        <w:r w:rsidR="004A4F27">
          <w:rPr>
            <w:rFonts w:ascii="Times New Roman" w:hAnsi="Times New Roman"/>
            <w:i/>
            <w:color w:val="000000"/>
            <w:sz w:val="26"/>
            <w:szCs w:val="26"/>
            <w:lang w:val="en-US"/>
          </w:rPr>
          <w:t xml:space="preserve">, </w:t>
        </w:r>
      </w:ins>
      <w:del w:id="1302" w:author="DHA" w:date="2010-07-06T02:51:00Z">
        <w:r w:rsidRPr="00B34253" w:rsidDel="004A4F27">
          <w:rPr>
            <w:rFonts w:ascii="Times New Roman" w:hAnsi="Times New Roman"/>
            <w:i/>
            <w:color w:val="000000"/>
            <w:sz w:val="26"/>
            <w:szCs w:val="26"/>
          </w:rPr>
          <w:delText xml:space="preserve"> </w:delText>
        </w:r>
      </w:del>
      <w:r w:rsidRPr="00B34253">
        <w:rPr>
          <w:rFonts w:ascii="Times New Roman" w:hAnsi="Times New Roman"/>
          <w:i/>
          <w:color w:val="000000"/>
          <w:sz w:val="26"/>
          <w:szCs w:val="26"/>
        </w:rPr>
        <w:t xml:space="preserve">nên trong chương </w:t>
      </w:r>
      <w:commentRangeStart w:id="1303"/>
      <w:r w:rsidRPr="00B34253">
        <w:rPr>
          <w:rFonts w:ascii="Times New Roman" w:hAnsi="Times New Roman"/>
          <w:i/>
          <w:color w:val="000000"/>
          <w:sz w:val="26"/>
          <w:szCs w:val="26"/>
        </w:rPr>
        <w:t>này</w:t>
      </w:r>
      <w:commentRangeEnd w:id="1303"/>
      <w:r>
        <w:rPr>
          <w:rStyle w:val="CommentReference"/>
        </w:rPr>
        <w:commentReference w:id="1303"/>
      </w:r>
      <w:del w:id="1304" w:author="DHA" w:date="2010-07-06T02:52:00Z">
        <w:r w:rsidRPr="00B34253" w:rsidDel="004A4F27">
          <w:rPr>
            <w:rFonts w:ascii="Times New Roman" w:hAnsi="Times New Roman"/>
            <w:i/>
            <w:color w:val="000000"/>
            <w:sz w:val="26"/>
            <w:szCs w:val="26"/>
          </w:rPr>
          <w:delText>,</w:delText>
        </w:r>
      </w:del>
      <w:r w:rsidRPr="00B34253">
        <w:rPr>
          <w:rFonts w:ascii="Times New Roman" w:hAnsi="Times New Roman"/>
          <w:i/>
          <w:color w:val="000000"/>
          <w:sz w:val="26"/>
          <w:szCs w:val="26"/>
        </w:rPr>
        <w:t xml:space="preserve"> chúng tôi chỉ giới thiệu </w:t>
      </w:r>
      <w:ins w:id="1305" w:author="DHA" w:date="2010-07-06T04:51:00Z">
        <w:r w:rsidR="00E95D2F">
          <w:rPr>
            <w:rFonts w:ascii="Times New Roman" w:hAnsi="Times New Roman"/>
            <w:i/>
            <w:color w:val="000000"/>
            <w:sz w:val="26"/>
            <w:szCs w:val="26"/>
            <w:lang w:val="en-US"/>
          </w:rPr>
          <w:t xml:space="preserve">các kiến thức cơ bản về luồng công việc, và </w:t>
        </w:r>
      </w:ins>
      <w:r w:rsidRPr="00B34253">
        <w:rPr>
          <w:rFonts w:ascii="Times New Roman" w:hAnsi="Times New Roman"/>
          <w:i/>
          <w:color w:val="000000"/>
          <w:sz w:val="26"/>
          <w:szCs w:val="26"/>
        </w:rPr>
        <w:t>một số kiến thức cơ bản</w:t>
      </w:r>
      <w:ins w:id="1306" w:author="DHA" w:date="2010-07-06T04:51:00Z">
        <w:r w:rsidR="00E95D2F">
          <w:rPr>
            <w:rFonts w:ascii="Times New Roman" w:hAnsi="Times New Roman"/>
            <w:i/>
            <w:color w:val="000000"/>
            <w:sz w:val="26"/>
            <w:szCs w:val="26"/>
            <w:lang w:val="en-US"/>
          </w:rPr>
          <w:t xml:space="preserve"> khác về công nghệ mà chúng tôi có sử dụng để thiết kế hệ thống.</w:t>
        </w:r>
      </w:ins>
      <w:ins w:id="1307" w:author="DHA" w:date="2010-07-06T04:52:00Z">
        <w:r w:rsidR="00E95D2F">
          <w:rPr>
            <w:rFonts w:ascii="Times New Roman" w:hAnsi="Times New Roman"/>
            <w:i/>
            <w:color w:val="000000"/>
            <w:sz w:val="26"/>
            <w:szCs w:val="26"/>
            <w:lang w:val="en-US"/>
          </w:rPr>
          <w:t xml:space="preserve"> Điểm khác biệt ở luận văn này so với các luận văn trước là ở chỗ, việc nghiên cứu giải pháp công nghệ không chỉ dừng lại ở việc xây dựng các ứng dụng thử nghiệm, mà chúng tôi đã tìm hiểu thực tế và thiết kế nên một hệ thống có giá trị thực sự trong việc hỗ trợ quản lý nghiệp vụ đào tạo cấp chứng chỉ quốc gia. Vì vậy, điểm đặc biệt của luận văn nay là chúng tôi không ch</w:t>
        </w:r>
      </w:ins>
      <w:ins w:id="1308" w:author="DHA" w:date="2010-07-06T04:54:00Z">
        <w:r w:rsidR="00E95D2F">
          <w:rPr>
            <w:rFonts w:ascii="Times New Roman" w:hAnsi="Times New Roman"/>
            <w:i/>
            <w:color w:val="000000"/>
            <w:sz w:val="26"/>
            <w:szCs w:val="26"/>
            <w:lang w:val="en-US"/>
          </w:rPr>
          <w:t>ỉ sử dụng WF, mà còn kết hợp với công nghệ WPF</w:t>
        </w:r>
      </w:ins>
      <w:ins w:id="1309" w:author="DHA" w:date="2010-07-06T04:56:00Z">
        <w:r w:rsidR="00E95D2F">
          <w:rPr>
            <w:rStyle w:val="FootnoteReference"/>
            <w:rFonts w:ascii="Times New Roman" w:hAnsi="Times New Roman"/>
            <w:i/>
            <w:color w:val="000000"/>
            <w:sz w:val="26"/>
            <w:szCs w:val="26"/>
            <w:lang w:val="en-US"/>
          </w:rPr>
          <w:footnoteReference w:id="9"/>
        </w:r>
      </w:ins>
      <w:ins w:id="1313" w:author="DHA" w:date="2010-07-06T04:54:00Z">
        <w:r w:rsidR="00E95D2F">
          <w:rPr>
            <w:rFonts w:ascii="Times New Roman" w:hAnsi="Times New Roman"/>
            <w:i/>
            <w:color w:val="000000"/>
            <w:sz w:val="26"/>
            <w:szCs w:val="26"/>
            <w:lang w:val="en-US"/>
          </w:rPr>
          <w:t xml:space="preserve"> để xây dựng ứng dụng.</w:t>
        </w:r>
      </w:ins>
      <w:del w:id="1314" w:author="DHA" w:date="2010-07-06T04:50:00Z">
        <w:r w:rsidRPr="00B34253" w:rsidDel="00E95D2F">
          <w:rPr>
            <w:rFonts w:ascii="Times New Roman" w:hAnsi="Times New Roman"/>
            <w:i/>
            <w:color w:val="000000"/>
            <w:sz w:val="26"/>
            <w:szCs w:val="26"/>
          </w:rPr>
          <w:delText>, đồng thời sẽ tập trung phân tích sự khác biệt giữa các chuẩn đề xuất bởi WfMC (Workflow Management Coalition) và Windows Workflow Foundation củ</w:delText>
        </w:r>
        <w:r w:rsidDel="00E95D2F">
          <w:rPr>
            <w:rFonts w:ascii="Times New Roman" w:hAnsi="Times New Roman"/>
            <w:i/>
            <w:color w:val="000000"/>
            <w:sz w:val="26"/>
            <w:szCs w:val="26"/>
          </w:rPr>
          <w:delText>a Microsoft</w:delText>
        </w:r>
        <w:r w:rsidRPr="00734727" w:rsidDel="00E95D2F">
          <w:rPr>
            <w:rFonts w:ascii="Times New Roman" w:hAnsi="Times New Roman"/>
            <w:i/>
            <w:color w:val="000000"/>
            <w:sz w:val="26"/>
            <w:szCs w:val="26"/>
          </w:rPr>
          <w:delText>.</w:delText>
        </w:r>
      </w:del>
    </w:p>
    <w:p w:rsidR="004A0BCF" w:rsidRPr="00787D5F" w:rsidRDefault="004A0BCF" w:rsidP="00787D5F">
      <w:pPr>
        <w:pStyle w:val="ListParagraph"/>
        <w:numPr>
          <w:ilvl w:val="0"/>
          <w:numId w:val="17"/>
        </w:numPr>
        <w:ind w:left="284" w:firstLine="0"/>
        <w:jc w:val="both"/>
        <w:rPr>
          <w:rFonts w:ascii="Times New Roman" w:hAnsi="Times New Roman"/>
          <w:b/>
          <w:color w:val="000000"/>
          <w:sz w:val="26"/>
          <w:szCs w:val="26"/>
          <w:lang w:val="en-US"/>
        </w:rPr>
      </w:pPr>
      <w:del w:id="1315" w:author="DHA" w:date="2010-07-06T04:57:00Z">
        <w:r w:rsidRPr="00787D5F" w:rsidDel="00AB6774">
          <w:rPr>
            <w:rFonts w:ascii="Times New Roman" w:hAnsi="Times New Roman"/>
            <w:b/>
            <w:color w:val="000000"/>
            <w:sz w:val="26"/>
            <w:szCs w:val="26"/>
            <w:lang w:val="en-US"/>
          </w:rPr>
          <w:delText>Luồng công việc</w:delText>
        </w:r>
      </w:del>
      <w:ins w:id="1316" w:author="DHA" w:date="2010-07-06T04:57:00Z">
        <w:r w:rsidR="00AB6774">
          <w:rPr>
            <w:rFonts w:ascii="Times New Roman" w:hAnsi="Times New Roman"/>
            <w:b/>
            <w:color w:val="000000"/>
            <w:sz w:val="26"/>
            <w:szCs w:val="26"/>
            <w:lang w:val="en-US"/>
          </w:rPr>
          <w:t>Các định nghĩa</w:t>
        </w:r>
      </w:ins>
    </w:p>
    <w:p w:rsidR="004A0BCF" w:rsidRDefault="00AB6774" w:rsidP="00A539B6">
      <w:pPr>
        <w:ind w:firstLine="284"/>
        <w:jc w:val="both"/>
        <w:rPr>
          <w:ins w:id="1317" w:author="DHA" w:date="2010-07-06T05:03:00Z"/>
          <w:rFonts w:ascii="Times New Roman" w:hAnsi="Times New Roman"/>
          <w:color w:val="000000"/>
          <w:sz w:val="26"/>
          <w:szCs w:val="26"/>
          <w:lang w:val="en-US"/>
        </w:rPr>
      </w:pPr>
      <w:ins w:id="1318" w:author="DHA" w:date="2010-07-06T04:58:00Z">
        <w:r w:rsidRPr="00AB6774">
          <w:rPr>
            <w:rFonts w:ascii="Times New Roman" w:hAnsi="Times New Roman"/>
            <w:b/>
            <w:color w:val="000000"/>
            <w:sz w:val="26"/>
            <w:szCs w:val="26"/>
            <w:lang w:val="en-US"/>
            <w:rPrChange w:id="1319" w:author="DHA" w:date="2010-07-06T04:58:00Z">
              <w:rPr>
                <w:rFonts w:ascii="Times New Roman" w:hAnsi="Times New Roman"/>
                <w:color w:val="000000"/>
                <w:sz w:val="26"/>
                <w:szCs w:val="26"/>
                <w:lang w:val="en-US"/>
              </w:rPr>
            </w:rPrChange>
          </w:rPr>
          <w:t>1.1. Luồng công việc:</w:t>
        </w:r>
        <w:r>
          <w:rPr>
            <w:rFonts w:ascii="Times New Roman" w:hAnsi="Times New Roman"/>
            <w:color w:val="000000"/>
            <w:sz w:val="26"/>
            <w:szCs w:val="26"/>
            <w:lang w:val="en-US"/>
          </w:rPr>
          <w:t xml:space="preserve"> </w:t>
        </w:r>
      </w:ins>
      <w:r w:rsidR="004A0BCF" w:rsidRPr="00787D5F">
        <w:rPr>
          <w:rFonts w:ascii="Times New Roman" w:hAnsi="Times New Roman"/>
          <w:color w:val="000000"/>
          <w:sz w:val="26"/>
          <w:szCs w:val="26"/>
        </w:rPr>
        <w:t xml:space="preserve">Trong kinh </w:t>
      </w:r>
      <w:r w:rsidR="004A0BCF" w:rsidRPr="00787D5F">
        <w:rPr>
          <w:rFonts w:ascii="Times New Roman" w:hAnsi="Times New Roman"/>
          <w:color w:val="000000"/>
          <w:sz w:val="26"/>
          <w:szCs w:val="26"/>
          <w:lang w:val="en-US"/>
        </w:rPr>
        <w:t>doanh</w:t>
      </w:r>
      <w:r w:rsidR="004A0BCF" w:rsidRPr="00787D5F">
        <w:rPr>
          <w:rFonts w:ascii="Times New Roman" w:hAnsi="Times New Roman"/>
          <w:color w:val="000000"/>
          <w:sz w:val="26"/>
          <w:szCs w:val="26"/>
        </w:rPr>
        <w:t xml:space="preserve">, các nghiệp vụ thường có các quy trình xử lý cụ thể nào đó. Quy trình đó có thể cố định hay thay đổi theo thời gian. Luồng công việc (Workflow) là sự mô tả quy trình xử lý nghiệp vụ kinh tế thành các bước (hành vi) liên kết với nhau theo 1 trình tự nhất định, và bằng 1 quy luật cụ thể nào đó. Trong đó, </w:t>
      </w:r>
      <w:del w:id="1320" w:author="DONGTHUY" w:date="2010-07-04T16:15:00Z">
        <w:r w:rsidR="004A0BCF" w:rsidRPr="00787D5F" w:rsidDel="00D35FA1">
          <w:rPr>
            <w:rFonts w:ascii="Times New Roman" w:hAnsi="Times New Roman"/>
            <w:color w:val="000000"/>
            <w:sz w:val="26"/>
            <w:szCs w:val="26"/>
          </w:rPr>
          <w:delText xml:space="preserve">bước trước có thể làm dữ liệu đầu vào của bước sau (hay </w:delText>
        </w:r>
      </w:del>
      <w:r w:rsidR="004A0BCF" w:rsidRPr="00787D5F">
        <w:rPr>
          <w:rFonts w:ascii="Times New Roman" w:hAnsi="Times New Roman"/>
          <w:color w:val="000000"/>
          <w:sz w:val="26"/>
          <w:szCs w:val="26"/>
        </w:rPr>
        <w:t>kết quả bước này là đầu vào cho bước kế tiếp).</w:t>
      </w:r>
    </w:p>
    <w:p w:rsidR="00AB6774" w:rsidRDefault="00AB6774" w:rsidP="00A539B6">
      <w:pPr>
        <w:ind w:firstLine="284"/>
        <w:jc w:val="both"/>
        <w:rPr>
          <w:ins w:id="1321" w:author="DHA" w:date="2010-07-06T05:05:00Z"/>
          <w:rFonts w:ascii="Times New Roman" w:hAnsi="Times New Roman"/>
          <w:color w:val="000000"/>
          <w:sz w:val="26"/>
          <w:szCs w:val="26"/>
          <w:lang w:val="en-US"/>
        </w:rPr>
      </w:pPr>
      <w:ins w:id="1322" w:author="DHA" w:date="2010-07-06T05:03:00Z">
        <w:r>
          <w:rPr>
            <w:rFonts w:ascii="Times New Roman" w:hAnsi="Times New Roman"/>
            <w:color w:val="000000"/>
            <w:sz w:val="26"/>
            <w:szCs w:val="26"/>
            <w:lang w:val="en-US"/>
          </w:rPr>
          <w:t xml:space="preserve">Thể hiện luồng công việc: </w:t>
        </w:r>
      </w:ins>
      <w:ins w:id="1323" w:author="DHA" w:date="2010-07-06T05:05:00Z">
        <w:r>
          <w:rPr>
            <w:rFonts w:ascii="Times New Roman" w:hAnsi="Times New Roman"/>
            <w:color w:val="000000"/>
            <w:sz w:val="26"/>
            <w:szCs w:val="26"/>
            <w:lang w:val="en-US"/>
          </w:rPr>
          <w:t>Về cơ bản, l</w:t>
        </w:r>
      </w:ins>
      <w:ins w:id="1324" w:author="DHA" w:date="2010-07-06T05:03:00Z">
        <w:r>
          <w:rPr>
            <w:rFonts w:ascii="Times New Roman" w:hAnsi="Times New Roman"/>
            <w:color w:val="000000"/>
            <w:sz w:val="26"/>
            <w:szCs w:val="26"/>
            <w:lang w:val="en-US"/>
          </w:rPr>
          <w:t xml:space="preserve">uồng công việc chính là sự tổng quát hóa </w:t>
        </w:r>
      </w:ins>
      <w:ins w:id="1325" w:author="DHA" w:date="2010-07-06T05:05:00Z">
        <w:r>
          <w:rPr>
            <w:rFonts w:ascii="Times New Roman" w:hAnsi="Times New Roman"/>
            <w:color w:val="000000"/>
            <w:sz w:val="26"/>
            <w:szCs w:val="26"/>
            <w:lang w:val="en-US"/>
          </w:rPr>
          <w:t>việc</w:t>
        </w:r>
      </w:ins>
      <w:ins w:id="1326" w:author="DHA" w:date="2010-07-06T05:03:00Z">
        <w:r>
          <w:rPr>
            <w:rFonts w:ascii="Times New Roman" w:hAnsi="Times New Roman"/>
            <w:color w:val="000000"/>
            <w:sz w:val="26"/>
            <w:szCs w:val="26"/>
            <w:lang w:val="en-US"/>
          </w:rPr>
          <w:t xml:space="preserve"> thực hiện các tác vụ giống nhau thành</w:t>
        </w:r>
      </w:ins>
      <w:ins w:id="1327" w:author="DHA" w:date="2010-07-06T05:05:00Z">
        <w:r>
          <w:rPr>
            <w:rFonts w:ascii="Times New Roman" w:hAnsi="Times New Roman"/>
            <w:color w:val="000000"/>
            <w:sz w:val="26"/>
            <w:szCs w:val="26"/>
            <w:lang w:val="en-US"/>
          </w:rPr>
          <w:t xml:space="preserve"> một quy trình đặc trưng. Vì thế, mỗi tác vụ được thực hiện theo đúng quy trình (luồng công việc) được gọi là một thể hiện của quy trình (hay thể hiện luồng công việc).</w:t>
        </w:r>
      </w:ins>
    </w:p>
    <w:p w:rsidR="00AB6774" w:rsidRPr="00AB6774" w:rsidRDefault="00AB6774" w:rsidP="00A539B6">
      <w:pPr>
        <w:ind w:firstLine="284"/>
        <w:jc w:val="both"/>
        <w:rPr>
          <w:ins w:id="1328" w:author="DHA" w:date="2010-07-06T05:00:00Z"/>
          <w:rFonts w:ascii="Times New Roman" w:hAnsi="Times New Roman"/>
          <w:color w:val="000000"/>
          <w:sz w:val="26"/>
          <w:szCs w:val="26"/>
          <w:lang w:val="en-US"/>
        </w:rPr>
      </w:pPr>
      <w:ins w:id="1329" w:author="DHA" w:date="2010-07-06T05:06:00Z">
        <w:r>
          <w:rPr>
            <w:rFonts w:ascii="Times New Roman" w:hAnsi="Times New Roman"/>
            <w:color w:val="000000"/>
            <w:sz w:val="26"/>
            <w:szCs w:val="26"/>
            <w:lang w:val="en-US"/>
          </w:rPr>
          <w:t xml:space="preserve">Ví dụ: Quy trình thi bao gồm các công đoạn khác nhau, từ việc thí sinh đăng kí dự thi, đến lập danh sách thi, </w:t>
        </w:r>
      </w:ins>
      <w:ins w:id="1330" w:author="DHA" w:date="2010-07-06T05:07:00Z">
        <w:r>
          <w:rPr>
            <w:rFonts w:ascii="Times New Roman" w:hAnsi="Times New Roman"/>
            <w:color w:val="000000"/>
            <w:sz w:val="26"/>
            <w:szCs w:val="26"/>
            <w:lang w:val="en-US"/>
          </w:rPr>
          <w:t>lập danh sách coi thi, lập danh sách chấm thi, chuẩn bị và photo đề thi, thi, chấm thi, công bố kết quả thi và phúc khảo....</w:t>
        </w:r>
      </w:ins>
      <w:ins w:id="1331" w:author="DHA" w:date="2010-07-06T05:09:00Z">
        <w:r w:rsidR="00D2617A">
          <w:rPr>
            <w:rFonts w:ascii="Times New Roman" w:hAnsi="Times New Roman"/>
            <w:color w:val="000000"/>
            <w:sz w:val="26"/>
            <w:szCs w:val="26"/>
            <w:lang w:val="en-US"/>
          </w:rPr>
          <w:t xml:space="preserve">được thực hiện theo đúng một trật tự nhất định nào đó. </w:t>
        </w:r>
      </w:ins>
      <w:ins w:id="1332" w:author="DHA" w:date="2010-07-06T05:07:00Z">
        <w:r>
          <w:rPr>
            <w:rFonts w:ascii="Times New Roman" w:hAnsi="Times New Roman"/>
            <w:color w:val="000000"/>
            <w:sz w:val="26"/>
            <w:szCs w:val="26"/>
            <w:lang w:val="en-US"/>
          </w:rPr>
          <w:t xml:space="preserve">Tất cả các đợt thi </w:t>
        </w:r>
      </w:ins>
      <w:ins w:id="1333" w:author="DHA" w:date="2010-07-06T05:08:00Z">
        <w:r w:rsidR="00D2617A">
          <w:rPr>
            <w:rFonts w:ascii="Times New Roman" w:hAnsi="Times New Roman"/>
            <w:color w:val="000000"/>
            <w:sz w:val="26"/>
            <w:szCs w:val="26"/>
            <w:lang w:val="en-US"/>
          </w:rPr>
          <w:t>chứng chỉ quốc gia đều phải theo đúng quy trình này mà thực hiện. Vì vậy, có thể nói, quy trình thi chính là một luồng công việc, trong đó mỗi đợt thi là một thể hiện của luồng công việc thi.</w:t>
        </w:r>
      </w:ins>
    </w:p>
    <w:p w:rsidR="00AB6774" w:rsidRPr="00AB6774" w:rsidRDefault="00AB6774" w:rsidP="00A539B6">
      <w:pPr>
        <w:ind w:firstLine="284"/>
        <w:jc w:val="both"/>
        <w:rPr>
          <w:rFonts w:ascii="Times New Roman" w:hAnsi="Times New Roman"/>
          <w:color w:val="000000"/>
          <w:sz w:val="26"/>
          <w:szCs w:val="26"/>
          <w:lang w:val="en-US"/>
          <w:rPrChange w:id="1334" w:author="DHA" w:date="2010-07-06T05:00:00Z">
            <w:rPr>
              <w:rFonts w:ascii="Times New Roman" w:hAnsi="Times New Roman"/>
              <w:color w:val="000000"/>
              <w:sz w:val="26"/>
              <w:szCs w:val="26"/>
            </w:rPr>
          </w:rPrChange>
        </w:rPr>
      </w:pPr>
      <w:ins w:id="1335" w:author="DHA" w:date="2010-07-06T05:00:00Z">
        <w:r w:rsidRPr="00AB6774">
          <w:rPr>
            <w:rFonts w:ascii="Times New Roman" w:hAnsi="Times New Roman"/>
            <w:b/>
            <w:color w:val="000000"/>
            <w:sz w:val="26"/>
            <w:szCs w:val="26"/>
            <w:lang w:val="en-US"/>
            <w:rPrChange w:id="1336" w:author="DHA" w:date="2010-07-06T05:02:00Z">
              <w:rPr>
                <w:rFonts w:ascii="Times New Roman" w:hAnsi="Times New Roman"/>
                <w:color w:val="000000"/>
                <w:sz w:val="26"/>
                <w:szCs w:val="26"/>
                <w:lang w:val="en-US"/>
              </w:rPr>
            </w:rPrChange>
          </w:rPr>
          <w:lastRenderedPageBreak/>
          <w:t>1.2. Mô hình hóa luồng công việc:</w:t>
        </w:r>
        <w:r>
          <w:rPr>
            <w:rFonts w:ascii="Times New Roman" w:hAnsi="Times New Roman"/>
            <w:color w:val="000000"/>
            <w:sz w:val="26"/>
            <w:szCs w:val="26"/>
            <w:lang w:val="en-US"/>
          </w:rPr>
          <w:t xml:space="preserve"> Là việc thiết kế luồng công việc của một quy trình cụ thể thành dạng sơ đồ, biểu đồ</w:t>
        </w:r>
      </w:ins>
      <w:ins w:id="1337" w:author="DHA" w:date="2010-07-06T05:01:00Z">
        <w:r>
          <w:rPr>
            <w:rFonts w:ascii="Times New Roman" w:hAnsi="Times New Roman"/>
            <w:color w:val="000000"/>
            <w:sz w:val="26"/>
            <w:szCs w:val="26"/>
            <w:lang w:val="en-US"/>
          </w:rPr>
          <w:t xml:space="preserve"> trực quan.</w:t>
        </w:r>
      </w:ins>
    </w:p>
    <w:p w:rsidR="004A0BCF" w:rsidRDefault="00AB6774" w:rsidP="00A539B6">
      <w:pPr>
        <w:ind w:firstLine="284"/>
        <w:jc w:val="both"/>
        <w:rPr>
          <w:ins w:id="1338" w:author="DHA" w:date="2010-07-06T05:11:00Z"/>
          <w:rFonts w:ascii="Times New Roman" w:hAnsi="Times New Roman"/>
          <w:color w:val="000000"/>
          <w:sz w:val="26"/>
          <w:szCs w:val="26"/>
          <w:lang w:val="en-US"/>
        </w:rPr>
      </w:pPr>
      <w:ins w:id="1339" w:author="DHA" w:date="2010-07-06T04:59:00Z">
        <w:r w:rsidRPr="00AB6774">
          <w:rPr>
            <w:rFonts w:ascii="Times New Roman" w:hAnsi="Times New Roman"/>
            <w:b/>
            <w:color w:val="000000"/>
            <w:sz w:val="26"/>
            <w:szCs w:val="26"/>
            <w:lang w:val="en-US"/>
            <w:rPrChange w:id="1340" w:author="DHA" w:date="2010-07-06T05:02:00Z">
              <w:rPr>
                <w:rFonts w:ascii="Times New Roman" w:hAnsi="Times New Roman"/>
                <w:color w:val="000000"/>
                <w:sz w:val="26"/>
                <w:szCs w:val="26"/>
                <w:lang w:val="en-US"/>
              </w:rPr>
            </w:rPrChange>
          </w:rPr>
          <w:t>1.3. Tự động hóa luồng công việc</w:t>
        </w:r>
      </w:ins>
      <w:ins w:id="1341" w:author="DHA" w:date="2010-07-06T05:02:00Z">
        <w:r w:rsidRPr="00AB6774">
          <w:rPr>
            <w:rFonts w:ascii="Times New Roman" w:hAnsi="Times New Roman"/>
            <w:b/>
            <w:color w:val="000000"/>
            <w:sz w:val="26"/>
            <w:szCs w:val="26"/>
            <w:lang w:val="en-US"/>
            <w:rPrChange w:id="1342" w:author="DHA" w:date="2010-07-06T05:02:00Z">
              <w:rPr>
                <w:rFonts w:ascii="Times New Roman" w:hAnsi="Times New Roman"/>
                <w:color w:val="000000"/>
                <w:sz w:val="26"/>
                <w:szCs w:val="26"/>
                <w:lang w:val="en-US"/>
              </w:rPr>
            </w:rPrChange>
          </w:rPr>
          <w:t>:</w:t>
        </w:r>
      </w:ins>
      <w:commentRangeStart w:id="1343"/>
      <w:del w:id="1344" w:author="DHA" w:date="2010-07-06T05:02:00Z">
        <w:r w:rsidR="004A0BCF" w:rsidRPr="00AB6774" w:rsidDel="00AB6774">
          <w:rPr>
            <w:rFonts w:ascii="Times New Roman" w:hAnsi="Times New Roman"/>
            <w:b/>
            <w:color w:val="000000"/>
            <w:sz w:val="26"/>
            <w:szCs w:val="26"/>
            <w:rPrChange w:id="1345" w:author="DHA" w:date="2010-07-06T05:02:00Z">
              <w:rPr>
                <w:rFonts w:ascii="Times New Roman" w:hAnsi="Times New Roman"/>
                <w:color w:val="000000"/>
                <w:sz w:val="26"/>
                <w:szCs w:val="26"/>
              </w:rPr>
            </w:rPrChange>
          </w:rPr>
          <w:delText xml:space="preserve">Khi quản lý doanh nghiệp, các doanh nghiệp hiện nay thường kết hợp công nghệ thông tin vào trong các hoạt động quản lý (cũng như các hoạt động khác, như sản xuất kinh doanh...) nhằm  tăng hiệu quả quản lý doanh nghiệp. </w:delText>
        </w:r>
        <w:commentRangeEnd w:id="1343"/>
        <w:r w:rsidR="004A0BCF" w:rsidRPr="00AB6774" w:rsidDel="00AB6774">
          <w:rPr>
            <w:rStyle w:val="CommentReference"/>
            <w:b/>
            <w:rPrChange w:id="1346" w:author="DHA" w:date="2010-07-06T05:02:00Z">
              <w:rPr>
                <w:rStyle w:val="CommentReference"/>
              </w:rPr>
            </w:rPrChange>
          </w:rPr>
          <w:commentReference w:id="1343"/>
        </w:r>
        <w:r w:rsidR="004A0BCF" w:rsidRPr="00AB6774" w:rsidDel="00AB6774">
          <w:rPr>
            <w:rFonts w:ascii="Times New Roman" w:hAnsi="Times New Roman"/>
            <w:b/>
            <w:color w:val="000000"/>
            <w:sz w:val="26"/>
            <w:szCs w:val="26"/>
            <w:rPrChange w:id="1347" w:author="DHA" w:date="2010-07-06T05:02:00Z">
              <w:rPr>
                <w:rFonts w:ascii="Times New Roman" w:hAnsi="Times New Roman"/>
                <w:color w:val="000000"/>
                <w:sz w:val="26"/>
                <w:szCs w:val="26"/>
              </w:rPr>
            </w:rPrChange>
          </w:rPr>
          <w:delText xml:space="preserve">Trong đó bao gồm việc tự động hóa các luồng công việc để quản lý và theo dõi tiến độ thực thi của </w:delText>
        </w:r>
        <w:commentRangeStart w:id="1348"/>
        <w:r w:rsidR="004A0BCF" w:rsidRPr="00AB6774" w:rsidDel="00AB6774">
          <w:rPr>
            <w:rFonts w:ascii="Times New Roman" w:hAnsi="Times New Roman"/>
            <w:b/>
            <w:color w:val="000000"/>
            <w:sz w:val="26"/>
            <w:szCs w:val="26"/>
            <w:rPrChange w:id="1349" w:author="DHA" w:date="2010-07-06T05:02:00Z">
              <w:rPr>
                <w:rFonts w:ascii="Times New Roman" w:hAnsi="Times New Roman"/>
                <w:color w:val="000000"/>
                <w:sz w:val="26"/>
                <w:szCs w:val="26"/>
              </w:rPr>
            </w:rPrChange>
          </w:rPr>
          <w:delText>1 thể hiện cụ thể của workflow</w:delText>
        </w:r>
        <w:commentRangeEnd w:id="1348"/>
        <w:r w:rsidR="004A0BCF" w:rsidRPr="00AB6774" w:rsidDel="00AB6774">
          <w:rPr>
            <w:rStyle w:val="CommentReference"/>
            <w:b/>
            <w:rPrChange w:id="1350" w:author="DHA" w:date="2010-07-06T05:02:00Z">
              <w:rPr>
                <w:rStyle w:val="CommentReference"/>
              </w:rPr>
            </w:rPrChange>
          </w:rPr>
          <w:commentReference w:id="1348"/>
        </w:r>
        <w:r w:rsidR="004A0BCF" w:rsidRPr="00AB6774" w:rsidDel="00AB6774">
          <w:rPr>
            <w:rFonts w:ascii="Times New Roman" w:hAnsi="Times New Roman"/>
            <w:b/>
            <w:color w:val="000000"/>
            <w:sz w:val="26"/>
            <w:szCs w:val="26"/>
            <w:rPrChange w:id="1351" w:author="DHA" w:date="2010-07-06T05:02:00Z">
              <w:rPr>
                <w:rFonts w:ascii="Times New Roman" w:hAnsi="Times New Roman"/>
                <w:color w:val="000000"/>
                <w:sz w:val="26"/>
                <w:szCs w:val="26"/>
              </w:rPr>
            </w:rPrChange>
          </w:rPr>
          <w:delText>.</w:delText>
        </w:r>
      </w:del>
      <w:r w:rsidR="004A0BCF" w:rsidRPr="00AB6774">
        <w:rPr>
          <w:rFonts w:ascii="Times New Roman" w:hAnsi="Times New Roman"/>
          <w:b/>
          <w:color w:val="000000"/>
          <w:sz w:val="26"/>
          <w:szCs w:val="26"/>
          <w:rPrChange w:id="1352" w:author="DHA" w:date="2010-07-06T05:02:00Z">
            <w:rPr>
              <w:rFonts w:ascii="Times New Roman" w:hAnsi="Times New Roman"/>
              <w:color w:val="000000"/>
              <w:sz w:val="26"/>
              <w:szCs w:val="26"/>
            </w:rPr>
          </w:rPrChange>
        </w:rPr>
        <w:t xml:space="preserve"> </w:t>
      </w:r>
      <w:del w:id="1353" w:author="DHA" w:date="2010-07-06T05:00:00Z">
        <w:r w:rsidR="004A0BCF" w:rsidRPr="00787D5F" w:rsidDel="00AB6774">
          <w:rPr>
            <w:rFonts w:ascii="Times New Roman" w:hAnsi="Times New Roman"/>
            <w:color w:val="000000"/>
            <w:sz w:val="26"/>
            <w:szCs w:val="26"/>
          </w:rPr>
          <w:delText xml:space="preserve">Việc </w:delText>
        </w:r>
      </w:del>
      <w:ins w:id="1354" w:author="DHA" w:date="2010-07-06T05:00:00Z">
        <w:r>
          <w:rPr>
            <w:rFonts w:ascii="Times New Roman" w:hAnsi="Times New Roman"/>
            <w:color w:val="000000"/>
            <w:sz w:val="26"/>
            <w:szCs w:val="26"/>
            <w:lang w:val="en-US"/>
          </w:rPr>
          <w:t>Là v</w:t>
        </w:r>
        <w:r w:rsidRPr="00787D5F">
          <w:rPr>
            <w:rFonts w:ascii="Times New Roman" w:hAnsi="Times New Roman"/>
            <w:color w:val="000000"/>
            <w:sz w:val="26"/>
            <w:szCs w:val="26"/>
          </w:rPr>
          <w:t xml:space="preserve">iệc </w:t>
        </w:r>
      </w:ins>
      <w:r w:rsidR="004A0BCF" w:rsidRPr="00787D5F">
        <w:rPr>
          <w:rFonts w:ascii="Times New Roman" w:hAnsi="Times New Roman"/>
          <w:color w:val="000000"/>
          <w:sz w:val="26"/>
          <w:szCs w:val="26"/>
        </w:rPr>
        <w:t>đưa các luồng công việc đã được mô hình hóa lên các thiết bị hiển thị để theo dõi, quản lý và thực hiện</w:t>
      </w:r>
      <w:del w:id="1355" w:author="DHA" w:date="2010-07-06T05:02:00Z">
        <w:r w:rsidR="004A0BCF" w:rsidRPr="00787D5F" w:rsidDel="00AB6774">
          <w:rPr>
            <w:rFonts w:ascii="Times New Roman" w:hAnsi="Times New Roman"/>
            <w:color w:val="000000"/>
            <w:sz w:val="26"/>
            <w:szCs w:val="26"/>
          </w:rPr>
          <w:delText xml:space="preserve"> được gọi là tự động hóa luồng công việc</w:delText>
        </w:r>
        <w:r w:rsidR="004A0BCF" w:rsidRPr="00A539B6" w:rsidDel="00AB6774">
          <w:rPr>
            <w:rFonts w:ascii="Times New Roman" w:hAnsi="Times New Roman"/>
            <w:color w:val="000000"/>
            <w:sz w:val="26"/>
            <w:szCs w:val="26"/>
          </w:rPr>
          <w:delText>.</w:delText>
        </w:r>
      </w:del>
      <w:ins w:id="1356" w:author="DHA" w:date="2010-07-06T05:02:00Z">
        <w:r>
          <w:rPr>
            <w:rFonts w:ascii="Times New Roman" w:hAnsi="Times New Roman"/>
            <w:color w:val="000000"/>
            <w:sz w:val="26"/>
            <w:szCs w:val="26"/>
            <w:lang w:val="en-US"/>
          </w:rPr>
          <w:t>, nhằm tăng hiệu quả quản lý cho doanh nghiệp</w:t>
        </w:r>
      </w:ins>
    </w:p>
    <w:p w:rsidR="00D2617A" w:rsidRPr="00D2617A" w:rsidRDefault="00D2617A" w:rsidP="00A539B6">
      <w:pPr>
        <w:ind w:firstLine="284"/>
        <w:jc w:val="both"/>
        <w:rPr>
          <w:rFonts w:ascii="Times New Roman" w:hAnsi="Times New Roman"/>
          <w:color w:val="000000"/>
          <w:sz w:val="26"/>
          <w:szCs w:val="26"/>
          <w:lang w:val="en-US"/>
          <w:rPrChange w:id="1357" w:author="DHA" w:date="2010-07-06T05:12:00Z">
            <w:rPr>
              <w:rFonts w:ascii="Times New Roman" w:hAnsi="Times New Roman"/>
              <w:color w:val="000000"/>
              <w:sz w:val="26"/>
              <w:szCs w:val="26"/>
            </w:rPr>
          </w:rPrChange>
        </w:rPr>
      </w:pPr>
      <w:ins w:id="1358" w:author="DHA" w:date="2010-07-06T05:11:00Z">
        <w:r w:rsidRPr="00D2617A">
          <w:rPr>
            <w:rFonts w:ascii="Times New Roman" w:hAnsi="Times New Roman"/>
            <w:b/>
            <w:color w:val="000000"/>
            <w:sz w:val="26"/>
            <w:szCs w:val="26"/>
            <w:lang w:val="en-US"/>
            <w:rPrChange w:id="1359" w:author="DHA" w:date="2010-07-06T05:12:00Z">
              <w:rPr>
                <w:rFonts w:ascii="Times New Roman" w:hAnsi="Times New Roman"/>
                <w:color w:val="000000"/>
                <w:sz w:val="26"/>
                <w:szCs w:val="26"/>
                <w:lang w:val="en-US"/>
              </w:rPr>
            </w:rPrChange>
          </w:rPr>
          <w:t>1.4. Hệ quản trị luồng công việc (Workflow Management System):</w:t>
        </w:r>
      </w:ins>
      <w:ins w:id="1360" w:author="DHA" w:date="2010-07-06T05:12:00Z">
        <w:r>
          <w:rPr>
            <w:rFonts w:ascii="Times New Roman" w:hAnsi="Times New Roman"/>
            <w:b/>
            <w:color w:val="000000"/>
            <w:sz w:val="26"/>
            <w:szCs w:val="26"/>
            <w:lang w:val="en-US"/>
          </w:rPr>
          <w:t xml:space="preserve"> </w:t>
        </w:r>
        <w:r>
          <w:rPr>
            <w:rFonts w:ascii="Times New Roman" w:hAnsi="Times New Roman"/>
            <w:color w:val="000000"/>
            <w:sz w:val="26"/>
            <w:szCs w:val="26"/>
            <w:lang w:val="en-US"/>
          </w:rPr>
          <w:t>Là một phần mềm quản lý đặc trưng với vai trò quản lý hệ thống luồng công việc trong doanh nghiệp</w:t>
        </w:r>
      </w:ins>
      <w:ins w:id="1361" w:author="DHA" w:date="2010-07-06T05:13:00Z">
        <w:r>
          <w:rPr>
            <w:rFonts w:ascii="Times New Roman" w:hAnsi="Times New Roman"/>
            <w:color w:val="000000"/>
            <w:sz w:val="26"/>
            <w:szCs w:val="26"/>
            <w:lang w:val="en-US"/>
          </w:rPr>
          <w:t>. Phần mềm này thường được xây dựng với nhiều chức năng đa dạng như: cho phép định nghĩa luồng công việc của doanh nghiệp, theo dõi tiến độ thực hiệc các công việc</w:t>
        </w:r>
      </w:ins>
      <w:ins w:id="1362" w:author="DHA" w:date="2010-07-06T05:14:00Z">
        <w:r>
          <w:rPr>
            <w:rFonts w:ascii="Times New Roman" w:hAnsi="Times New Roman"/>
            <w:color w:val="000000"/>
            <w:sz w:val="26"/>
            <w:szCs w:val="26"/>
            <w:lang w:val="en-US"/>
          </w:rPr>
          <w:t xml:space="preserve"> con</w:t>
        </w:r>
      </w:ins>
      <w:ins w:id="1363" w:author="DHA" w:date="2010-07-06T05:13:00Z">
        <w:r>
          <w:rPr>
            <w:rFonts w:ascii="Times New Roman" w:hAnsi="Times New Roman"/>
            <w:color w:val="000000"/>
            <w:sz w:val="26"/>
            <w:szCs w:val="26"/>
            <w:lang w:val="en-US"/>
          </w:rPr>
          <w:t xml:space="preserve"> trong luồng công việc</w:t>
        </w:r>
      </w:ins>
      <w:ins w:id="1364" w:author="DHA" w:date="2010-07-06T05:14:00Z">
        <w:r>
          <w:rPr>
            <w:rFonts w:ascii="Times New Roman" w:hAnsi="Times New Roman"/>
            <w:color w:val="000000"/>
            <w:sz w:val="26"/>
            <w:szCs w:val="26"/>
            <w:lang w:val="en-US"/>
          </w:rPr>
          <w:t>, thống kê kết quả theo dõi và báo cáo kết quả cho các cấp quản lý có liên quan...</w:t>
        </w:r>
      </w:ins>
    </w:p>
    <w:p w:rsidR="004A0BCF" w:rsidRPr="00A539B6" w:rsidRDefault="00AB6774" w:rsidP="00AB6774">
      <w:pPr>
        <w:pStyle w:val="ListParagraph"/>
        <w:ind w:left="284"/>
        <w:jc w:val="both"/>
        <w:rPr>
          <w:rFonts w:ascii="Times New Roman" w:hAnsi="Times New Roman"/>
          <w:b/>
          <w:color w:val="000000"/>
          <w:sz w:val="26"/>
          <w:szCs w:val="26"/>
          <w:lang w:val="en-US"/>
        </w:rPr>
        <w:pPrChange w:id="1365" w:author="DHA" w:date="2010-07-06T04:58:00Z">
          <w:pPr>
            <w:pStyle w:val="ListParagraph"/>
            <w:numPr>
              <w:numId w:val="17"/>
            </w:numPr>
            <w:ind w:left="284"/>
            <w:jc w:val="both"/>
          </w:pPr>
        </w:pPrChange>
      </w:pPr>
      <w:ins w:id="1366" w:author="DHA" w:date="2010-07-06T04:58:00Z">
        <w:r>
          <w:rPr>
            <w:rFonts w:ascii="Times New Roman" w:hAnsi="Times New Roman"/>
            <w:b/>
            <w:color w:val="000000"/>
            <w:sz w:val="26"/>
            <w:szCs w:val="26"/>
            <w:lang w:val="en-US"/>
          </w:rPr>
          <w:t>1.</w:t>
        </w:r>
      </w:ins>
      <w:ins w:id="1367" w:author="DHA" w:date="2010-07-06T05:12:00Z">
        <w:r w:rsidR="00D2617A">
          <w:rPr>
            <w:rFonts w:ascii="Times New Roman" w:hAnsi="Times New Roman"/>
            <w:b/>
            <w:color w:val="000000"/>
            <w:sz w:val="26"/>
            <w:szCs w:val="26"/>
            <w:lang w:val="en-US"/>
          </w:rPr>
          <w:t>5</w:t>
        </w:r>
      </w:ins>
      <w:ins w:id="1368" w:author="DHA" w:date="2010-07-06T04:58:00Z">
        <w:r>
          <w:rPr>
            <w:rFonts w:ascii="Times New Roman" w:hAnsi="Times New Roman"/>
            <w:b/>
            <w:color w:val="000000"/>
            <w:sz w:val="26"/>
            <w:szCs w:val="26"/>
            <w:lang w:val="en-US"/>
          </w:rPr>
          <w:t xml:space="preserve">. </w:t>
        </w:r>
      </w:ins>
      <w:r w:rsidR="004A0BCF" w:rsidRPr="00A539B6">
        <w:rPr>
          <w:rFonts w:ascii="Times New Roman" w:hAnsi="Times New Roman"/>
          <w:b/>
          <w:color w:val="000000"/>
          <w:sz w:val="26"/>
          <w:szCs w:val="26"/>
          <w:lang w:val="en-US"/>
        </w:rPr>
        <w:t>Workflow Management Coalition</w:t>
      </w:r>
      <w:ins w:id="1369" w:author="DONGTHUY" w:date="2010-07-04T16:17:00Z">
        <w:del w:id="1370" w:author="DHA" w:date="2010-07-06T04:58:00Z">
          <w:r w:rsidR="004A0BCF" w:rsidDel="00AB6774">
            <w:rPr>
              <w:rFonts w:ascii="Times New Roman" w:hAnsi="Times New Roman"/>
              <w:b/>
              <w:color w:val="000000"/>
              <w:sz w:val="26"/>
              <w:szCs w:val="26"/>
              <w:lang w:val="en-US"/>
            </w:rPr>
            <w:delText xml:space="preserve"> [trích dẫn???]</w:delText>
          </w:r>
        </w:del>
      </w:ins>
    </w:p>
    <w:p w:rsidR="004A0BCF" w:rsidRPr="00C900E0" w:rsidRDefault="004A0BCF" w:rsidP="00A539B6">
      <w:pPr>
        <w:ind w:firstLine="284"/>
        <w:jc w:val="both"/>
        <w:rPr>
          <w:rFonts w:ascii="Times New Roman" w:hAnsi="Times New Roman"/>
          <w:color w:val="000000"/>
          <w:sz w:val="26"/>
          <w:szCs w:val="26"/>
          <w:lang w:val="en-US"/>
        </w:rPr>
      </w:pPr>
      <w:r w:rsidRPr="00C50AE9">
        <w:rPr>
          <w:rFonts w:ascii="Times New Roman" w:hAnsi="Times New Roman"/>
          <w:color w:val="000000"/>
          <w:sz w:val="26"/>
          <w:szCs w:val="26"/>
          <w:lang w:val="en-US"/>
        </w:rPr>
        <w:t xml:space="preserve"> </w:t>
      </w:r>
      <w:ins w:id="1371" w:author="DHA" w:date="2010-07-06T05:10:00Z">
        <w:r w:rsidR="00D2617A">
          <w:rPr>
            <w:rFonts w:ascii="Times New Roman" w:hAnsi="Times New Roman"/>
            <w:color w:val="000000"/>
            <w:sz w:val="26"/>
            <w:szCs w:val="26"/>
            <w:lang w:val="en-US"/>
          </w:rPr>
          <w:t>Nhu cầu tự động hóa luồng công việc trong nghiệp vụ kinh tế của doanh nghiệp ngày nay ngày càng cao,</w:t>
        </w:r>
      </w:ins>
      <w:ins w:id="1372" w:author="DHA" w:date="2010-07-06T05:15:00Z">
        <w:r w:rsidR="00D2617A">
          <w:rPr>
            <w:rFonts w:ascii="Times New Roman" w:hAnsi="Times New Roman"/>
            <w:color w:val="000000"/>
            <w:sz w:val="26"/>
            <w:szCs w:val="26"/>
            <w:lang w:val="en-US"/>
          </w:rPr>
          <w:t xml:space="preserve"> </w:t>
        </w:r>
      </w:ins>
      <w:del w:id="1373" w:author="DHA" w:date="2010-07-06T05:10:00Z">
        <w:r w:rsidRPr="003D22F6" w:rsidDel="00D2617A">
          <w:rPr>
            <w:rFonts w:ascii="Times New Roman" w:hAnsi="Times New Roman"/>
            <w:color w:val="000000"/>
            <w:sz w:val="26"/>
            <w:szCs w:val="26"/>
            <w:lang w:val="en-US"/>
          </w:rPr>
          <w:delText>Từ nhu cầu phải tự động hóa các luồng công việc trong các nghiệp vụ kinh tế của doanh nghiệp,</w:delText>
        </w:r>
      </w:del>
      <w:ins w:id="1374" w:author="DHA" w:date="2010-07-06T05:10:00Z">
        <w:r w:rsidR="00D2617A">
          <w:rPr>
            <w:rFonts w:ascii="Times New Roman" w:hAnsi="Times New Roman"/>
            <w:color w:val="000000"/>
            <w:sz w:val="26"/>
            <w:szCs w:val="26"/>
            <w:lang w:val="en-US"/>
          </w:rPr>
          <w:t>do đó</w:t>
        </w:r>
      </w:ins>
      <w:r w:rsidRPr="003D22F6">
        <w:rPr>
          <w:rFonts w:ascii="Times New Roman" w:hAnsi="Times New Roman"/>
          <w:color w:val="000000"/>
          <w:sz w:val="26"/>
          <w:szCs w:val="26"/>
          <w:lang w:val="en-US"/>
        </w:rPr>
        <w:t xml:space="preserve"> các công ty lập trình thay phiên nhau xây dựng các hệ quản trị luồng công việc như: ActionWorkflow, VisualWorkflow..... với nhiều chức năng khác nhau và các điều kiện sử dụng khác nhau,</w:t>
      </w:r>
      <w:ins w:id="1375" w:author="DHA" w:date="2010-07-06T05:11:00Z">
        <w:r w:rsidR="00D2617A">
          <w:rPr>
            <w:rFonts w:ascii="Times New Roman" w:hAnsi="Times New Roman"/>
            <w:color w:val="000000"/>
            <w:sz w:val="26"/>
            <w:szCs w:val="26"/>
            <w:lang w:val="en-US"/>
          </w:rPr>
          <w:t xml:space="preserve"> từ đó</w:t>
        </w:r>
      </w:ins>
      <w:r w:rsidRPr="003D22F6">
        <w:rPr>
          <w:rFonts w:ascii="Times New Roman" w:hAnsi="Times New Roman"/>
          <w:color w:val="000000"/>
          <w:sz w:val="26"/>
          <w:szCs w:val="26"/>
          <w:lang w:val="en-US"/>
        </w:rPr>
        <w:t xml:space="preserve"> gây khó khăn cho doanh nghiệp khi lựa chọn sử dụng và </w:t>
      </w:r>
      <w:ins w:id="1376" w:author="DHA" w:date="2010-07-06T05:11:00Z">
        <w:r w:rsidR="00D2617A">
          <w:rPr>
            <w:rFonts w:ascii="Times New Roman" w:hAnsi="Times New Roman"/>
            <w:color w:val="000000"/>
            <w:sz w:val="26"/>
            <w:szCs w:val="26"/>
            <w:lang w:val="en-US"/>
          </w:rPr>
          <w:t xml:space="preserve">đặc biệt là </w:t>
        </w:r>
      </w:ins>
      <w:r w:rsidRPr="003D22F6">
        <w:rPr>
          <w:rFonts w:ascii="Times New Roman" w:hAnsi="Times New Roman"/>
          <w:color w:val="000000"/>
          <w:sz w:val="26"/>
          <w:szCs w:val="26"/>
          <w:lang w:val="en-US"/>
        </w:rPr>
        <w:t>thay đổi hệ quản trị luồng công việc. Vì thế người ta đã định ra các chuẩn cơ để việc mô hình hóa luồng công việc có thể thống nhất với nhau.</w:t>
      </w:r>
    </w:p>
    <w:p w:rsidR="00D2617A" w:rsidRDefault="004A0BCF" w:rsidP="00D2617A">
      <w:pPr>
        <w:ind w:firstLine="284"/>
        <w:jc w:val="both"/>
        <w:rPr>
          <w:ins w:id="1377" w:author="DHA" w:date="2010-07-06T05:15:00Z"/>
          <w:rFonts w:ascii="Times New Roman" w:hAnsi="Times New Roman"/>
          <w:color w:val="000000"/>
          <w:sz w:val="26"/>
          <w:szCs w:val="26"/>
          <w:lang w:val="en-US"/>
        </w:rPr>
        <w:pPrChange w:id="1378" w:author="DHA" w:date="2010-07-06T05:15:00Z">
          <w:pPr>
            <w:pStyle w:val="ListParagraph"/>
            <w:numPr>
              <w:numId w:val="17"/>
            </w:numPr>
            <w:ind w:left="284"/>
            <w:jc w:val="both"/>
          </w:pPr>
        </w:pPrChange>
      </w:pPr>
      <w:r w:rsidRPr="003D22F6">
        <w:rPr>
          <w:rFonts w:ascii="Times New Roman" w:hAnsi="Times New Roman"/>
          <w:color w:val="000000"/>
          <w:sz w:val="26"/>
          <w:szCs w:val="26"/>
          <w:lang w:val="en-US"/>
        </w:rPr>
        <w:t xml:space="preserve">Workflow Management Coalition là </w:t>
      </w:r>
      <w:del w:id="1379" w:author="DHA" w:date="2010-07-06T05:35:00Z">
        <w:r w:rsidRPr="003D22F6" w:rsidDel="0077577D">
          <w:rPr>
            <w:rFonts w:ascii="Times New Roman" w:hAnsi="Times New Roman"/>
            <w:color w:val="000000"/>
            <w:sz w:val="26"/>
            <w:szCs w:val="26"/>
            <w:lang w:val="en-US"/>
          </w:rPr>
          <w:delText>1</w:delText>
        </w:r>
      </w:del>
      <w:ins w:id="1380" w:author="DHA" w:date="2010-07-06T05:35:00Z">
        <w:r w:rsidR="0077577D">
          <w:rPr>
            <w:rFonts w:ascii="Times New Roman" w:hAnsi="Times New Roman"/>
            <w:color w:val="000000"/>
            <w:sz w:val="26"/>
            <w:szCs w:val="26"/>
            <w:lang w:val="en-US"/>
          </w:rPr>
          <w:t>một</w:t>
        </w:r>
      </w:ins>
      <w:r w:rsidRPr="003D22F6">
        <w:rPr>
          <w:rFonts w:ascii="Times New Roman" w:hAnsi="Times New Roman"/>
          <w:color w:val="000000"/>
          <w:sz w:val="26"/>
          <w:szCs w:val="26"/>
          <w:lang w:val="en-US"/>
        </w:rPr>
        <w:t xml:space="preserve"> tổ chức thế giới (gọi tắt là WfMC) được thành lập </w:t>
      </w:r>
      <w:del w:id="1381" w:author="DHA" w:date="2010-07-06T05:15:00Z">
        <w:r w:rsidDel="00D2617A">
          <w:rPr>
            <w:rFonts w:ascii="Times New Roman" w:hAnsi="Times New Roman"/>
            <w:color w:val="000000"/>
            <w:sz w:val="26"/>
            <w:szCs w:val="26"/>
            <w:lang w:val="en-US"/>
          </w:rPr>
          <w:delText>ngay sau đó.</w:delText>
        </w:r>
      </w:del>
      <w:ins w:id="1382" w:author="DHA" w:date="2010-07-06T05:15:00Z">
        <w:r w:rsidR="00D2617A">
          <w:rPr>
            <w:rFonts w:ascii="Times New Roman" w:hAnsi="Times New Roman"/>
            <w:color w:val="000000"/>
            <w:sz w:val="26"/>
            <w:szCs w:val="26"/>
            <w:lang w:val="en-US"/>
          </w:rPr>
          <w:t>nhằm</w:t>
        </w:r>
      </w:ins>
      <w:r>
        <w:rPr>
          <w:rFonts w:ascii="Times New Roman" w:hAnsi="Times New Roman"/>
          <w:color w:val="000000"/>
          <w:sz w:val="26"/>
          <w:szCs w:val="26"/>
          <w:lang w:val="en-US"/>
        </w:rPr>
        <w:t xml:space="preserve"> </w:t>
      </w:r>
      <w:del w:id="1383" w:author="DHA" w:date="2010-07-06T05:15:00Z">
        <w:r w:rsidDel="00D2617A">
          <w:rPr>
            <w:rFonts w:ascii="Times New Roman" w:hAnsi="Times New Roman"/>
            <w:color w:val="000000"/>
            <w:sz w:val="26"/>
            <w:szCs w:val="26"/>
            <w:lang w:val="en-US"/>
          </w:rPr>
          <w:delText xml:space="preserve">Mục </w:delText>
        </w:r>
      </w:del>
      <w:ins w:id="1384" w:author="DHA" w:date="2010-07-06T05:15:00Z">
        <w:r w:rsidR="00D2617A">
          <w:rPr>
            <w:rFonts w:ascii="Times New Roman" w:hAnsi="Times New Roman"/>
            <w:color w:val="000000"/>
            <w:sz w:val="26"/>
            <w:szCs w:val="26"/>
            <w:lang w:val="en-US"/>
          </w:rPr>
          <w:t>m</w:t>
        </w:r>
        <w:r w:rsidR="00D2617A">
          <w:rPr>
            <w:rFonts w:ascii="Times New Roman" w:hAnsi="Times New Roman"/>
            <w:color w:val="000000"/>
            <w:sz w:val="26"/>
            <w:szCs w:val="26"/>
            <w:lang w:val="en-US"/>
          </w:rPr>
          <w:t xml:space="preserve">ục </w:t>
        </w:r>
      </w:ins>
      <w:r>
        <w:rPr>
          <w:rFonts w:ascii="Times New Roman" w:hAnsi="Times New Roman"/>
          <w:color w:val="000000"/>
          <w:sz w:val="26"/>
          <w:szCs w:val="26"/>
          <w:lang w:val="en-US"/>
        </w:rPr>
        <w:t xml:space="preserve">đích </w:t>
      </w:r>
      <w:del w:id="1385" w:author="DHA" w:date="2010-07-06T05:15:00Z">
        <w:r w:rsidDel="00D2617A">
          <w:rPr>
            <w:rFonts w:ascii="Times New Roman" w:hAnsi="Times New Roman"/>
            <w:color w:val="000000"/>
            <w:sz w:val="26"/>
            <w:szCs w:val="26"/>
            <w:lang w:val="en-US"/>
          </w:rPr>
          <w:delText xml:space="preserve">chính của tổ chức này là </w:delText>
        </w:r>
      </w:del>
      <w:r w:rsidRPr="003D22F6">
        <w:rPr>
          <w:rFonts w:ascii="Times New Roman" w:hAnsi="Times New Roman"/>
          <w:color w:val="000000"/>
          <w:sz w:val="26"/>
          <w:szCs w:val="26"/>
          <w:lang w:val="en-US"/>
        </w:rPr>
        <w:t xml:space="preserve">quy định ra </w:t>
      </w:r>
      <w:r>
        <w:rPr>
          <w:rFonts w:ascii="Times New Roman" w:hAnsi="Times New Roman"/>
          <w:color w:val="000000"/>
          <w:sz w:val="26"/>
          <w:szCs w:val="26"/>
          <w:lang w:val="en-US"/>
        </w:rPr>
        <w:t>các chuẩn quy định</w:t>
      </w:r>
      <w:r w:rsidRPr="003D22F6">
        <w:rPr>
          <w:rFonts w:ascii="Times New Roman" w:hAnsi="Times New Roman"/>
          <w:color w:val="000000"/>
          <w:sz w:val="26"/>
          <w:szCs w:val="26"/>
          <w:lang w:val="en-US"/>
        </w:rPr>
        <w:t xml:space="preserve"> việc tự động hóa luồng công việc</w:t>
      </w:r>
      <w:r>
        <w:rPr>
          <w:rFonts w:ascii="Times New Roman" w:hAnsi="Times New Roman"/>
          <w:color w:val="000000"/>
          <w:sz w:val="26"/>
          <w:szCs w:val="26"/>
          <w:lang w:val="en-US"/>
        </w:rPr>
        <w:t>.</w:t>
      </w:r>
    </w:p>
    <w:p w:rsidR="004A0BCF" w:rsidRPr="00D2617A" w:rsidDel="00D2617A" w:rsidRDefault="00D2617A" w:rsidP="00D2617A">
      <w:pPr>
        <w:ind w:firstLine="284"/>
        <w:jc w:val="both"/>
        <w:rPr>
          <w:del w:id="1386" w:author="DHA" w:date="2010-07-06T05:15:00Z"/>
          <w:rFonts w:ascii="Times New Roman" w:hAnsi="Times New Roman"/>
          <w:b/>
          <w:color w:val="000000"/>
          <w:sz w:val="26"/>
          <w:szCs w:val="26"/>
          <w:lang w:val="en-US"/>
          <w:rPrChange w:id="1387" w:author="DHA" w:date="2010-07-06T05:15:00Z">
            <w:rPr>
              <w:del w:id="1388" w:author="DHA" w:date="2010-07-06T05:15:00Z"/>
              <w:rFonts w:ascii="Times New Roman" w:hAnsi="Times New Roman"/>
              <w:color w:val="000000"/>
              <w:sz w:val="26"/>
              <w:szCs w:val="26"/>
              <w:lang w:val="en-US"/>
            </w:rPr>
          </w:rPrChange>
        </w:rPr>
        <w:pPrChange w:id="1389" w:author="DHA" w:date="2010-07-06T05:15:00Z">
          <w:pPr>
            <w:ind w:firstLine="284"/>
            <w:jc w:val="both"/>
          </w:pPr>
        </w:pPrChange>
      </w:pPr>
      <w:ins w:id="1390" w:author="DHA" w:date="2010-07-06T05:15:00Z">
        <w:r w:rsidRPr="00D2617A">
          <w:rPr>
            <w:rFonts w:ascii="Times New Roman" w:hAnsi="Times New Roman"/>
            <w:b/>
            <w:color w:val="000000"/>
            <w:sz w:val="26"/>
            <w:szCs w:val="26"/>
            <w:lang w:val="en-US"/>
            <w:rPrChange w:id="1391" w:author="DHA" w:date="2010-07-06T05:15:00Z">
              <w:rPr>
                <w:rFonts w:ascii="Times New Roman" w:hAnsi="Times New Roman"/>
                <w:color w:val="000000"/>
                <w:sz w:val="26"/>
                <w:szCs w:val="26"/>
                <w:lang w:val="en-US"/>
              </w:rPr>
            </w:rPrChange>
          </w:rPr>
          <w:t xml:space="preserve">2. </w:t>
        </w:r>
        <w:r w:rsidRPr="00D2617A" w:rsidDel="00D2617A">
          <w:rPr>
            <w:rFonts w:ascii="Times New Roman" w:hAnsi="Times New Roman"/>
            <w:b/>
            <w:color w:val="000000"/>
            <w:sz w:val="26"/>
            <w:szCs w:val="26"/>
            <w:lang w:val="en-US"/>
            <w:rPrChange w:id="1392" w:author="DHA" w:date="2010-07-06T05:15:00Z">
              <w:rPr>
                <w:rFonts w:ascii="Times New Roman" w:hAnsi="Times New Roman"/>
                <w:color w:val="000000"/>
                <w:sz w:val="26"/>
                <w:szCs w:val="26"/>
                <w:lang w:val="en-US"/>
              </w:rPr>
            </w:rPrChange>
          </w:rPr>
          <w:t xml:space="preserve"> </w:t>
        </w:r>
      </w:ins>
    </w:p>
    <w:p w:rsidR="004A0BCF" w:rsidRPr="00D2617A" w:rsidDel="00D2617A" w:rsidRDefault="004A0BCF" w:rsidP="00D2617A">
      <w:pPr>
        <w:ind w:firstLine="284"/>
        <w:jc w:val="both"/>
        <w:rPr>
          <w:del w:id="1393" w:author="DHA" w:date="2010-07-06T05:15:00Z"/>
          <w:rFonts w:ascii="Times New Roman" w:hAnsi="Times New Roman"/>
          <w:b/>
          <w:color w:val="000000"/>
          <w:sz w:val="26"/>
          <w:szCs w:val="26"/>
          <w:rPrChange w:id="1394" w:author="DHA" w:date="2010-07-06T05:15:00Z">
            <w:rPr>
              <w:del w:id="1395" w:author="DHA" w:date="2010-07-06T05:15:00Z"/>
              <w:rFonts w:ascii="Times New Roman" w:hAnsi="Times New Roman"/>
              <w:color w:val="000000"/>
              <w:sz w:val="26"/>
              <w:szCs w:val="26"/>
            </w:rPr>
          </w:rPrChange>
        </w:rPr>
        <w:pPrChange w:id="1396" w:author="DHA" w:date="2010-07-06T05:15:00Z">
          <w:pPr>
            <w:pStyle w:val="ListParagraph"/>
            <w:ind w:left="0" w:firstLine="284"/>
            <w:jc w:val="both"/>
          </w:pPr>
        </w:pPrChange>
      </w:pPr>
      <w:commentRangeStart w:id="1397"/>
      <w:del w:id="1398" w:author="DHA" w:date="2010-07-06T05:15:00Z">
        <w:r w:rsidRPr="00D2617A" w:rsidDel="00D2617A">
          <w:rPr>
            <w:rFonts w:ascii="Times New Roman" w:hAnsi="Times New Roman"/>
            <w:b/>
            <w:color w:val="000000"/>
            <w:sz w:val="26"/>
            <w:szCs w:val="26"/>
            <w:lang w:val="en-US"/>
            <w:rPrChange w:id="1399" w:author="DHA" w:date="2010-07-06T05:15:00Z">
              <w:rPr>
                <w:rFonts w:ascii="Times New Roman" w:hAnsi="Times New Roman"/>
                <w:color w:val="000000"/>
                <w:sz w:val="26"/>
                <w:szCs w:val="26"/>
                <w:lang w:val="en-US"/>
              </w:rPr>
            </w:rPrChange>
          </w:rPr>
          <w:delText xml:space="preserve">WfMC được thành </w:delText>
        </w:r>
        <w:commentRangeEnd w:id="1397"/>
        <w:r w:rsidRPr="00D2617A" w:rsidDel="00D2617A">
          <w:rPr>
            <w:rStyle w:val="CommentReference"/>
            <w:b/>
            <w:rPrChange w:id="1400" w:author="DHA" w:date="2010-07-06T05:15:00Z">
              <w:rPr>
                <w:rStyle w:val="CommentReference"/>
              </w:rPr>
            </w:rPrChange>
          </w:rPr>
          <w:commentReference w:id="1397"/>
        </w:r>
        <w:r w:rsidRPr="00D2617A" w:rsidDel="00D2617A">
          <w:rPr>
            <w:rFonts w:ascii="Times New Roman" w:hAnsi="Times New Roman"/>
            <w:b/>
            <w:color w:val="000000"/>
            <w:sz w:val="26"/>
            <w:szCs w:val="26"/>
            <w:lang w:val="en-US"/>
            <w:rPrChange w:id="1401" w:author="DHA" w:date="2010-07-06T05:15:00Z">
              <w:rPr>
                <w:rFonts w:ascii="Times New Roman" w:hAnsi="Times New Roman"/>
                <w:color w:val="000000"/>
                <w:sz w:val="26"/>
                <w:szCs w:val="26"/>
                <w:lang w:val="en-US"/>
              </w:rPr>
            </w:rPrChange>
          </w:rPr>
          <w:delText xml:space="preserve">lập vào tháng 8 năm 1993, đến nay đã có hơn 200 thành viên đến từ các ngành công nghiệp và các khu nghiên cứu khác nhau,WfMC tập trung vào việc xác định các phạm vi chức năng quản lý luồng công việc phổ biến và phát triển bổ sung 1 cách thích hợp cho các sản phẩm mô hình hóa luồng công việc.Vào 29,tháng 11 ,1994, </w:delText>
        </w:r>
        <w:r w:rsidRPr="00D2617A" w:rsidDel="00D2617A">
          <w:rPr>
            <w:rFonts w:ascii="Times New Roman" w:hAnsi="Times New Roman"/>
            <w:b/>
            <w:color w:val="000000"/>
            <w:sz w:val="26"/>
            <w:szCs w:val="26"/>
            <w:lang w:val="en-US"/>
            <w:rPrChange w:id="1402" w:author="DHA" w:date="2010-07-06T05:15:00Z">
              <w:rPr>
                <w:rFonts w:ascii="Times New Roman" w:hAnsi="Times New Roman"/>
                <w:color w:val="000000"/>
                <w:sz w:val="26"/>
                <w:szCs w:val="26"/>
                <w:lang w:val="en-US"/>
              </w:rPr>
            </w:rPrChange>
          </w:rPr>
          <w:delText>WfMC đã đưa ra những mô hình tham chiếu định nghĩa trọn vẹn Luồng công việc, WfMS (Workflow Management System - Hệ quản trị luồng công việc) và những khái niệm khác có liên quan.</w:delText>
        </w:r>
        <w:r w:rsidRPr="00D2617A" w:rsidDel="00D2617A">
          <w:rPr>
            <w:rFonts w:ascii="Times New Roman" w:hAnsi="Times New Roman"/>
            <w:b/>
            <w:color w:val="000000"/>
            <w:sz w:val="26"/>
            <w:szCs w:val="26"/>
            <w:rPrChange w:id="1403" w:author="DHA" w:date="2010-07-06T05:15:00Z">
              <w:rPr>
                <w:rFonts w:ascii="Times New Roman" w:hAnsi="Times New Roman"/>
                <w:color w:val="000000"/>
                <w:sz w:val="26"/>
                <w:szCs w:val="26"/>
              </w:rPr>
            </w:rPrChange>
          </w:rPr>
          <w:delText xml:space="preserve"> </w:delText>
        </w:r>
      </w:del>
    </w:p>
    <w:p w:rsidR="004A0BCF" w:rsidRPr="00A539B6" w:rsidRDefault="004A0BCF" w:rsidP="00D2617A">
      <w:pPr>
        <w:ind w:firstLine="284"/>
        <w:jc w:val="both"/>
        <w:rPr>
          <w:rFonts w:ascii="Times New Roman" w:hAnsi="Times New Roman"/>
          <w:b/>
          <w:color w:val="000000"/>
          <w:sz w:val="26"/>
          <w:szCs w:val="26"/>
          <w:lang w:val="en-US"/>
        </w:rPr>
        <w:pPrChange w:id="1404" w:author="DHA" w:date="2010-07-06T05:15:00Z">
          <w:pPr>
            <w:pStyle w:val="ListParagraph"/>
            <w:numPr>
              <w:numId w:val="17"/>
            </w:numPr>
            <w:ind w:left="284"/>
            <w:jc w:val="both"/>
          </w:pPr>
        </w:pPrChange>
      </w:pPr>
      <w:r w:rsidRPr="00D2617A">
        <w:rPr>
          <w:rFonts w:ascii="Times New Roman" w:hAnsi="Times New Roman"/>
          <w:b/>
          <w:color w:val="000000"/>
          <w:sz w:val="26"/>
          <w:szCs w:val="26"/>
          <w:lang w:val="en-US"/>
        </w:rPr>
        <w:t>Windows</w:t>
      </w:r>
      <w:r w:rsidRPr="00A539B6">
        <w:rPr>
          <w:rFonts w:ascii="Times New Roman" w:hAnsi="Times New Roman"/>
          <w:b/>
          <w:color w:val="000000"/>
          <w:sz w:val="26"/>
          <w:szCs w:val="26"/>
          <w:lang w:val="en-US"/>
        </w:rPr>
        <w:t xml:space="preserve"> Workflow Foundation</w:t>
      </w:r>
      <w:del w:id="1405" w:author="DHA" w:date="2010-07-06T05:16:00Z">
        <w:r w:rsidRPr="00A539B6" w:rsidDel="00D2617A">
          <w:rPr>
            <w:rFonts w:ascii="Times New Roman" w:hAnsi="Times New Roman"/>
            <w:b/>
            <w:color w:val="000000"/>
            <w:sz w:val="26"/>
            <w:szCs w:val="26"/>
            <w:lang w:val="en-US"/>
          </w:rPr>
          <w:delText xml:space="preserve"> là gì?</w:delText>
        </w:r>
      </w:del>
    </w:p>
    <w:p w:rsidR="004A0BCF" w:rsidRPr="00734727" w:rsidDel="00F860E5" w:rsidRDefault="004A0BCF" w:rsidP="00784A8E">
      <w:pPr>
        <w:pStyle w:val="ListParagraph"/>
        <w:ind w:left="0" w:firstLine="270"/>
        <w:jc w:val="both"/>
        <w:rPr>
          <w:del w:id="1406" w:author="DHA" w:date="2010-07-06T05:23:00Z"/>
          <w:rFonts w:ascii="Times New Roman" w:hAnsi="Times New Roman"/>
          <w:color w:val="000000"/>
          <w:sz w:val="26"/>
          <w:szCs w:val="26"/>
        </w:rPr>
      </w:pPr>
      <w:r w:rsidRPr="00734727">
        <w:rPr>
          <w:rFonts w:ascii="Times New Roman" w:hAnsi="Times New Roman"/>
          <w:color w:val="000000"/>
          <w:sz w:val="26"/>
          <w:szCs w:val="26"/>
        </w:rPr>
        <w:t>Hiện nay, trên thế giới</w:t>
      </w:r>
      <w:ins w:id="1407" w:author="DHA" w:date="2010-07-06T05:22: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có rất nhiều nền tảng công nghệ cũng như Engine được thiết kế nhằm hỗ trợ việc xây dựng các sản phẩm mô hình hóa luồng công việc</w:t>
      </w:r>
      <w:r w:rsidRPr="00734727">
        <w:footnoteReference w:id="10"/>
      </w:r>
      <w:r w:rsidRPr="00734727">
        <w:rPr>
          <w:rFonts w:ascii="Times New Roman" w:hAnsi="Times New Roman"/>
          <w:color w:val="000000"/>
          <w:sz w:val="26"/>
          <w:szCs w:val="26"/>
        </w:rPr>
        <w:t xml:space="preserve">, cũng như các phần mềm mã nguồn mở để quản lý và triển khai </w:t>
      </w:r>
      <w:del w:id="1408" w:author="DHA" w:date="2010-07-06T05:23:00Z">
        <w:r w:rsidRPr="00734727" w:rsidDel="00F860E5">
          <w:rPr>
            <w:rFonts w:ascii="Times New Roman" w:hAnsi="Times New Roman"/>
            <w:color w:val="000000"/>
            <w:sz w:val="26"/>
            <w:szCs w:val="26"/>
          </w:rPr>
          <w:delText>Workflow</w:delText>
        </w:r>
      </w:del>
      <w:ins w:id="1409" w:author="DHA" w:date="2010-07-06T05:23:00Z">
        <w:r w:rsidR="00F860E5">
          <w:rPr>
            <w:rFonts w:ascii="Times New Roman" w:hAnsi="Times New Roman"/>
            <w:color w:val="000000"/>
            <w:sz w:val="26"/>
            <w:szCs w:val="26"/>
            <w:lang w:val="en-US"/>
          </w:rPr>
          <w:t>Luồng công việc</w:t>
        </w:r>
      </w:ins>
      <w:del w:id="1410" w:author="DHA" w:date="2010-07-06T04:48:00Z">
        <w:r w:rsidRPr="00734727" w:rsidDel="00E95D2F">
          <w:footnoteReference w:id="11"/>
        </w:r>
      </w:del>
      <w:r w:rsidRPr="00734727">
        <w:rPr>
          <w:rFonts w:ascii="Times New Roman" w:hAnsi="Times New Roman"/>
          <w:color w:val="000000"/>
          <w:sz w:val="26"/>
          <w:szCs w:val="26"/>
        </w:rPr>
        <w:t xml:space="preserve">. Trong đó, Windows Workflow Foundation (gọi tắt là WF) là </w:t>
      </w:r>
      <w:del w:id="1413" w:author="DHA" w:date="2010-07-06T05:23:00Z">
        <w:r w:rsidRPr="00734727" w:rsidDel="00F860E5">
          <w:rPr>
            <w:rFonts w:ascii="Times New Roman" w:hAnsi="Times New Roman"/>
            <w:color w:val="000000"/>
            <w:sz w:val="26"/>
            <w:szCs w:val="26"/>
          </w:rPr>
          <w:delText>1</w:delText>
        </w:r>
      </w:del>
      <w:ins w:id="1414" w:author="DHA" w:date="2010-07-06T05:23:00Z">
        <w:r w:rsidR="00F860E5">
          <w:rPr>
            <w:rFonts w:ascii="Times New Roman" w:hAnsi="Times New Roman"/>
            <w:color w:val="000000"/>
            <w:sz w:val="26"/>
            <w:szCs w:val="26"/>
            <w:lang w:val="en-US"/>
          </w:rPr>
          <w:t>một</w:t>
        </w:r>
      </w:ins>
      <w:r w:rsidRPr="00734727">
        <w:rPr>
          <w:rFonts w:ascii="Times New Roman" w:hAnsi="Times New Roman"/>
          <w:color w:val="000000"/>
          <w:sz w:val="26"/>
          <w:szCs w:val="26"/>
        </w:rPr>
        <w:t xml:space="preserve"> nền tảng công nghệ do Microsoft nghiên cứu</w:t>
      </w:r>
      <w:ins w:id="1415" w:author="DHA" w:date="2010-07-06T04:48:00Z">
        <w:r w:rsidR="00E95D2F">
          <w:rPr>
            <w:rFonts w:ascii="Times New Roman" w:hAnsi="Times New Roman"/>
            <w:color w:val="000000"/>
            <w:sz w:val="26"/>
            <w:szCs w:val="26"/>
            <w:lang w:val="en-US"/>
          </w:rPr>
          <w:t>,</w:t>
        </w:r>
      </w:ins>
      <w:del w:id="1416" w:author="DHA" w:date="2010-07-06T04:48:00Z">
        <w:r w:rsidRPr="00734727" w:rsidDel="00E95D2F">
          <w:rPr>
            <w:rFonts w:ascii="Times New Roman" w:hAnsi="Times New Roman"/>
            <w:color w:val="000000"/>
            <w:sz w:val="26"/>
            <w:szCs w:val="26"/>
          </w:rPr>
          <w:delText xml:space="preserve"> và</w:delText>
        </w:r>
      </w:del>
      <w:r w:rsidRPr="00734727">
        <w:rPr>
          <w:rFonts w:ascii="Times New Roman" w:hAnsi="Times New Roman"/>
          <w:color w:val="000000"/>
          <w:sz w:val="26"/>
          <w:szCs w:val="26"/>
        </w:rPr>
        <w:t xml:space="preserve"> xây dựng và đóng gói trong bộ .Net Framework </w:t>
      </w:r>
      <w:ins w:id="1417" w:author="DHA" w:date="2010-07-06T05:23:00Z">
        <w:r w:rsidR="00F860E5">
          <w:rPr>
            <w:rFonts w:ascii="Times New Roman" w:hAnsi="Times New Roman"/>
            <w:color w:val="000000"/>
            <w:sz w:val="26"/>
            <w:szCs w:val="26"/>
            <w:lang w:val="en-US"/>
          </w:rPr>
          <w:t xml:space="preserve">(từ .Net Framework </w:t>
        </w:r>
      </w:ins>
      <w:r w:rsidRPr="00734727">
        <w:rPr>
          <w:rFonts w:ascii="Times New Roman" w:hAnsi="Times New Roman"/>
          <w:color w:val="000000"/>
          <w:sz w:val="26"/>
          <w:szCs w:val="26"/>
        </w:rPr>
        <w:t>3.0 trở lên</w:t>
      </w:r>
      <w:ins w:id="1418" w:author="DHA" w:date="2010-07-06T05:23:00Z">
        <w:r w:rsidR="00F860E5">
          <w:rPr>
            <w:rFonts w:ascii="Times New Roman" w:hAnsi="Times New Roman"/>
            <w:color w:val="000000"/>
            <w:sz w:val="26"/>
            <w:szCs w:val="26"/>
            <w:lang w:val="en-US"/>
          </w:rPr>
          <w:t>)</w:t>
        </w:r>
      </w:ins>
      <w:r w:rsidRPr="00734727">
        <w:rPr>
          <w:rFonts w:ascii="Times New Roman" w:hAnsi="Times New Roman"/>
          <w:color w:val="000000"/>
          <w:sz w:val="26"/>
          <w:szCs w:val="26"/>
        </w:rPr>
        <w:t xml:space="preserve">. WF cho phép định nghĩa, thực thi và quản lý </w:t>
      </w:r>
      <w:del w:id="1419" w:author="DHA" w:date="2010-07-06T05:23:00Z">
        <w:r w:rsidRPr="00734727" w:rsidDel="00F860E5">
          <w:rPr>
            <w:rFonts w:ascii="Times New Roman" w:hAnsi="Times New Roman"/>
            <w:color w:val="000000"/>
            <w:sz w:val="26"/>
            <w:szCs w:val="26"/>
          </w:rPr>
          <w:delText>workflow</w:delText>
        </w:r>
      </w:del>
      <w:ins w:id="1420" w:author="DHA" w:date="2010-07-06T05:23:00Z">
        <w:r w:rsidR="00F860E5">
          <w:rPr>
            <w:rFonts w:ascii="Times New Roman" w:hAnsi="Times New Roman"/>
            <w:color w:val="000000"/>
            <w:sz w:val="26"/>
            <w:szCs w:val="26"/>
            <w:lang w:val="en-US"/>
          </w:rPr>
          <w:t>luồng công việc</w:t>
        </w:r>
      </w:ins>
      <w:r w:rsidRPr="00734727">
        <w:rPr>
          <w:rFonts w:ascii="Times New Roman" w:hAnsi="Times New Roman"/>
          <w:color w:val="000000"/>
          <w:sz w:val="26"/>
          <w:szCs w:val="26"/>
        </w:rPr>
        <w:t>.</w:t>
      </w:r>
      <w:ins w:id="1421" w:author="DHA" w:date="2010-07-06T05:23:00Z">
        <w:r w:rsidR="00F860E5">
          <w:rPr>
            <w:rFonts w:ascii="Times New Roman" w:hAnsi="Times New Roman"/>
            <w:color w:val="000000"/>
            <w:sz w:val="26"/>
            <w:szCs w:val="26"/>
            <w:lang w:val="en-US"/>
          </w:rPr>
          <w:t xml:space="preserve"> Đồng thời, </w:t>
        </w:r>
      </w:ins>
      <w:del w:id="1422" w:author="DHA" w:date="2010-07-06T05:23:00Z">
        <w:r w:rsidRPr="00734727" w:rsidDel="00F860E5">
          <w:rPr>
            <w:rFonts w:ascii="Times New Roman" w:hAnsi="Times New Roman"/>
            <w:color w:val="000000"/>
            <w:sz w:val="26"/>
            <w:szCs w:val="26"/>
          </w:rPr>
          <w:delText xml:space="preserve"> </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w:t>
      </w:r>
      <w:ins w:id="1423" w:author="DHA" w:date="2010-07-06T05:23:00Z">
        <w:r w:rsidR="00F860E5">
          <w:rPr>
            <w:rFonts w:ascii="Times New Roman" w:hAnsi="Times New Roman"/>
            <w:color w:val="000000"/>
            <w:sz w:val="26"/>
            <w:szCs w:val="26"/>
            <w:lang w:val="en-US"/>
          </w:rPr>
          <w:t xml:space="preserve"> còn</w:t>
        </w:r>
      </w:ins>
      <w:r w:rsidRPr="00734727">
        <w:rPr>
          <w:rFonts w:ascii="Times New Roman" w:hAnsi="Times New Roman"/>
          <w:color w:val="000000"/>
          <w:sz w:val="26"/>
          <w:szCs w:val="26"/>
        </w:rPr>
        <w:t xml:space="preserve"> cho phép người dùng phối hợp các công việc và còn có thêm 1 số điểm khác biệt quan trọng như là :</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cho phép điều khiển các công việc chạy trong thời gian dài.</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có thể chỉnh sửa động khi đang chạy.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là một phương pháp lập trình khai báo kết nối các thành phần được định nghĩa sẵn (activity).</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lastRenderedPageBreak/>
        <w:t>WF cho phép người dùng định nghĩa các luồng công việc.</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WF hỗ trợ các kiểu hệ thống khác nhau.</w:t>
      </w:r>
    </w:p>
    <w:p w:rsidR="004A0BCF" w:rsidRPr="00F22470" w:rsidDel="007A3A97" w:rsidRDefault="004A0BCF" w:rsidP="00784A8E">
      <w:pPr>
        <w:tabs>
          <w:tab w:val="left" w:pos="3185"/>
        </w:tabs>
        <w:ind w:firstLine="360"/>
        <w:jc w:val="both"/>
        <w:rPr>
          <w:del w:id="1424" w:author="DHA" w:date="2010-07-05T21:00:00Z"/>
          <w:rFonts w:ascii="Times New Roman" w:hAnsi="Times New Roman"/>
          <w:i/>
          <w:color w:val="000000"/>
          <w:sz w:val="26"/>
          <w:szCs w:val="26"/>
        </w:rPr>
      </w:pPr>
      <w:r w:rsidRPr="00F22470">
        <w:rPr>
          <w:rFonts w:ascii="Times New Roman" w:hAnsi="Times New Roman"/>
          <w:i/>
          <w:color w:val="000000"/>
          <w:sz w:val="26"/>
          <w:szCs w:val="26"/>
        </w:rPr>
        <w:t>Tại sao nên sử dụng WF?</w:t>
      </w:r>
      <w:r w:rsidRPr="00F22470">
        <w:rPr>
          <w:rFonts w:ascii="Times New Roman" w:hAnsi="Times New Roman"/>
          <w:i/>
          <w:color w:val="000000"/>
          <w:sz w:val="26"/>
          <w:szCs w:val="26"/>
        </w:rPr>
        <w:tab/>
      </w:r>
    </w:p>
    <w:p w:rsidR="006C1EE4" w:rsidRDefault="004A0BCF">
      <w:pPr>
        <w:tabs>
          <w:tab w:val="left" w:pos="3185"/>
        </w:tabs>
        <w:ind w:firstLine="360"/>
        <w:jc w:val="both"/>
        <w:pPrChange w:id="1425" w:author="DHA" w:date="2010-07-05T21:00:00Z">
          <w:pPr>
            <w:pStyle w:val="ListParagraph"/>
            <w:ind w:left="0" w:firstLine="270"/>
            <w:jc w:val="both"/>
          </w:pPr>
        </w:pPrChange>
      </w:pPr>
      <w:del w:id="1426" w:author="DHA" w:date="2010-07-05T18:16:00Z">
        <w:r w:rsidRPr="00734727" w:rsidDel="009117FC">
          <w:delText>Tr</w:delText>
        </w:r>
        <w:r w:rsidRPr="00734727" w:rsidDel="009117FC">
          <w:rPr>
            <w:rFonts w:ascii="Arial" w:hAnsi="Arial" w:cs="Arial"/>
          </w:rPr>
          <w:delText>ướ</w:delText>
        </w:r>
        <w:r w:rsidRPr="00734727" w:rsidDel="009117FC">
          <w:delText>c khi tìm hi</w:delText>
        </w:r>
        <w:r w:rsidRPr="00734727" w:rsidDel="009117FC">
          <w:rPr>
            <w:rFonts w:ascii="Arial" w:hAnsi="Arial" w:cs="Arial"/>
          </w:rPr>
          <w:delText>ể</w:delText>
        </w:r>
        <w:r w:rsidRPr="00734727" w:rsidDel="009117FC">
          <w:delText>u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WF, chúng ta c</w:delText>
        </w:r>
        <w:r w:rsidRPr="00734727" w:rsidDel="009117FC">
          <w:rPr>
            <w:rFonts w:ascii="Arial" w:hAnsi="Arial" w:cs="Arial"/>
          </w:rPr>
          <w:delText>ầ</w:delText>
        </w:r>
        <w:r w:rsidRPr="00734727" w:rsidDel="009117FC">
          <w:delText>n tìm hi</w:delText>
        </w:r>
        <w:r w:rsidRPr="00734727" w:rsidDel="009117FC">
          <w:rPr>
            <w:rFonts w:ascii="Arial" w:hAnsi="Arial" w:cs="Arial"/>
          </w:rPr>
          <w:delText>ể</w:delText>
        </w:r>
        <w:r w:rsidRPr="00734727" w:rsidDel="009117FC">
          <w:delText>u nguyên nhân t</w:delText>
        </w:r>
        <w:r w:rsidRPr="00734727" w:rsidDel="009117FC">
          <w:rPr>
            <w:rFonts w:ascii="Arial" w:hAnsi="Arial" w:cs="Arial"/>
          </w:rPr>
          <w:delText>ạ</w:delText>
        </w:r>
        <w:r w:rsidRPr="00734727" w:rsidDel="009117FC">
          <w:delText>i sao nên s</w:delText>
        </w:r>
        <w:r w:rsidRPr="00734727" w:rsidDel="009117FC">
          <w:rPr>
            <w:rFonts w:ascii="Arial" w:hAnsi="Arial" w:cs="Arial"/>
          </w:rPr>
          <w:delText>ử</w:delText>
        </w:r>
        <w:r w:rsidRPr="00734727" w:rsidDel="009117FC">
          <w:delText xml:space="preserve"> d</w:delText>
        </w:r>
        <w:r w:rsidRPr="00734727" w:rsidDel="009117FC">
          <w:rPr>
            <w:rFonts w:ascii="Arial" w:hAnsi="Arial" w:cs="Arial"/>
          </w:rPr>
          <w:delText>ụ</w:delText>
        </w:r>
        <w:r w:rsidRPr="00734727" w:rsidDel="009117FC">
          <w:delText>ng Lu</w:delText>
        </w:r>
        <w:r w:rsidRPr="00734727" w:rsidDel="009117FC">
          <w:rPr>
            <w:rFonts w:ascii="Arial" w:hAnsi="Arial" w:cs="Arial"/>
          </w:rPr>
          <w:delText>ồ</w:delText>
        </w:r>
        <w:r w:rsidRPr="00734727" w:rsidDel="009117FC">
          <w:delText>ng công vi</w:delText>
        </w:r>
        <w:r w:rsidRPr="00734727" w:rsidDel="009117FC">
          <w:rPr>
            <w:rFonts w:ascii="Arial" w:hAnsi="Arial" w:cs="Arial"/>
          </w:rPr>
          <w:delText>ệ</w:delText>
        </w:r>
        <w:r w:rsidRPr="00734727" w:rsidDel="009117FC">
          <w:delText xml:space="preserve">c trong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đ</w:delText>
        </w:r>
        <w:r w:rsidRPr="00734727" w:rsidDel="009117FC">
          <w:rPr>
            <w:rFonts w:ascii="Arial" w:hAnsi="Arial" w:cs="Arial"/>
          </w:rPr>
          <w:delText>ặ</w:delText>
        </w:r>
        <w:r w:rsidRPr="00734727" w:rsidDel="009117FC">
          <w:delText>c bi</w:delText>
        </w:r>
        <w:r w:rsidRPr="00734727" w:rsidDel="009117FC">
          <w:rPr>
            <w:rFonts w:ascii="Arial" w:hAnsi="Arial" w:cs="Arial"/>
          </w:rPr>
          <w:delText>ệ</w:delText>
        </w:r>
        <w:r w:rsidRPr="00734727" w:rsidDel="009117FC">
          <w:delText xml:space="preserve">t là các </w:delText>
        </w:r>
        <w:r w:rsidRPr="00734727" w:rsidDel="009117FC">
          <w:rPr>
            <w:rFonts w:ascii="Arial" w:hAnsi="Arial" w:cs="Arial"/>
          </w:rPr>
          <w:delText>ứ</w:delText>
        </w:r>
        <w:r w:rsidRPr="00734727" w:rsidDel="009117FC">
          <w:delText>ng d</w:delText>
        </w:r>
        <w:r w:rsidRPr="00734727" w:rsidDel="009117FC">
          <w:rPr>
            <w:rFonts w:ascii="Arial" w:hAnsi="Arial" w:cs="Arial"/>
          </w:rPr>
          <w:delText>ụ</w:delText>
        </w:r>
        <w:r w:rsidRPr="00734727" w:rsidDel="009117FC">
          <w:delText>ng qu</w:delText>
        </w:r>
        <w:r w:rsidRPr="00734727" w:rsidDel="009117FC">
          <w:rPr>
            <w:rFonts w:ascii="Arial" w:hAnsi="Arial" w:cs="Arial"/>
          </w:rPr>
          <w:delText>ả</w:delText>
        </w:r>
        <w:r w:rsidRPr="00734727" w:rsidDel="009117FC">
          <w:delText xml:space="preserve">n lý. </w:delText>
        </w:r>
        <w:r w:rsidR="00051831" w:rsidRPr="00051831">
          <w:rPr>
            <w:highlight w:val="yellow"/>
            <w:rPrChange w:id="1427" w:author="DONGTHUY" w:date="2010-07-04T16:22:00Z">
              <w:rPr>
                <w:rFonts w:ascii="Times New Roman" w:hAnsi="Times New Roman"/>
                <w:color w:val="000000"/>
                <w:sz w:val="26"/>
                <w:szCs w:val="26"/>
                <w:vertAlign w:val="superscript"/>
              </w:rPr>
            </w:rPrChange>
          </w:rPr>
          <w:delText>Trên th</w:delText>
        </w:r>
        <w:r w:rsidR="00051831" w:rsidRPr="00051831">
          <w:rPr>
            <w:rFonts w:ascii="Arial" w:hAnsi="Arial" w:cs="Arial"/>
            <w:highlight w:val="yellow"/>
            <w:rPrChange w:id="1428"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29"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30"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31" w:author="DONGTHUY" w:date="2010-07-04T16:22:00Z">
              <w:rPr>
                <w:rFonts w:ascii="Times New Roman" w:hAnsi="Times New Roman"/>
                <w:color w:val="000000"/>
                <w:sz w:val="26"/>
                <w:szCs w:val="26"/>
                <w:vertAlign w:val="superscript"/>
              </w:rPr>
            </w:rPrChange>
          </w:rPr>
          <w:delText>, vi</w:delText>
        </w:r>
        <w:r w:rsidR="00051831" w:rsidRPr="00051831">
          <w:rPr>
            <w:rFonts w:ascii="Arial" w:hAnsi="Arial" w:cs="Arial"/>
            <w:highlight w:val="yellow"/>
            <w:rPrChange w:id="1432"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433" w:author="DONGTHUY" w:date="2010-07-04T16:22:00Z">
              <w:rPr>
                <w:rFonts w:ascii="Times New Roman" w:hAnsi="Times New Roman"/>
                <w:color w:val="000000"/>
                <w:sz w:val="26"/>
                <w:szCs w:val="26"/>
                <w:vertAlign w:val="superscript"/>
              </w:rPr>
            </w:rPrChange>
          </w:rPr>
          <w:delText>c xây d</w:delText>
        </w:r>
        <w:r w:rsidR="00051831" w:rsidRPr="00051831">
          <w:rPr>
            <w:rFonts w:ascii="Arial" w:hAnsi="Arial" w:cs="Arial"/>
            <w:highlight w:val="yellow"/>
            <w:rPrChange w:id="1434"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35" w:author="DONGTHUY" w:date="2010-07-04T16:22:00Z">
              <w:rPr>
                <w:rFonts w:ascii="Times New Roman" w:hAnsi="Times New Roman"/>
                <w:color w:val="000000"/>
                <w:sz w:val="26"/>
                <w:szCs w:val="26"/>
                <w:vertAlign w:val="superscript"/>
              </w:rPr>
            </w:rPrChange>
          </w:rPr>
          <w:delText xml:space="preserve">ng </w:delText>
        </w:r>
        <w:r w:rsidR="00051831" w:rsidRPr="00051831">
          <w:rPr>
            <w:rFonts w:ascii="Arial" w:hAnsi="Arial" w:cs="Arial"/>
            <w:highlight w:val="yellow"/>
            <w:rPrChange w:id="1436"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37" w:author="DONGTHUY" w:date="2010-07-04T16:22:00Z">
              <w:rPr>
                <w:rFonts w:ascii="Times New Roman" w:hAnsi="Times New Roman"/>
                <w:color w:val="000000"/>
                <w:sz w:val="26"/>
                <w:szCs w:val="26"/>
                <w:vertAlign w:val="superscript"/>
              </w:rPr>
            </w:rPrChange>
          </w:rPr>
          <w:delText>ng d</w:delText>
        </w:r>
        <w:r w:rsidR="00051831" w:rsidRPr="00051831">
          <w:rPr>
            <w:rFonts w:ascii="Arial" w:hAnsi="Arial" w:cs="Arial"/>
            <w:highlight w:val="yellow"/>
            <w:rPrChange w:id="1438"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439" w:author="DONGTHUY" w:date="2010-07-04T16:22:00Z">
              <w:rPr>
                <w:rFonts w:ascii="Times New Roman" w:hAnsi="Times New Roman"/>
                <w:color w:val="000000"/>
                <w:sz w:val="26"/>
                <w:szCs w:val="26"/>
                <w:vertAlign w:val="superscript"/>
              </w:rPr>
            </w:rPrChange>
          </w:rPr>
          <w:delText>ng là nh</w:delText>
        </w:r>
        <w:r w:rsidR="00051831" w:rsidRPr="00051831">
          <w:rPr>
            <w:rFonts w:ascii="Arial" w:hAnsi="Arial" w:cs="Arial"/>
            <w:highlight w:val="yellow"/>
            <w:rPrChange w:id="1440" w:author="DONGTHUY" w:date="2010-07-04T16:22:00Z">
              <w:rPr>
                <w:rFonts w:ascii="Times New Roman" w:hAnsi="Times New Roman"/>
                <w:color w:val="000000"/>
                <w:sz w:val="26"/>
                <w:szCs w:val="26"/>
                <w:vertAlign w:val="superscript"/>
              </w:rPr>
            </w:rPrChange>
          </w:rPr>
          <w:delText>ằ</w:delText>
        </w:r>
        <w:r w:rsidR="00051831" w:rsidRPr="00051831">
          <w:rPr>
            <w:highlight w:val="yellow"/>
            <w:rPrChange w:id="1441" w:author="DONGTHUY" w:date="2010-07-04T16:22:00Z">
              <w:rPr>
                <w:rFonts w:ascii="Times New Roman" w:hAnsi="Times New Roman"/>
                <w:color w:val="000000"/>
                <w:sz w:val="26"/>
                <w:szCs w:val="26"/>
                <w:vertAlign w:val="superscript"/>
              </w:rPr>
            </w:rPrChange>
          </w:rPr>
          <w:delText>m gi</w:delText>
        </w:r>
        <w:r w:rsidR="00051831" w:rsidRPr="00051831">
          <w:rPr>
            <w:rFonts w:ascii="Arial" w:hAnsi="Arial" w:cs="Arial"/>
            <w:highlight w:val="yellow"/>
            <w:rPrChange w:id="1442"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43"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444"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45" w:author="DONGTHUY" w:date="2010-07-04T16:22:00Z">
              <w:rPr>
                <w:rFonts w:ascii="Times New Roman" w:hAnsi="Times New Roman"/>
                <w:color w:val="000000"/>
                <w:sz w:val="26"/>
                <w:szCs w:val="26"/>
                <w:vertAlign w:val="superscript"/>
              </w:rPr>
            </w:rPrChange>
          </w:rPr>
          <w:delText>t các v</w:delText>
        </w:r>
        <w:r w:rsidR="00051831" w:rsidRPr="00051831">
          <w:rPr>
            <w:rFonts w:ascii="Arial" w:hAnsi="Arial" w:cs="Arial"/>
            <w:highlight w:val="yellow"/>
            <w:rPrChange w:id="144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47"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448"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49" w:author="DONGTHUY" w:date="2010-07-04T16:22:00Z">
              <w:rPr>
                <w:rFonts w:ascii="Times New Roman" w:hAnsi="Times New Roman"/>
                <w:color w:val="000000"/>
                <w:sz w:val="26"/>
                <w:szCs w:val="26"/>
                <w:vertAlign w:val="superscript"/>
              </w:rPr>
            </w:rPrChange>
          </w:rPr>
          <w:delText xml:space="preserve"> kinh doanh th</w:delText>
        </w:r>
        <w:r w:rsidR="00051831" w:rsidRPr="00051831">
          <w:rPr>
            <w:rFonts w:ascii="Arial" w:hAnsi="Arial" w:cs="Arial"/>
            <w:highlight w:val="yellow"/>
            <w:rPrChange w:id="1450"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451"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5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53" w:author="DONGTHUY" w:date="2010-07-04T16:22:00Z">
              <w:rPr>
                <w:rFonts w:ascii="Times New Roman" w:hAnsi="Times New Roman"/>
                <w:color w:val="000000"/>
                <w:sz w:val="26"/>
                <w:szCs w:val="26"/>
                <w:vertAlign w:val="superscript"/>
              </w:rPr>
            </w:rPrChange>
          </w:rPr>
          <w:delText>. Nh</w:delText>
        </w:r>
        <w:r w:rsidR="00051831" w:rsidRPr="00051831">
          <w:rPr>
            <w:rFonts w:ascii="Arial" w:hAnsi="Arial" w:cs="Arial"/>
            <w:highlight w:val="yellow"/>
            <w:rPrChange w:id="1454"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455" w:author="DONGTHUY" w:date="2010-07-04T16:22:00Z">
              <w:rPr>
                <w:rFonts w:ascii="Times New Roman" w:hAnsi="Times New Roman"/>
                <w:color w:val="000000"/>
                <w:sz w:val="26"/>
                <w:szCs w:val="26"/>
                <w:vertAlign w:val="superscript"/>
              </w:rPr>
            </w:rPrChange>
          </w:rPr>
          <w:delText>ng v</w:delText>
        </w:r>
        <w:r w:rsidR="00051831" w:rsidRPr="00051831">
          <w:rPr>
            <w:rFonts w:ascii="Arial" w:hAnsi="Arial" w:cs="Arial"/>
            <w:highlight w:val="yellow"/>
            <w:rPrChange w:id="145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57"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458"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59" w:author="DONGTHUY" w:date="2010-07-04T16:22:00Z">
              <w:rPr>
                <w:rFonts w:ascii="Times New Roman" w:hAnsi="Times New Roman"/>
                <w:color w:val="000000"/>
                <w:sz w:val="26"/>
                <w:szCs w:val="26"/>
                <w:vertAlign w:val="superscript"/>
              </w:rPr>
            </w:rPrChange>
          </w:rPr>
          <w:delText xml:space="preserve"> này v</w:delText>
        </w:r>
        <w:r w:rsidR="00051831" w:rsidRPr="00051831">
          <w:rPr>
            <w:rFonts w:ascii="Arial" w:hAnsi="Arial" w:cs="Arial"/>
            <w:highlight w:val="yellow"/>
            <w:rPrChange w:id="146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61" w:author="DONGTHUY" w:date="2010-07-04T16:22:00Z">
              <w:rPr>
                <w:rFonts w:ascii="Times New Roman" w:hAnsi="Times New Roman"/>
                <w:color w:val="000000"/>
                <w:sz w:val="26"/>
                <w:szCs w:val="26"/>
                <w:vertAlign w:val="superscript"/>
              </w:rPr>
            </w:rPrChange>
          </w:rPr>
          <w:delText xml:space="preserve"> b</w:delText>
        </w:r>
        <w:r w:rsidR="00051831" w:rsidRPr="00051831">
          <w:rPr>
            <w:rFonts w:ascii="Arial" w:hAnsi="Arial" w:cs="Arial"/>
            <w:highlight w:val="yellow"/>
            <w:rPrChange w:id="1462"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63" w:author="DONGTHUY" w:date="2010-07-04T16:22:00Z">
              <w:rPr>
                <w:rFonts w:ascii="Times New Roman" w:hAnsi="Times New Roman"/>
                <w:color w:val="000000"/>
                <w:sz w:val="26"/>
                <w:szCs w:val="26"/>
                <w:vertAlign w:val="superscript"/>
              </w:rPr>
            </w:rPrChange>
          </w:rPr>
          <w:delText>n ch</w:delText>
        </w:r>
        <w:r w:rsidR="00051831" w:rsidRPr="00051831">
          <w:rPr>
            <w:rFonts w:ascii="Arial" w:hAnsi="Arial" w:cs="Arial"/>
            <w:highlight w:val="yellow"/>
            <w:rPrChange w:id="1464"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65" w:author="DONGTHUY" w:date="2010-07-04T16:22:00Z">
              <w:rPr>
                <w:rFonts w:ascii="Times New Roman" w:hAnsi="Times New Roman"/>
                <w:color w:val="000000"/>
                <w:sz w:val="26"/>
                <w:szCs w:val="26"/>
                <w:vertAlign w:val="superscript"/>
              </w:rPr>
            </w:rPrChange>
          </w:rPr>
          <w:delText>t r</w:delText>
        </w:r>
        <w:r w:rsidR="00051831" w:rsidRPr="00051831">
          <w:rPr>
            <w:rFonts w:ascii="Arial" w:hAnsi="Arial" w:cs="Arial"/>
            <w:highlight w:val="yellow"/>
            <w:rPrChange w:id="1466"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467" w:author="DONGTHUY" w:date="2010-07-04T16:22:00Z">
              <w:rPr>
                <w:rFonts w:ascii="Times New Roman" w:hAnsi="Times New Roman"/>
                <w:color w:val="000000"/>
                <w:sz w:val="26"/>
                <w:szCs w:val="26"/>
                <w:vertAlign w:val="superscript"/>
              </w:rPr>
            </w:rPrChange>
          </w:rPr>
          <w:delText>t khác nhau, c</w:delText>
        </w:r>
        <w:r w:rsidR="00051831" w:rsidRPr="00051831">
          <w:rPr>
            <w:rFonts w:ascii="Arial" w:hAnsi="Arial" w:cs="Arial"/>
            <w:highlight w:val="yellow"/>
            <w:rPrChange w:id="1468"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469" w:author="DONGTHUY" w:date="2010-07-04T16:22:00Z">
              <w:rPr>
                <w:rFonts w:ascii="Times New Roman" w:hAnsi="Times New Roman"/>
                <w:color w:val="000000"/>
                <w:sz w:val="26"/>
                <w:szCs w:val="26"/>
                <w:vertAlign w:val="superscript"/>
              </w:rPr>
            </w:rPrChange>
          </w:rPr>
          <w:delText xml:space="preserve"> v</w:delText>
        </w:r>
        <w:r w:rsidR="00051831" w:rsidRPr="00051831">
          <w:rPr>
            <w:rFonts w:ascii="Arial" w:hAnsi="Arial" w:cs="Arial"/>
            <w:highlight w:val="yellow"/>
            <w:rPrChange w:id="147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471" w:author="DONGTHUY" w:date="2010-07-04T16:22:00Z">
              <w:rPr>
                <w:rFonts w:ascii="Times New Roman" w:hAnsi="Times New Roman"/>
                <w:color w:val="000000"/>
                <w:sz w:val="26"/>
                <w:szCs w:val="26"/>
                <w:vertAlign w:val="superscript"/>
              </w:rPr>
            </w:rPrChange>
          </w:rPr>
          <w:delText xml:space="preserve"> lo</w:delText>
        </w:r>
        <w:r w:rsidR="00051831" w:rsidRPr="00051831">
          <w:rPr>
            <w:rFonts w:ascii="Arial" w:hAnsi="Arial" w:cs="Arial"/>
            <w:highlight w:val="yellow"/>
            <w:rPrChange w:id="1472"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73" w:author="DONGTHUY" w:date="2010-07-04T16:22:00Z">
              <w:rPr>
                <w:rFonts w:ascii="Times New Roman" w:hAnsi="Times New Roman"/>
                <w:color w:val="000000"/>
                <w:sz w:val="26"/>
                <w:szCs w:val="26"/>
                <w:vertAlign w:val="superscript"/>
              </w:rPr>
            </w:rPrChange>
          </w:rPr>
          <w:delText>i cũng nh</w:delText>
        </w:r>
        <w:r w:rsidR="00051831" w:rsidRPr="00051831">
          <w:rPr>
            <w:rFonts w:ascii="Arial" w:hAnsi="Arial" w:cs="Arial"/>
            <w:highlight w:val="yellow"/>
            <w:rPrChange w:id="1474"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475"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476"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477" w:author="DONGTHUY" w:date="2010-07-04T16:22:00Z">
              <w:rPr>
                <w:rFonts w:ascii="Times New Roman" w:hAnsi="Times New Roman"/>
                <w:color w:val="000000"/>
                <w:sz w:val="26"/>
                <w:szCs w:val="26"/>
                <w:vertAlign w:val="superscript"/>
              </w:rPr>
            </w:rPrChange>
          </w:rPr>
          <w:delText xml:space="preserve"> ph</w:delText>
        </w:r>
        <w:r w:rsidR="00051831" w:rsidRPr="00051831">
          <w:rPr>
            <w:rFonts w:ascii="Arial" w:hAnsi="Arial" w:cs="Arial"/>
            <w:highlight w:val="yellow"/>
            <w:rPrChange w:id="1478"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79"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80"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81" w:author="DONGTHUY" w:date="2010-07-04T16:22:00Z">
              <w:rPr>
                <w:rFonts w:ascii="Times New Roman" w:hAnsi="Times New Roman"/>
                <w:color w:val="000000"/>
                <w:sz w:val="26"/>
                <w:szCs w:val="26"/>
                <w:vertAlign w:val="superscript"/>
              </w:rPr>
            </w:rPrChange>
          </w:rPr>
          <w:delText>p c</w:delText>
        </w:r>
        <w:r w:rsidR="00051831" w:rsidRPr="00051831">
          <w:rPr>
            <w:rFonts w:ascii="Arial" w:hAnsi="Arial" w:cs="Arial"/>
            <w:highlight w:val="yellow"/>
            <w:rPrChange w:id="1482"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483" w:author="DONGTHUY" w:date="2010-07-04T16:22:00Z">
              <w:rPr>
                <w:rFonts w:ascii="Times New Roman" w:hAnsi="Times New Roman"/>
                <w:color w:val="000000"/>
                <w:sz w:val="26"/>
                <w:szCs w:val="26"/>
                <w:vertAlign w:val="superscript"/>
              </w:rPr>
            </w:rPrChange>
          </w:rPr>
          <w:delText>a nó. Tuy nhiên, dù đ</w:delText>
        </w:r>
        <w:r w:rsidR="00051831" w:rsidRPr="00051831">
          <w:rPr>
            <w:rFonts w:ascii="Arial" w:hAnsi="Arial" w:cs="Arial"/>
            <w:highlight w:val="yellow"/>
            <w:rPrChange w:id="1484"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485" w:author="DONGTHUY" w:date="2010-07-04T16:22:00Z">
              <w:rPr>
                <w:rFonts w:ascii="Times New Roman" w:hAnsi="Times New Roman"/>
                <w:color w:val="000000"/>
                <w:sz w:val="26"/>
                <w:szCs w:val="26"/>
                <w:vertAlign w:val="superscript"/>
              </w:rPr>
            </w:rPrChange>
          </w:rPr>
          <w:delText xml:space="preserve"> ph</w:delText>
        </w:r>
        <w:r w:rsidR="00051831" w:rsidRPr="00051831">
          <w:rPr>
            <w:rFonts w:ascii="Arial" w:hAnsi="Arial" w:cs="Arial"/>
            <w:highlight w:val="yellow"/>
            <w:rPrChange w:id="1486"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487" w:author="DONGTHUY" w:date="2010-07-04T16:22:00Z">
              <w:rPr>
                <w:rFonts w:ascii="Times New Roman" w:hAnsi="Times New Roman"/>
                <w:color w:val="000000"/>
                <w:sz w:val="26"/>
                <w:szCs w:val="26"/>
                <w:vertAlign w:val="superscript"/>
              </w:rPr>
            </w:rPrChange>
          </w:rPr>
          <w:delText>c t</w:delText>
        </w:r>
        <w:r w:rsidR="00051831" w:rsidRPr="00051831">
          <w:rPr>
            <w:rFonts w:ascii="Arial" w:hAnsi="Arial" w:cs="Arial"/>
            <w:highlight w:val="yellow"/>
            <w:rPrChange w:id="1488"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489" w:author="DONGTHUY" w:date="2010-07-04T16:22:00Z">
              <w:rPr>
                <w:rFonts w:ascii="Times New Roman" w:hAnsi="Times New Roman"/>
                <w:color w:val="000000"/>
                <w:sz w:val="26"/>
                <w:szCs w:val="26"/>
                <w:vertAlign w:val="superscript"/>
              </w:rPr>
            </w:rPrChange>
          </w:rPr>
          <w:delText>p c</w:delText>
        </w:r>
        <w:r w:rsidR="00051831" w:rsidRPr="00051831">
          <w:rPr>
            <w:rFonts w:ascii="Arial" w:hAnsi="Arial" w:cs="Arial"/>
            <w:highlight w:val="yellow"/>
            <w:rPrChange w:id="1490"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491" w:author="DONGTHUY" w:date="2010-07-04T16:22:00Z">
              <w:rPr>
                <w:rFonts w:ascii="Times New Roman" w:hAnsi="Times New Roman"/>
                <w:color w:val="000000"/>
                <w:sz w:val="26"/>
                <w:szCs w:val="26"/>
                <w:vertAlign w:val="superscript"/>
              </w:rPr>
            </w:rPrChange>
          </w:rPr>
          <w:delText>a nó đ</w:delText>
        </w:r>
        <w:r w:rsidR="00051831" w:rsidRPr="00051831">
          <w:rPr>
            <w:rFonts w:ascii="Arial" w:hAnsi="Arial" w:cs="Arial"/>
            <w:highlight w:val="yellow"/>
            <w:rPrChange w:id="149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93" w:author="DONGTHUY" w:date="2010-07-04T16:22:00Z">
              <w:rPr>
                <w:rFonts w:ascii="Times New Roman" w:hAnsi="Times New Roman"/>
                <w:color w:val="000000"/>
                <w:sz w:val="26"/>
                <w:szCs w:val="26"/>
                <w:vertAlign w:val="superscript"/>
              </w:rPr>
            </w:rPrChange>
          </w:rPr>
          <w:delText>n th</w:delText>
        </w:r>
        <w:r w:rsidR="00051831" w:rsidRPr="00051831">
          <w:rPr>
            <w:rFonts w:ascii="Arial" w:hAnsi="Arial" w:cs="Arial"/>
            <w:highlight w:val="yellow"/>
            <w:rPrChange w:id="1494"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495" w:author="DONGTHUY" w:date="2010-07-04T16:22:00Z">
              <w:rPr>
                <w:rFonts w:ascii="Times New Roman" w:hAnsi="Times New Roman"/>
                <w:color w:val="000000"/>
                <w:sz w:val="26"/>
                <w:szCs w:val="26"/>
                <w:vertAlign w:val="superscript"/>
              </w:rPr>
            </w:rPrChange>
          </w:rPr>
          <w:delText xml:space="preserve"> nào đi chăng n</w:delText>
        </w:r>
        <w:r w:rsidR="00051831" w:rsidRPr="00051831">
          <w:rPr>
            <w:rFonts w:ascii="Arial" w:hAnsi="Arial" w:cs="Arial"/>
            <w:highlight w:val="yellow"/>
            <w:rPrChange w:id="1496"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497" w:author="DONGTHUY" w:date="2010-07-04T16:22:00Z">
              <w:rPr>
                <w:rFonts w:ascii="Times New Roman" w:hAnsi="Times New Roman"/>
                <w:color w:val="000000"/>
                <w:sz w:val="26"/>
                <w:szCs w:val="26"/>
                <w:vertAlign w:val="superscript"/>
              </w:rPr>
            </w:rPrChange>
          </w:rPr>
          <w:delText>a, h</w:delText>
        </w:r>
        <w:r w:rsidR="00051831" w:rsidRPr="00051831">
          <w:rPr>
            <w:rFonts w:ascii="Arial" w:hAnsi="Arial" w:cs="Arial"/>
            <w:highlight w:val="yellow"/>
            <w:rPrChange w:id="1498"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499" w:author="DONGTHUY" w:date="2010-07-04T16:22:00Z">
              <w:rPr>
                <w:rFonts w:ascii="Times New Roman" w:hAnsi="Times New Roman"/>
                <w:color w:val="000000"/>
                <w:sz w:val="26"/>
                <w:szCs w:val="26"/>
                <w:vertAlign w:val="superscript"/>
              </w:rPr>
            </w:rPrChange>
          </w:rPr>
          <w:delText>u h</w:delText>
        </w:r>
        <w:r w:rsidR="00051831" w:rsidRPr="00051831">
          <w:rPr>
            <w:rFonts w:ascii="Arial" w:hAnsi="Arial" w:cs="Arial"/>
            <w:highlight w:val="yellow"/>
            <w:rPrChange w:id="1500"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01" w:author="DONGTHUY" w:date="2010-07-04T16:22:00Z">
              <w:rPr>
                <w:rFonts w:ascii="Times New Roman" w:hAnsi="Times New Roman"/>
                <w:color w:val="000000"/>
                <w:sz w:val="26"/>
                <w:szCs w:val="26"/>
                <w:vertAlign w:val="superscript"/>
              </w:rPr>
            </w:rPrChange>
          </w:rPr>
          <w:delText>t chúng ta đ</w:delText>
        </w:r>
        <w:r w:rsidR="00051831" w:rsidRPr="00051831">
          <w:rPr>
            <w:rFonts w:ascii="Arial" w:hAnsi="Arial" w:cs="Arial"/>
            <w:highlight w:val="yellow"/>
            <w:rPrChange w:id="1502"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03" w:author="DONGTHUY" w:date="2010-07-04T16:22:00Z">
              <w:rPr>
                <w:rFonts w:ascii="Times New Roman" w:hAnsi="Times New Roman"/>
                <w:color w:val="000000"/>
                <w:sz w:val="26"/>
                <w:szCs w:val="26"/>
                <w:vertAlign w:val="superscript"/>
              </w:rPr>
            </w:rPrChange>
          </w:rPr>
          <w:delText>u gi</w:delText>
        </w:r>
        <w:r w:rsidR="00051831" w:rsidRPr="00051831">
          <w:rPr>
            <w:rFonts w:ascii="Arial" w:hAnsi="Arial" w:cs="Arial"/>
            <w:highlight w:val="yellow"/>
            <w:rPrChange w:id="1504"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05"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506"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07" w:author="DONGTHUY" w:date="2010-07-04T16:22:00Z">
              <w:rPr>
                <w:rFonts w:ascii="Times New Roman" w:hAnsi="Times New Roman"/>
                <w:color w:val="000000"/>
                <w:sz w:val="26"/>
                <w:szCs w:val="26"/>
                <w:vertAlign w:val="superscript"/>
              </w:rPr>
            </w:rPrChange>
          </w:rPr>
          <w:delText>t chúng theo cùng m</w:delText>
        </w:r>
        <w:r w:rsidR="00051831" w:rsidRPr="00051831">
          <w:rPr>
            <w:rFonts w:ascii="Arial" w:hAnsi="Arial" w:cs="Arial"/>
            <w:highlight w:val="yellow"/>
            <w:rPrChange w:id="1508"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509" w:author="DONGTHUY" w:date="2010-07-04T16:22:00Z">
              <w:rPr>
                <w:rFonts w:ascii="Times New Roman" w:hAnsi="Times New Roman"/>
                <w:color w:val="000000"/>
                <w:sz w:val="26"/>
                <w:szCs w:val="26"/>
                <w:vertAlign w:val="superscript"/>
              </w:rPr>
            </w:rPrChange>
          </w:rPr>
          <w:delText>t cách: Tr</w:delText>
        </w:r>
        <w:r w:rsidR="00051831" w:rsidRPr="00051831">
          <w:rPr>
            <w:rFonts w:ascii="Arial" w:hAnsi="Arial" w:cs="Arial"/>
            <w:highlight w:val="yellow"/>
            <w:rPrChange w:id="1510" w:author="DONGTHUY" w:date="2010-07-04T16:22:00Z">
              <w:rPr>
                <w:rFonts w:ascii="Times New Roman" w:hAnsi="Times New Roman"/>
                <w:color w:val="000000"/>
                <w:sz w:val="26"/>
                <w:szCs w:val="26"/>
                <w:vertAlign w:val="superscript"/>
              </w:rPr>
            </w:rPrChange>
          </w:rPr>
          <w:delText>ướ</w:delText>
        </w:r>
        <w:r w:rsidR="00051831" w:rsidRPr="00051831">
          <w:rPr>
            <w:highlight w:val="yellow"/>
            <w:rPrChange w:id="1511" w:author="DONGTHUY" w:date="2010-07-04T16:22:00Z">
              <w:rPr>
                <w:rFonts w:ascii="Times New Roman" w:hAnsi="Times New Roman"/>
                <w:color w:val="000000"/>
                <w:sz w:val="26"/>
                <w:szCs w:val="26"/>
                <w:vertAlign w:val="superscript"/>
              </w:rPr>
            </w:rPrChange>
          </w:rPr>
          <w:delText>c h</w:delText>
        </w:r>
        <w:r w:rsidR="00051831" w:rsidRPr="00051831">
          <w:rPr>
            <w:rFonts w:ascii="Arial" w:hAnsi="Arial" w:cs="Arial"/>
            <w:highlight w:val="yellow"/>
            <w:rPrChange w:id="1512"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13" w:author="DONGTHUY" w:date="2010-07-04T16:22:00Z">
              <w:rPr>
                <w:rFonts w:ascii="Times New Roman" w:hAnsi="Times New Roman"/>
                <w:color w:val="000000"/>
                <w:sz w:val="26"/>
                <w:szCs w:val="26"/>
                <w:vertAlign w:val="superscript"/>
              </w:rPr>
            </w:rPrChange>
          </w:rPr>
          <w:delText>t, chúng ta c</w:delText>
        </w:r>
        <w:r w:rsidR="00051831" w:rsidRPr="00051831">
          <w:rPr>
            <w:rFonts w:ascii="Arial" w:hAnsi="Arial" w:cs="Arial"/>
            <w:highlight w:val="yellow"/>
            <w:rPrChange w:id="1514"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15" w:author="DONGTHUY" w:date="2010-07-04T16:22:00Z">
              <w:rPr>
                <w:rFonts w:ascii="Times New Roman" w:hAnsi="Times New Roman"/>
                <w:color w:val="000000"/>
                <w:sz w:val="26"/>
                <w:szCs w:val="26"/>
                <w:vertAlign w:val="superscript"/>
              </w:rPr>
            </w:rPrChange>
          </w:rPr>
          <w:delText>n chia nh</w:delText>
        </w:r>
        <w:r w:rsidR="00051831" w:rsidRPr="00051831">
          <w:rPr>
            <w:rFonts w:ascii="Arial" w:hAnsi="Arial" w:cs="Arial"/>
            <w:highlight w:val="yellow"/>
            <w:rPrChange w:id="1516"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17" w:author="DONGTHUY" w:date="2010-07-04T16:22:00Z">
              <w:rPr>
                <w:rFonts w:ascii="Times New Roman" w:hAnsi="Times New Roman"/>
                <w:color w:val="000000"/>
                <w:sz w:val="26"/>
                <w:szCs w:val="26"/>
                <w:vertAlign w:val="superscript"/>
              </w:rPr>
            </w:rPrChange>
          </w:rPr>
          <w:delText xml:space="preserve"> các v</w:delText>
        </w:r>
        <w:r w:rsidR="00051831" w:rsidRPr="00051831">
          <w:rPr>
            <w:rFonts w:ascii="Arial" w:hAnsi="Arial" w:cs="Arial"/>
            <w:highlight w:val="yellow"/>
            <w:rPrChange w:id="1518"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19"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20"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21" w:author="DONGTHUY" w:date="2010-07-04T16:22:00Z">
              <w:rPr>
                <w:rFonts w:ascii="Times New Roman" w:hAnsi="Times New Roman"/>
                <w:color w:val="000000"/>
                <w:sz w:val="26"/>
                <w:szCs w:val="26"/>
                <w:vertAlign w:val="superscript"/>
              </w:rPr>
            </w:rPrChange>
          </w:rPr>
          <w:delText xml:space="preserve"> thành nh</w:delText>
        </w:r>
        <w:r w:rsidR="00051831" w:rsidRPr="00051831">
          <w:rPr>
            <w:rFonts w:ascii="Arial" w:hAnsi="Arial" w:cs="Arial"/>
            <w:highlight w:val="yellow"/>
            <w:rPrChange w:id="1522"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23" w:author="DONGTHUY" w:date="2010-07-04T16:22:00Z">
              <w:rPr>
                <w:rFonts w:ascii="Times New Roman" w:hAnsi="Times New Roman"/>
                <w:color w:val="000000"/>
                <w:sz w:val="26"/>
                <w:szCs w:val="26"/>
                <w:vertAlign w:val="superscript"/>
              </w:rPr>
            </w:rPrChange>
          </w:rPr>
          <w:delText>ng ph</w:delText>
        </w:r>
        <w:r w:rsidR="00051831" w:rsidRPr="00051831">
          <w:rPr>
            <w:rFonts w:ascii="Arial" w:hAnsi="Arial" w:cs="Arial"/>
            <w:highlight w:val="yellow"/>
            <w:rPrChange w:id="1524"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25" w:author="DONGTHUY" w:date="2010-07-04T16:22:00Z">
              <w:rPr>
                <w:rFonts w:ascii="Times New Roman" w:hAnsi="Times New Roman"/>
                <w:color w:val="000000"/>
                <w:sz w:val="26"/>
                <w:szCs w:val="26"/>
                <w:vertAlign w:val="superscript"/>
              </w:rPr>
            </w:rPrChange>
          </w:rPr>
          <w:delText>n nh</w:delText>
        </w:r>
        <w:r w:rsidR="00051831" w:rsidRPr="00051831">
          <w:rPr>
            <w:rFonts w:ascii="Arial" w:hAnsi="Arial" w:cs="Arial"/>
            <w:highlight w:val="yellow"/>
            <w:rPrChange w:id="1526"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27" w:author="DONGTHUY" w:date="2010-07-04T16:22:00Z">
              <w:rPr>
                <w:rFonts w:ascii="Times New Roman" w:hAnsi="Times New Roman"/>
                <w:color w:val="000000"/>
                <w:sz w:val="26"/>
                <w:szCs w:val="26"/>
                <w:vertAlign w:val="superscript"/>
              </w:rPr>
            </w:rPrChange>
          </w:rPr>
          <w:delText xml:space="preserve"> h</w:delText>
        </w:r>
        <w:r w:rsidR="00051831" w:rsidRPr="00051831">
          <w:rPr>
            <w:rFonts w:ascii="Arial" w:hAnsi="Arial" w:cs="Arial"/>
            <w:highlight w:val="yellow"/>
            <w:rPrChange w:id="1528" w:author="DONGTHUY" w:date="2010-07-04T16:22:00Z">
              <w:rPr>
                <w:rFonts w:ascii="Times New Roman" w:hAnsi="Times New Roman"/>
                <w:color w:val="000000"/>
                <w:sz w:val="26"/>
                <w:szCs w:val="26"/>
                <w:vertAlign w:val="superscript"/>
              </w:rPr>
            </w:rPrChange>
          </w:rPr>
          <w:delText>ơ</w:delText>
        </w:r>
        <w:r w:rsidR="00051831" w:rsidRPr="00051831">
          <w:rPr>
            <w:rFonts w:cs="Calibri"/>
            <w:highlight w:val="yellow"/>
            <w:rPrChange w:id="1529" w:author="DONGTHUY" w:date="2010-07-04T16:22:00Z">
              <w:rPr>
                <w:rFonts w:ascii="Times New Roman" w:hAnsi="Times New Roman"/>
                <w:color w:val="000000"/>
                <w:sz w:val="26"/>
                <w:szCs w:val="26"/>
                <w:vertAlign w:val="superscript"/>
              </w:rPr>
            </w:rPrChange>
          </w:rPr>
          <w:delText>n, và</w:delText>
        </w:r>
        <w:r w:rsidR="00051831" w:rsidRPr="00051831">
          <w:rPr>
            <w:highlight w:val="yellow"/>
            <w:rPrChange w:id="1530" w:author="DONGTHUY" w:date="2010-07-04T16:22:00Z">
              <w:rPr>
                <w:rFonts w:ascii="Times New Roman" w:hAnsi="Times New Roman"/>
                <w:color w:val="000000"/>
                <w:sz w:val="26"/>
                <w:szCs w:val="26"/>
                <w:vertAlign w:val="superscript"/>
              </w:rPr>
            </w:rPrChange>
          </w:rPr>
          <w:delText xml:space="preserve"> nh</w:delText>
        </w:r>
        <w:r w:rsidR="00051831" w:rsidRPr="00051831">
          <w:rPr>
            <w:rFonts w:ascii="Arial" w:hAnsi="Arial" w:cs="Arial"/>
            <w:highlight w:val="yellow"/>
            <w:rPrChange w:id="1531"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532" w:author="DONGTHUY" w:date="2010-07-04T16:22:00Z">
              <w:rPr>
                <w:rFonts w:ascii="Times New Roman" w:hAnsi="Times New Roman"/>
                <w:color w:val="000000"/>
                <w:sz w:val="26"/>
                <w:szCs w:val="26"/>
                <w:vertAlign w:val="superscript"/>
              </w:rPr>
            </w:rPrChange>
          </w:rPr>
          <w:delText xml:space="preserve"> h</w:delText>
        </w:r>
        <w:r w:rsidR="00051831" w:rsidRPr="00051831">
          <w:rPr>
            <w:rFonts w:ascii="Arial" w:hAnsi="Arial" w:cs="Arial"/>
            <w:highlight w:val="yellow"/>
            <w:rPrChange w:id="1533" w:author="DONGTHUY" w:date="2010-07-04T16:22:00Z">
              <w:rPr>
                <w:rFonts w:ascii="Times New Roman" w:hAnsi="Times New Roman"/>
                <w:color w:val="000000"/>
                <w:sz w:val="26"/>
                <w:szCs w:val="26"/>
                <w:vertAlign w:val="superscript"/>
              </w:rPr>
            </w:rPrChange>
          </w:rPr>
          <w:delText>ơ</w:delText>
        </w:r>
        <w:r w:rsidR="00051831" w:rsidRPr="00051831">
          <w:rPr>
            <w:rFonts w:cs="Calibri"/>
            <w:highlight w:val="yellow"/>
            <w:rPrChange w:id="1534" w:author="DONGTHUY" w:date="2010-07-04T16:22:00Z">
              <w:rPr>
                <w:rFonts w:ascii="Times New Roman" w:hAnsi="Times New Roman"/>
                <w:color w:val="000000"/>
                <w:sz w:val="26"/>
                <w:szCs w:val="26"/>
                <w:vertAlign w:val="superscript"/>
              </w:rPr>
            </w:rPrChange>
          </w:rPr>
          <w:delText>n n</w:delText>
        </w:r>
        <w:r w:rsidR="00051831" w:rsidRPr="00051831">
          <w:rPr>
            <w:rFonts w:ascii="Arial" w:hAnsi="Arial" w:cs="Arial"/>
            <w:highlight w:val="yellow"/>
            <w:rPrChange w:id="1535"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36" w:author="DONGTHUY" w:date="2010-07-04T16:22:00Z">
              <w:rPr>
                <w:rFonts w:ascii="Times New Roman" w:hAnsi="Times New Roman"/>
                <w:color w:val="000000"/>
                <w:sz w:val="26"/>
                <w:szCs w:val="26"/>
                <w:vertAlign w:val="superscript"/>
              </w:rPr>
            </w:rPrChange>
          </w:rPr>
          <w:delText>a... (v</w:delText>
        </w:r>
        <w:r w:rsidR="00051831" w:rsidRPr="00051831">
          <w:rPr>
            <w:rFonts w:ascii="Arial" w:hAnsi="Arial" w:cs="Arial"/>
            <w:highlight w:val="yellow"/>
            <w:rPrChange w:id="1537"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38"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39"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40" w:author="DONGTHUY" w:date="2010-07-04T16:22:00Z">
              <w:rPr>
                <w:rFonts w:ascii="Times New Roman" w:hAnsi="Times New Roman"/>
                <w:color w:val="000000"/>
                <w:sz w:val="26"/>
                <w:szCs w:val="26"/>
                <w:vertAlign w:val="superscript"/>
              </w:rPr>
            </w:rPrChange>
          </w:rPr>
          <w:delText xml:space="preserve"> thi, c</w:delText>
        </w:r>
        <w:r w:rsidR="00051831" w:rsidRPr="00051831">
          <w:rPr>
            <w:rFonts w:ascii="Arial" w:hAnsi="Arial" w:cs="Arial"/>
            <w:highlight w:val="yellow"/>
            <w:rPrChange w:id="1541"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542" w:author="DONGTHUY" w:date="2010-07-04T16:22:00Z">
              <w:rPr>
                <w:rFonts w:ascii="Times New Roman" w:hAnsi="Times New Roman"/>
                <w:color w:val="000000"/>
                <w:sz w:val="26"/>
                <w:szCs w:val="26"/>
                <w:vertAlign w:val="superscript"/>
              </w:rPr>
            </w:rPrChange>
          </w:rPr>
          <w:delText>p ch</w:delText>
        </w:r>
        <w:r w:rsidR="00051831" w:rsidRPr="00051831">
          <w:rPr>
            <w:rFonts w:ascii="Arial" w:hAnsi="Arial" w:cs="Arial"/>
            <w:highlight w:val="yellow"/>
            <w:rPrChange w:id="1543"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544" w:author="DONGTHUY" w:date="2010-07-04T16:22:00Z">
              <w:rPr>
                <w:rFonts w:ascii="Times New Roman" w:hAnsi="Times New Roman"/>
                <w:color w:val="000000"/>
                <w:sz w:val="26"/>
                <w:szCs w:val="26"/>
                <w:vertAlign w:val="superscript"/>
              </w:rPr>
            </w:rPrChange>
          </w:rPr>
          <w:delText>ng ch</w:delText>
        </w:r>
        <w:r w:rsidR="00051831" w:rsidRPr="00051831">
          <w:rPr>
            <w:rFonts w:ascii="Arial" w:hAnsi="Arial" w:cs="Arial"/>
            <w:highlight w:val="yellow"/>
            <w:rPrChange w:id="1545" w:author="DONGTHUY" w:date="2010-07-04T16:22:00Z">
              <w:rPr>
                <w:rFonts w:ascii="Times New Roman" w:hAnsi="Times New Roman"/>
                <w:color w:val="000000"/>
                <w:sz w:val="26"/>
                <w:szCs w:val="26"/>
                <w:vertAlign w:val="superscript"/>
              </w:rPr>
            </w:rPrChange>
          </w:rPr>
          <w:delText>ỉ</w:delText>
        </w:r>
        <w:r w:rsidR="00051831" w:rsidRPr="00051831">
          <w:rPr>
            <w:highlight w:val="yellow"/>
            <w:rPrChange w:id="1546"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547"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48" w:author="DONGTHUY" w:date="2010-07-04T16:22:00Z">
              <w:rPr>
                <w:rFonts w:ascii="Times New Roman" w:hAnsi="Times New Roman"/>
                <w:color w:val="000000"/>
                <w:sz w:val="26"/>
                <w:szCs w:val="26"/>
                <w:vertAlign w:val="superscript"/>
              </w:rPr>
            </w:rPrChange>
          </w:rPr>
          <w:delText xml:space="preserve"> xem là m</w:delText>
        </w:r>
        <w:r w:rsidR="00051831" w:rsidRPr="00051831">
          <w:rPr>
            <w:rFonts w:ascii="Arial" w:hAnsi="Arial" w:cs="Arial"/>
            <w:highlight w:val="yellow"/>
            <w:rPrChange w:id="1549"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550" w:author="DONGTHUY" w:date="2010-07-04T16:22:00Z">
              <w:rPr>
                <w:rFonts w:ascii="Times New Roman" w:hAnsi="Times New Roman"/>
                <w:color w:val="000000"/>
                <w:sz w:val="26"/>
                <w:szCs w:val="26"/>
                <w:vertAlign w:val="superscript"/>
              </w:rPr>
            </w:rPrChange>
          </w:rPr>
          <w:delText>t ví d</w:delText>
        </w:r>
        <w:r w:rsidR="00051831" w:rsidRPr="00051831">
          <w:rPr>
            <w:rFonts w:ascii="Arial" w:hAnsi="Arial" w:cs="Arial"/>
            <w:highlight w:val="yellow"/>
            <w:rPrChange w:id="1551"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552" w:author="DONGTHUY" w:date="2010-07-04T16:22:00Z">
              <w:rPr>
                <w:rFonts w:ascii="Times New Roman" w:hAnsi="Times New Roman"/>
                <w:color w:val="000000"/>
                <w:sz w:val="26"/>
                <w:szCs w:val="26"/>
                <w:vertAlign w:val="superscript"/>
              </w:rPr>
            </w:rPrChange>
          </w:rPr>
          <w:delText>, chúng đ</w:delText>
        </w:r>
        <w:r w:rsidR="00051831" w:rsidRPr="00051831">
          <w:rPr>
            <w:rFonts w:ascii="Arial" w:hAnsi="Arial" w:cs="Arial"/>
            <w:highlight w:val="yellow"/>
            <w:rPrChange w:id="1553"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554" w:author="DONGTHUY" w:date="2010-07-04T16:22:00Z">
              <w:rPr>
                <w:rFonts w:ascii="Times New Roman" w:hAnsi="Times New Roman"/>
                <w:color w:val="000000"/>
                <w:sz w:val="26"/>
                <w:szCs w:val="26"/>
                <w:vertAlign w:val="superscript"/>
              </w:rPr>
            </w:rPrChange>
          </w:rPr>
          <w:delText>c chia ra làm nhi</w:delText>
        </w:r>
        <w:r w:rsidR="00051831" w:rsidRPr="00051831">
          <w:rPr>
            <w:rFonts w:ascii="Arial" w:hAnsi="Arial" w:cs="Arial"/>
            <w:highlight w:val="yellow"/>
            <w:rPrChange w:id="1555"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556" w:author="DONGTHUY" w:date="2010-07-04T16:22:00Z">
              <w:rPr>
                <w:rFonts w:ascii="Times New Roman" w:hAnsi="Times New Roman"/>
                <w:color w:val="000000"/>
                <w:sz w:val="26"/>
                <w:szCs w:val="26"/>
                <w:vertAlign w:val="superscript"/>
              </w:rPr>
            </w:rPrChange>
          </w:rPr>
          <w:delText>u tác v</w:delText>
        </w:r>
        <w:r w:rsidR="00051831" w:rsidRPr="00051831">
          <w:rPr>
            <w:rFonts w:ascii="Arial" w:hAnsi="Arial" w:cs="Arial"/>
            <w:highlight w:val="yellow"/>
            <w:rPrChange w:id="1557"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558" w:author="DONGTHUY" w:date="2010-07-04T16:22:00Z">
              <w:rPr>
                <w:rFonts w:ascii="Times New Roman" w:hAnsi="Times New Roman"/>
                <w:color w:val="000000"/>
                <w:sz w:val="26"/>
                <w:szCs w:val="26"/>
                <w:vertAlign w:val="superscript"/>
              </w:rPr>
            </w:rPrChange>
          </w:rPr>
          <w:delText xml:space="preserve"> con); cho đ</w:delText>
        </w:r>
        <w:r w:rsidR="00051831" w:rsidRPr="00051831">
          <w:rPr>
            <w:rFonts w:ascii="Arial" w:hAnsi="Arial" w:cs="Arial"/>
            <w:highlight w:val="yellow"/>
            <w:rPrChange w:id="1559"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60" w:author="DONGTHUY" w:date="2010-07-04T16:22:00Z">
              <w:rPr>
                <w:rFonts w:ascii="Times New Roman" w:hAnsi="Times New Roman"/>
                <w:color w:val="000000"/>
                <w:sz w:val="26"/>
                <w:szCs w:val="26"/>
                <w:vertAlign w:val="superscript"/>
              </w:rPr>
            </w:rPrChange>
          </w:rPr>
          <w:delText>n khi chúng có th</w:delText>
        </w:r>
        <w:r w:rsidR="00051831" w:rsidRPr="00051831">
          <w:rPr>
            <w:rFonts w:ascii="Arial" w:hAnsi="Arial" w:cs="Arial"/>
            <w:highlight w:val="yellow"/>
            <w:rPrChange w:id="1561"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62" w:author="DONGTHUY" w:date="2010-07-04T16:22:00Z">
              <w:rPr>
                <w:rFonts w:ascii="Times New Roman" w:hAnsi="Times New Roman"/>
                <w:color w:val="000000"/>
                <w:sz w:val="26"/>
                <w:szCs w:val="26"/>
                <w:vertAlign w:val="superscript"/>
              </w:rPr>
            </w:rPrChange>
          </w:rPr>
          <w:delText xml:space="preserve"> th</w:delText>
        </w:r>
        <w:r w:rsidR="00051831" w:rsidRPr="00051831">
          <w:rPr>
            <w:rFonts w:ascii="Arial" w:hAnsi="Arial" w:cs="Arial"/>
            <w:highlight w:val="yellow"/>
            <w:rPrChange w:id="156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64"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56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566" w:author="DONGTHUY" w:date="2010-07-04T16:22:00Z">
              <w:rPr>
                <w:rFonts w:ascii="Times New Roman" w:hAnsi="Times New Roman"/>
                <w:color w:val="000000"/>
                <w:sz w:val="26"/>
                <w:szCs w:val="26"/>
                <w:vertAlign w:val="superscript"/>
              </w:rPr>
            </w:rPrChange>
          </w:rPr>
          <w:delText>n cũng nh</w:delText>
        </w:r>
        <w:r w:rsidR="00051831" w:rsidRPr="00051831">
          <w:rPr>
            <w:rFonts w:ascii="Arial" w:hAnsi="Arial" w:cs="Arial"/>
            <w:highlight w:val="yellow"/>
            <w:rPrChange w:id="1567"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568" w:author="DONGTHUY" w:date="2010-07-04T16:22:00Z">
              <w:rPr>
                <w:rFonts w:ascii="Times New Roman" w:hAnsi="Times New Roman"/>
                <w:color w:val="000000"/>
                <w:sz w:val="26"/>
                <w:szCs w:val="26"/>
                <w:vertAlign w:val="superscript"/>
              </w:rPr>
            </w:rPrChange>
          </w:rPr>
          <w:delText xml:space="preserve"> qu</w:delText>
        </w:r>
        <w:r w:rsidR="00051831" w:rsidRPr="00051831">
          <w:rPr>
            <w:rFonts w:ascii="Arial" w:hAnsi="Arial" w:cs="Arial"/>
            <w:highlight w:val="yellow"/>
            <w:rPrChange w:id="1569"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70" w:author="DONGTHUY" w:date="2010-07-04T16:22:00Z">
              <w:rPr>
                <w:rFonts w:ascii="Times New Roman" w:hAnsi="Times New Roman"/>
                <w:color w:val="000000"/>
                <w:sz w:val="26"/>
                <w:szCs w:val="26"/>
                <w:vertAlign w:val="superscript"/>
              </w:rPr>
            </w:rPrChange>
          </w:rPr>
          <w:delText>n lý d</w:delText>
        </w:r>
        <w:r w:rsidR="00051831" w:rsidRPr="00051831">
          <w:rPr>
            <w:rFonts w:ascii="Arial" w:hAnsi="Arial" w:cs="Arial"/>
            <w:highlight w:val="yellow"/>
            <w:rPrChange w:id="1571" w:author="DONGTHUY" w:date="2010-07-04T16:22:00Z">
              <w:rPr>
                <w:rFonts w:ascii="Times New Roman" w:hAnsi="Times New Roman"/>
                <w:color w:val="000000"/>
                <w:sz w:val="26"/>
                <w:szCs w:val="26"/>
                <w:vertAlign w:val="superscript"/>
              </w:rPr>
            </w:rPrChange>
          </w:rPr>
          <w:delText>ễ</w:delText>
        </w:r>
        <w:r w:rsidR="00051831" w:rsidRPr="00051831">
          <w:rPr>
            <w:highlight w:val="yellow"/>
            <w:rPrChange w:id="1572" w:author="DONGTHUY" w:date="2010-07-04T16:22:00Z">
              <w:rPr>
                <w:rFonts w:ascii="Times New Roman" w:hAnsi="Times New Roman"/>
                <w:color w:val="000000"/>
                <w:sz w:val="26"/>
                <w:szCs w:val="26"/>
                <w:vertAlign w:val="superscript"/>
              </w:rPr>
            </w:rPrChange>
          </w:rPr>
          <w:delText xml:space="preserve"> dàng. Sau đó,  chúng ta c</w:delText>
        </w:r>
        <w:r w:rsidR="00051831" w:rsidRPr="00051831">
          <w:rPr>
            <w:rFonts w:ascii="Arial" w:hAnsi="Arial" w:cs="Arial"/>
            <w:highlight w:val="yellow"/>
            <w:rPrChange w:id="1573"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74" w:author="DONGTHUY" w:date="2010-07-04T16:22:00Z">
              <w:rPr>
                <w:rFonts w:ascii="Times New Roman" w:hAnsi="Times New Roman"/>
                <w:color w:val="000000"/>
                <w:sz w:val="26"/>
                <w:szCs w:val="26"/>
                <w:vertAlign w:val="superscript"/>
              </w:rPr>
            </w:rPrChange>
          </w:rPr>
          <w:delText>n xác đ</w:delText>
        </w:r>
        <w:r w:rsidR="00051831" w:rsidRPr="00051831">
          <w:rPr>
            <w:rFonts w:ascii="Arial" w:hAnsi="Arial" w:cs="Arial"/>
            <w:highlight w:val="yellow"/>
            <w:rPrChange w:id="1575" w:author="DONGTHUY" w:date="2010-07-04T16:22:00Z">
              <w:rPr>
                <w:rFonts w:ascii="Times New Roman" w:hAnsi="Times New Roman"/>
                <w:color w:val="000000"/>
                <w:sz w:val="26"/>
                <w:szCs w:val="26"/>
                <w:vertAlign w:val="superscript"/>
              </w:rPr>
            </w:rPrChange>
          </w:rPr>
          <w:delText>ị</w:delText>
        </w:r>
        <w:r w:rsidR="00051831" w:rsidRPr="00051831">
          <w:rPr>
            <w:highlight w:val="yellow"/>
            <w:rPrChange w:id="1576" w:author="DONGTHUY" w:date="2010-07-04T16:22:00Z">
              <w:rPr>
                <w:rFonts w:ascii="Times New Roman" w:hAnsi="Times New Roman"/>
                <w:color w:val="000000"/>
                <w:sz w:val="26"/>
                <w:szCs w:val="26"/>
                <w:vertAlign w:val="superscript"/>
              </w:rPr>
            </w:rPrChange>
          </w:rPr>
          <w:delText>nh rõ trình t</w:delText>
        </w:r>
        <w:r w:rsidR="00051831" w:rsidRPr="00051831">
          <w:rPr>
            <w:rFonts w:ascii="Arial" w:hAnsi="Arial" w:cs="Arial"/>
            <w:highlight w:val="yellow"/>
            <w:rPrChange w:id="1577"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78" w:author="DONGTHUY" w:date="2010-07-04T16:22:00Z">
              <w:rPr>
                <w:rFonts w:ascii="Times New Roman" w:hAnsi="Times New Roman"/>
                <w:color w:val="000000"/>
                <w:sz w:val="26"/>
                <w:szCs w:val="26"/>
                <w:vertAlign w:val="superscript"/>
              </w:rPr>
            </w:rPrChange>
          </w:rPr>
          <w:delText xml:space="preserve"> c</w:delText>
        </w:r>
        <w:r w:rsidR="00051831" w:rsidRPr="00051831">
          <w:rPr>
            <w:rFonts w:ascii="Arial" w:hAnsi="Arial" w:cs="Arial"/>
            <w:highlight w:val="yellow"/>
            <w:rPrChange w:id="1579"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80" w:author="DONGTHUY" w:date="2010-07-04T16:22:00Z">
              <w:rPr>
                <w:rFonts w:ascii="Times New Roman" w:hAnsi="Times New Roman"/>
                <w:color w:val="000000"/>
                <w:sz w:val="26"/>
                <w:szCs w:val="26"/>
                <w:vertAlign w:val="superscript"/>
              </w:rPr>
            </w:rPrChange>
          </w:rPr>
          <w:delText>n th</w:delText>
        </w:r>
        <w:r w:rsidR="00051831" w:rsidRPr="00051831">
          <w:rPr>
            <w:rFonts w:ascii="Arial" w:hAnsi="Arial" w:cs="Arial"/>
            <w:highlight w:val="yellow"/>
            <w:rPrChange w:id="1581"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582"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583"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584" w:author="DONGTHUY" w:date="2010-07-04T16:22:00Z">
              <w:rPr>
                <w:rFonts w:ascii="Times New Roman" w:hAnsi="Times New Roman"/>
                <w:color w:val="000000"/>
                <w:sz w:val="26"/>
                <w:szCs w:val="26"/>
                <w:vertAlign w:val="superscript"/>
              </w:rPr>
            </w:rPrChange>
          </w:rPr>
          <w:delText>n gi</w:delText>
        </w:r>
        <w:r w:rsidR="00051831" w:rsidRPr="00051831">
          <w:rPr>
            <w:rFonts w:ascii="Arial" w:hAnsi="Arial" w:cs="Arial"/>
            <w:highlight w:val="yellow"/>
            <w:rPrChange w:id="1585" w:author="DONGTHUY" w:date="2010-07-04T16:22:00Z">
              <w:rPr>
                <w:rFonts w:ascii="Times New Roman" w:hAnsi="Times New Roman"/>
                <w:color w:val="000000"/>
                <w:sz w:val="26"/>
                <w:szCs w:val="26"/>
                <w:vertAlign w:val="superscript"/>
              </w:rPr>
            </w:rPrChange>
          </w:rPr>
          <w:delText>ữ</w:delText>
        </w:r>
        <w:r w:rsidR="00051831" w:rsidRPr="00051831">
          <w:rPr>
            <w:highlight w:val="yellow"/>
            <w:rPrChange w:id="1586" w:author="DONGTHUY" w:date="2010-07-04T16:22:00Z">
              <w:rPr>
                <w:rFonts w:ascii="Times New Roman" w:hAnsi="Times New Roman"/>
                <w:color w:val="000000"/>
                <w:sz w:val="26"/>
                <w:szCs w:val="26"/>
                <w:vertAlign w:val="superscript"/>
              </w:rPr>
            </w:rPrChange>
          </w:rPr>
          <w:delText>a các ph</w:delText>
        </w:r>
        <w:r w:rsidR="00051831" w:rsidRPr="00051831">
          <w:rPr>
            <w:rFonts w:ascii="Arial" w:hAnsi="Arial" w:cs="Arial"/>
            <w:highlight w:val="yellow"/>
            <w:rPrChange w:id="1587"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588"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589"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90"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591"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592" w:author="DONGTHUY" w:date="2010-07-04T16:22:00Z">
              <w:rPr>
                <w:rFonts w:ascii="Times New Roman" w:hAnsi="Times New Roman"/>
                <w:color w:val="000000"/>
                <w:sz w:val="26"/>
                <w:szCs w:val="26"/>
                <w:vertAlign w:val="superscript"/>
              </w:rPr>
            </w:rPrChange>
          </w:rPr>
          <w:delText xml:space="preserve"> gi</w:delText>
        </w:r>
        <w:r w:rsidR="00051831" w:rsidRPr="00051831">
          <w:rPr>
            <w:rFonts w:ascii="Arial" w:hAnsi="Arial" w:cs="Arial"/>
            <w:highlight w:val="yellow"/>
            <w:rPrChange w:id="1593"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594"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59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596" w:author="DONGTHUY" w:date="2010-07-04T16:22:00Z">
              <w:rPr>
                <w:rFonts w:ascii="Times New Roman" w:hAnsi="Times New Roman"/>
                <w:color w:val="000000"/>
                <w:sz w:val="26"/>
                <w:szCs w:val="26"/>
                <w:vertAlign w:val="superscript"/>
              </w:rPr>
            </w:rPrChange>
          </w:rPr>
          <w:delText>t đ</w:delText>
        </w:r>
        <w:r w:rsidR="00051831" w:rsidRPr="00051831">
          <w:rPr>
            <w:rFonts w:ascii="Arial" w:hAnsi="Arial" w:cs="Arial"/>
            <w:highlight w:val="yellow"/>
            <w:rPrChange w:id="1597"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598" w:author="DONGTHUY" w:date="2010-07-04T16:22:00Z">
              <w:rPr>
                <w:rFonts w:ascii="Times New Roman" w:hAnsi="Times New Roman"/>
                <w:color w:val="000000"/>
                <w:sz w:val="26"/>
                <w:szCs w:val="26"/>
                <w:vertAlign w:val="superscript"/>
              </w:rPr>
            </w:rPrChange>
          </w:rPr>
          <w:delText>c v</w:delText>
        </w:r>
        <w:r w:rsidR="00051831" w:rsidRPr="00051831">
          <w:rPr>
            <w:rFonts w:ascii="Arial" w:hAnsi="Arial" w:cs="Arial"/>
            <w:highlight w:val="yellow"/>
            <w:rPrChange w:id="1599"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600"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601" w:author="DONGTHUY" w:date="2010-07-04T16:22:00Z">
              <w:rPr>
                <w:rFonts w:ascii="Times New Roman" w:hAnsi="Times New Roman"/>
                <w:color w:val="000000"/>
                <w:sz w:val="26"/>
                <w:szCs w:val="26"/>
                <w:vertAlign w:val="superscript"/>
              </w:rPr>
            </w:rPrChange>
          </w:rPr>
          <w:delText>ề</w:delText>
        </w:r>
        <w:r w:rsidR="00051831" w:rsidRPr="00051831">
          <w:rPr>
            <w:highlight w:val="yellow"/>
            <w:rPrChange w:id="1602" w:author="DONGTHUY" w:date="2010-07-04T16:22:00Z">
              <w:rPr>
                <w:rFonts w:ascii="Times New Roman" w:hAnsi="Times New Roman"/>
                <w:color w:val="000000"/>
                <w:sz w:val="26"/>
                <w:szCs w:val="26"/>
                <w:vertAlign w:val="superscript"/>
              </w:rPr>
            </w:rPrChange>
          </w:rPr>
          <w:delText>. Các tác v</w:delText>
        </w:r>
        <w:r w:rsidR="00051831" w:rsidRPr="00051831">
          <w:rPr>
            <w:rFonts w:ascii="Arial" w:hAnsi="Arial" w:cs="Arial"/>
            <w:highlight w:val="yellow"/>
            <w:rPrChange w:id="160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04" w:author="DONGTHUY" w:date="2010-07-04T16:22:00Z">
              <w:rPr>
                <w:rFonts w:ascii="Times New Roman" w:hAnsi="Times New Roman"/>
                <w:color w:val="000000"/>
                <w:sz w:val="26"/>
                <w:szCs w:val="26"/>
                <w:vertAlign w:val="superscript"/>
              </w:rPr>
            </w:rPrChange>
          </w:rPr>
          <w:delText xml:space="preserve"> nh</w:delText>
        </w:r>
        <w:r w:rsidR="00051831" w:rsidRPr="00051831">
          <w:rPr>
            <w:rFonts w:ascii="Arial" w:hAnsi="Arial" w:cs="Arial"/>
            <w:highlight w:val="yellow"/>
            <w:rPrChange w:id="1605" w:author="DONGTHUY" w:date="2010-07-04T16:22:00Z">
              <w:rPr>
                <w:rFonts w:ascii="Times New Roman" w:hAnsi="Times New Roman"/>
                <w:color w:val="000000"/>
                <w:sz w:val="26"/>
                <w:szCs w:val="26"/>
                <w:vertAlign w:val="superscript"/>
              </w:rPr>
            </w:rPrChange>
          </w:rPr>
          <w:delText>ỏ</w:delText>
        </w:r>
        <w:r w:rsidR="00051831" w:rsidRPr="00051831">
          <w:rPr>
            <w:highlight w:val="yellow"/>
            <w:rPrChange w:id="1606"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07"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08" w:author="DONGTHUY" w:date="2010-07-04T16:22:00Z">
              <w:rPr>
                <w:rFonts w:ascii="Times New Roman" w:hAnsi="Times New Roman"/>
                <w:color w:val="000000"/>
                <w:sz w:val="26"/>
                <w:szCs w:val="26"/>
                <w:vertAlign w:val="superscript"/>
              </w:rPr>
            </w:rPrChange>
          </w:rPr>
          <w:delText>c chia cùng v</w:delText>
        </w:r>
        <w:r w:rsidR="00051831" w:rsidRPr="00051831">
          <w:rPr>
            <w:rFonts w:ascii="Arial" w:hAnsi="Arial" w:cs="Arial"/>
            <w:highlight w:val="yellow"/>
            <w:rPrChange w:id="1609" w:author="DONGTHUY" w:date="2010-07-04T16:22:00Z">
              <w:rPr>
                <w:rFonts w:ascii="Times New Roman" w:hAnsi="Times New Roman"/>
                <w:color w:val="000000"/>
                <w:sz w:val="26"/>
                <w:szCs w:val="26"/>
                <w:vertAlign w:val="superscript"/>
              </w:rPr>
            </w:rPrChange>
          </w:rPr>
          <w:delText>ớ</w:delText>
        </w:r>
        <w:r w:rsidR="00051831" w:rsidRPr="00051831">
          <w:rPr>
            <w:highlight w:val="yellow"/>
            <w:rPrChange w:id="1610" w:author="DONGTHUY" w:date="2010-07-04T16:22:00Z">
              <w:rPr>
                <w:rFonts w:ascii="Times New Roman" w:hAnsi="Times New Roman"/>
                <w:color w:val="000000"/>
                <w:sz w:val="26"/>
                <w:szCs w:val="26"/>
                <w:vertAlign w:val="superscript"/>
              </w:rPr>
            </w:rPrChange>
          </w:rPr>
          <w:delText>i trình t</w:delText>
        </w:r>
        <w:r w:rsidR="00051831" w:rsidRPr="00051831">
          <w:rPr>
            <w:rFonts w:ascii="Arial" w:hAnsi="Arial" w:cs="Arial"/>
            <w:highlight w:val="yellow"/>
            <w:rPrChange w:id="1611"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12" w:author="DONGTHUY" w:date="2010-07-04T16:22:00Z">
              <w:rPr>
                <w:rFonts w:ascii="Times New Roman" w:hAnsi="Times New Roman"/>
                <w:color w:val="000000"/>
                <w:sz w:val="26"/>
                <w:szCs w:val="26"/>
                <w:vertAlign w:val="superscript"/>
              </w:rPr>
            </w:rPrChange>
          </w:rPr>
          <w:delText xml:space="preserve"> th</w:delText>
        </w:r>
        <w:r w:rsidR="00051831" w:rsidRPr="00051831">
          <w:rPr>
            <w:rFonts w:ascii="Arial" w:hAnsi="Arial" w:cs="Arial"/>
            <w:highlight w:val="yellow"/>
            <w:rPrChange w:id="161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14" w:author="DONGTHUY" w:date="2010-07-04T16:22:00Z">
              <w:rPr>
                <w:rFonts w:ascii="Times New Roman" w:hAnsi="Times New Roman"/>
                <w:color w:val="000000"/>
                <w:sz w:val="26"/>
                <w:szCs w:val="26"/>
                <w:vertAlign w:val="superscript"/>
              </w:rPr>
            </w:rPrChange>
          </w:rPr>
          <w:delText>c hi</w:delText>
        </w:r>
        <w:r w:rsidR="00051831" w:rsidRPr="00051831">
          <w:rPr>
            <w:rFonts w:ascii="Arial" w:hAnsi="Arial" w:cs="Arial"/>
            <w:highlight w:val="yellow"/>
            <w:rPrChange w:id="161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16" w:author="DONGTHUY" w:date="2010-07-04T16:22:00Z">
              <w:rPr>
                <w:rFonts w:ascii="Times New Roman" w:hAnsi="Times New Roman"/>
                <w:color w:val="000000"/>
                <w:sz w:val="26"/>
                <w:szCs w:val="26"/>
                <w:vertAlign w:val="superscript"/>
              </w:rPr>
            </w:rPrChange>
          </w:rPr>
          <w:delText>n chúng t</w:delText>
        </w:r>
        <w:r w:rsidR="00051831" w:rsidRPr="00051831">
          <w:rPr>
            <w:rFonts w:ascii="Arial" w:hAnsi="Arial" w:cs="Arial"/>
            <w:highlight w:val="yellow"/>
            <w:rPrChange w:id="1617"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18" w:author="DONGTHUY" w:date="2010-07-04T16:22:00Z">
              <w:rPr>
                <w:rFonts w:ascii="Times New Roman" w:hAnsi="Times New Roman"/>
                <w:color w:val="000000"/>
                <w:sz w:val="26"/>
                <w:szCs w:val="26"/>
                <w:vertAlign w:val="superscript"/>
              </w:rPr>
            </w:rPrChange>
          </w:rPr>
          <w:delText>o thành m</w:delText>
        </w:r>
        <w:r w:rsidR="00051831" w:rsidRPr="00051831">
          <w:rPr>
            <w:rFonts w:ascii="Arial" w:hAnsi="Arial" w:cs="Arial"/>
            <w:highlight w:val="yellow"/>
            <w:rPrChange w:id="1619"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620" w:author="DONGTHUY" w:date="2010-07-04T16:22:00Z">
              <w:rPr>
                <w:rFonts w:ascii="Times New Roman" w:hAnsi="Times New Roman"/>
                <w:color w:val="000000"/>
                <w:sz w:val="26"/>
                <w:szCs w:val="26"/>
                <w:vertAlign w:val="superscript"/>
              </w:rPr>
            </w:rPrChange>
          </w:rPr>
          <w:delText>t chu</w:delText>
        </w:r>
        <w:r w:rsidR="00051831" w:rsidRPr="00051831">
          <w:rPr>
            <w:rFonts w:ascii="Arial" w:hAnsi="Arial" w:cs="Arial"/>
            <w:highlight w:val="yellow"/>
            <w:rPrChange w:id="1621" w:author="DONGTHUY" w:date="2010-07-04T16:22:00Z">
              <w:rPr>
                <w:rFonts w:ascii="Times New Roman" w:hAnsi="Times New Roman"/>
                <w:color w:val="000000"/>
                <w:sz w:val="26"/>
                <w:szCs w:val="26"/>
                <w:vertAlign w:val="superscript"/>
              </w:rPr>
            </w:rPrChange>
          </w:rPr>
          <w:delText>ỗ</w:delText>
        </w:r>
        <w:r w:rsidR="00051831" w:rsidRPr="00051831">
          <w:rPr>
            <w:highlight w:val="yellow"/>
            <w:rPrChange w:id="1622" w:author="DONGTHUY" w:date="2010-07-04T16:22:00Z">
              <w:rPr>
                <w:rFonts w:ascii="Times New Roman" w:hAnsi="Times New Roman"/>
                <w:color w:val="000000"/>
                <w:sz w:val="26"/>
                <w:szCs w:val="26"/>
                <w:vertAlign w:val="superscript"/>
              </w:rPr>
            </w:rPrChange>
          </w:rPr>
          <w:delText>i tác v</w:delText>
        </w:r>
        <w:r w:rsidR="00051831" w:rsidRPr="00051831">
          <w:rPr>
            <w:rFonts w:ascii="Arial" w:hAnsi="Arial" w:cs="Arial"/>
            <w:highlight w:val="yellow"/>
            <w:rPrChange w:id="162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24"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25" w:author="DONGTHUY" w:date="2010-07-04T16:22:00Z">
              <w:rPr>
                <w:rFonts w:ascii="Times New Roman" w:hAnsi="Times New Roman"/>
                <w:color w:val="000000"/>
                <w:sz w:val="26"/>
                <w:szCs w:val="26"/>
                <w:vertAlign w:val="superscript"/>
              </w:rPr>
            </w:rPrChange>
          </w:rPr>
          <w:delText>ộ</w:delText>
        </w:r>
        <w:r w:rsidR="00051831" w:rsidRPr="00051831">
          <w:rPr>
            <w:highlight w:val="yellow"/>
            <w:rPrChange w:id="1626" w:author="DONGTHUY" w:date="2010-07-04T16:22:00Z">
              <w:rPr>
                <w:rFonts w:ascii="Times New Roman" w:hAnsi="Times New Roman"/>
                <w:color w:val="000000"/>
                <w:sz w:val="26"/>
                <w:szCs w:val="26"/>
                <w:vertAlign w:val="superscript"/>
              </w:rPr>
            </w:rPrChange>
          </w:rPr>
          <w:delText>c l</w:delText>
        </w:r>
        <w:r w:rsidR="00051831" w:rsidRPr="00051831">
          <w:rPr>
            <w:rFonts w:ascii="Arial" w:hAnsi="Arial" w:cs="Arial"/>
            <w:highlight w:val="yellow"/>
            <w:rPrChange w:id="162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28" w:author="DONGTHUY" w:date="2010-07-04T16:22:00Z">
              <w:rPr>
                <w:rFonts w:ascii="Times New Roman" w:hAnsi="Times New Roman"/>
                <w:color w:val="000000"/>
                <w:sz w:val="26"/>
                <w:szCs w:val="26"/>
                <w:vertAlign w:val="superscript"/>
              </w:rPr>
            </w:rPrChange>
          </w:rPr>
          <w:delText>p mà m</w:delText>
        </w:r>
        <w:r w:rsidR="00051831" w:rsidRPr="00051831">
          <w:rPr>
            <w:rFonts w:ascii="Arial" w:hAnsi="Arial" w:cs="Arial"/>
            <w:highlight w:val="yellow"/>
            <w:rPrChange w:id="162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30" w:author="DONGTHUY" w:date="2010-07-04T16:22:00Z">
              <w:rPr>
                <w:rFonts w:ascii="Times New Roman" w:hAnsi="Times New Roman"/>
                <w:color w:val="000000"/>
                <w:sz w:val="26"/>
                <w:szCs w:val="26"/>
                <w:vertAlign w:val="superscript"/>
              </w:rPr>
            </w:rPrChange>
          </w:rPr>
          <w:delText>c đích c</w:delText>
        </w:r>
        <w:r w:rsidR="00051831" w:rsidRPr="00051831">
          <w:rPr>
            <w:rFonts w:ascii="Arial" w:hAnsi="Arial" w:cs="Arial"/>
            <w:highlight w:val="yellow"/>
            <w:rPrChange w:id="1631"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632" w:author="DONGTHUY" w:date="2010-07-04T16:22:00Z">
              <w:rPr>
                <w:rFonts w:ascii="Times New Roman" w:hAnsi="Times New Roman"/>
                <w:color w:val="000000"/>
                <w:sz w:val="26"/>
                <w:szCs w:val="26"/>
                <w:vertAlign w:val="superscript"/>
              </w:rPr>
            </w:rPrChange>
          </w:rPr>
          <w:delText>a nó ch</w:delText>
        </w:r>
        <w:r w:rsidR="00051831" w:rsidRPr="00051831">
          <w:rPr>
            <w:rFonts w:ascii="Arial" w:hAnsi="Arial" w:cs="Arial"/>
            <w:highlight w:val="yellow"/>
            <w:rPrChange w:id="1633" w:author="DONGTHUY" w:date="2010-07-04T16:22:00Z">
              <w:rPr>
                <w:rFonts w:ascii="Times New Roman" w:hAnsi="Times New Roman"/>
                <w:color w:val="000000"/>
                <w:sz w:val="26"/>
                <w:szCs w:val="26"/>
                <w:vertAlign w:val="superscript"/>
              </w:rPr>
            </w:rPrChange>
          </w:rPr>
          <w:delText>ỉ</w:delText>
        </w:r>
        <w:r w:rsidR="00051831" w:rsidRPr="00051831">
          <w:rPr>
            <w:highlight w:val="yellow"/>
            <w:rPrChange w:id="1634" w:author="DONGTHUY" w:date="2010-07-04T16:22:00Z">
              <w:rPr>
                <w:rFonts w:ascii="Times New Roman" w:hAnsi="Times New Roman"/>
                <w:color w:val="000000"/>
                <w:sz w:val="26"/>
                <w:szCs w:val="26"/>
                <w:vertAlign w:val="superscript"/>
              </w:rPr>
            </w:rPrChange>
          </w:rPr>
          <w:delText xml:space="preserve"> có th</w:delText>
        </w:r>
        <w:r w:rsidR="00051831" w:rsidRPr="00051831">
          <w:rPr>
            <w:rFonts w:ascii="Arial" w:hAnsi="Arial" w:cs="Arial"/>
            <w:highlight w:val="yellow"/>
            <w:rPrChange w:id="1635" w:author="DONGTHUY" w:date="2010-07-04T16:22:00Z">
              <w:rPr>
                <w:rFonts w:ascii="Times New Roman" w:hAnsi="Times New Roman"/>
                <w:color w:val="000000"/>
                <w:sz w:val="26"/>
                <w:szCs w:val="26"/>
                <w:vertAlign w:val="superscript"/>
              </w:rPr>
            </w:rPrChange>
          </w:rPr>
          <w:delText>ể</w:delText>
        </w:r>
        <w:r w:rsidR="00051831" w:rsidRPr="00051831">
          <w:rPr>
            <w:highlight w:val="yellow"/>
            <w:rPrChange w:id="1636" w:author="DONGTHUY" w:date="2010-07-04T16:22:00Z">
              <w:rPr>
                <w:rFonts w:ascii="Times New Roman" w:hAnsi="Times New Roman"/>
                <w:color w:val="000000"/>
                <w:sz w:val="26"/>
                <w:szCs w:val="26"/>
                <w:vertAlign w:val="superscript"/>
              </w:rPr>
            </w:rPrChange>
          </w:rPr>
          <w:delText xml:space="preserve"> đ</w:delText>
        </w:r>
        <w:r w:rsidR="00051831" w:rsidRPr="00051831">
          <w:rPr>
            <w:rFonts w:ascii="Arial" w:hAnsi="Arial" w:cs="Arial"/>
            <w:highlight w:val="yellow"/>
            <w:rPrChange w:id="1637"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38" w:author="DONGTHUY" w:date="2010-07-04T16:22:00Z">
              <w:rPr>
                <w:rFonts w:ascii="Times New Roman" w:hAnsi="Times New Roman"/>
                <w:color w:val="000000"/>
                <w:sz w:val="26"/>
                <w:szCs w:val="26"/>
                <w:vertAlign w:val="superscript"/>
              </w:rPr>
            </w:rPrChange>
          </w:rPr>
          <w:delText>t đ</w:delText>
        </w:r>
        <w:r w:rsidR="00051831" w:rsidRPr="00051831">
          <w:rPr>
            <w:rFonts w:ascii="Arial" w:hAnsi="Arial" w:cs="Arial"/>
            <w:highlight w:val="yellow"/>
            <w:rPrChange w:id="1639"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40" w:author="DONGTHUY" w:date="2010-07-04T16:22:00Z">
              <w:rPr>
                <w:rFonts w:ascii="Times New Roman" w:hAnsi="Times New Roman"/>
                <w:color w:val="000000"/>
                <w:sz w:val="26"/>
                <w:szCs w:val="26"/>
                <w:vertAlign w:val="superscript"/>
              </w:rPr>
            </w:rPrChange>
          </w:rPr>
          <w:delText>c khi chúng đ</w:delText>
        </w:r>
        <w:r w:rsidR="00051831" w:rsidRPr="00051831">
          <w:rPr>
            <w:rFonts w:ascii="Arial" w:hAnsi="Arial" w:cs="Arial"/>
            <w:highlight w:val="yellow"/>
            <w:rPrChange w:id="1641" w:author="DONGTHUY" w:date="2010-07-04T16:22:00Z">
              <w:rPr>
                <w:rFonts w:ascii="Times New Roman" w:hAnsi="Times New Roman"/>
                <w:color w:val="000000"/>
                <w:sz w:val="26"/>
                <w:szCs w:val="26"/>
                <w:vertAlign w:val="superscript"/>
              </w:rPr>
            </w:rPrChange>
          </w:rPr>
          <w:delText>ượ</w:delText>
        </w:r>
        <w:r w:rsidR="00051831" w:rsidRPr="00051831">
          <w:rPr>
            <w:highlight w:val="yellow"/>
            <w:rPrChange w:id="1642" w:author="DONGTHUY" w:date="2010-07-04T16:22:00Z">
              <w:rPr>
                <w:rFonts w:ascii="Times New Roman" w:hAnsi="Times New Roman"/>
                <w:color w:val="000000"/>
                <w:sz w:val="26"/>
                <w:szCs w:val="26"/>
                <w:vertAlign w:val="superscript"/>
              </w:rPr>
            </w:rPrChange>
          </w:rPr>
          <w:delText>c th</w:delText>
        </w:r>
        <w:r w:rsidR="00051831" w:rsidRPr="00051831">
          <w:rPr>
            <w:rFonts w:ascii="Arial" w:hAnsi="Arial" w:cs="Arial"/>
            <w:highlight w:val="yellow"/>
            <w:rPrChange w:id="1643"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44" w:author="DONGTHUY" w:date="2010-07-04T16:22:00Z">
              <w:rPr>
                <w:rFonts w:ascii="Times New Roman" w:hAnsi="Times New Roman"/>
                <w:color w:val="000000"/>
                <w:sz w:val="26"/>
                <w:szCs w:val="26"/>
                <w:vertAlign w:val="superscript"/>
              </w:rPr>
            </w:rPrChange>
          </w:rPr>
          <w:delText>c thi đúng theo trình t</w:delText>
        </w:r>
        <w:r w:rsidR="00051831" w:rsidRPr="00051831">
          <w:rPr>
            <w:rFonts w:ascii="Arial" w:hAnsi="Arial" w:cs="Arial"/>
            <w:highlight w:val="yellow"/>
            <w:rPrChange w:id="1645"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46" w:author="DONGTHUY" w:date="2010-07-04T16:22:00Z">
              <w:rPr>
                <w:rFonts w:ascii="Times New Roman" w:hAnsi="Times New Roman"/>
                <w:color w:val="000000"/>
                <w:sz w:val="26"/>
                <w:szCs w:val="26"/>
                <w:vertAlign w:val="superscript"/>
              </w:rPr>
            </w:rPrChange>
          </w:rPr>
          <w:delText xml:space="preserve"> đã l</w:delText>
        </w:r>
        <w:r w:rsidR="00051831" w:rsidRPr="00051831">
          <w:rPr>
            <w:rFonts w:ascii="Arial" w:hAnsi="Arial" w:cs="Arial"/>
            <w:highlight w:val="yellow"/>
            <w:rPrChange w:id="164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48" w:author="DONGTHUY" w:date="2010-07-04T16:22:00Z">
              <w:rPr>
                <w:rFonts w:ascii="Times New Roman" w:hAnsi="Times New Roman"/>
                <w:color w:val="000000"/>
                <w:sz w:val="26"/>
                <w:szCs w:val="26"/>
                <w:vertAlign w:val="superscript"/>
              </w:rPr>
            </w:rPrChange>
          </w:rPr>
          <w:delText>p ra. Đó chính là nguyên nhân t</w:delText>
        </w:r>
        <w:r w:rsidR="00051831" w:rsidRPr="00051831">
          <w:rPr>
            <w:rFonts w:ascii="Arial" w:hAnsi="Arial" w:cs="Arial"/>
            <w:highlight w:val="yellow"/>
            <w:rPrChange w:id="1649"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50" w:author="DONGTHUY" w:date="2010-07-04T16:22:00Z">
              <w:rPr>
                <w:rFonts w:ascii="Times New Roman" w:hAnsi="Times New Roman"/>
                <w:color w:val="000000"/>
                <w:sz w:val="26"/>
                <w:szCs w:val="26"/>
                <w:vertAlign w:val="superscript"/>
              </w:rPr>
            </w:rPrChange>
          </w:rPr>
          <w:delText>i sao l</w:delText>
        </w:r>
        <w:r w:rsidR="00051831" w:rsidRPr="00051831">
          <w:rPr>
            <w:rFonts w:ascii="Arial" w:hAnsi="Arial" w:cs="Arial"/>
            <w:highlight w:val="yellow"/>
            <w:rPrChange w:id="1651" w:author="DONGTHUY" w:date="2010-07-04T16:22:00Z">
              <w:rPr>
                <w:rFonts w:ascii="Times New Roman" w:hAnsi="Times New Roman"/>
                <w:color w:val="000000"/>
                <w:sz w:val="26"/>
                <w:szCs w:val="26"/>
                <w:vertAlign w:val="superscript"/>
              </w:rPr>
            </w:rPrChange>
          </w:rPr>
          <w:delText>ạ</w:delText>
        </w:r>
        <w:r w:rsidR="00051831" w:rsidRPr="00051831">
          <w:rPr>
            <w:highlight w:val="yellow"/>
            <w:rPrChange w:id="1652" w:author="DONGTHUY" w:date="2010-07-04T16:22:00Z">
              <w:rPr>
                <w:rFonts w:ascii="Times New Roman" w:hAnsi="Times New Roman"/>
                <w:color w:val="000000"/>
                <w:sz w:val="26"/>
                <w:szCs w:val="26"/>
                <w:vertAlign w:val="superscript"/>
              </w:rPr>
            </w:rPrChange>
          </w:rPr>
          <w:delText>i d</w:delText>
        </w:r>
        <w:r w:rsidR="00051831" w:rsidRPr="00051831">
          <w:rPr>
            <w:rFonts w:ascii="Arial" w:hAnsi="Arial" w:cs="Arial"/>
            <w:highlight w:val="yellow"/>
            <w:rPrChange w:id="1653" w:author="DONGTHUY" w:date="2010-07-04T16:22:00Z">
              <w:rPr>
                <w:rFonts w:ascii="Times New Roman" w:hAnsi="Times New Roman"/>
                <w:color w:val="000000"/>
                <w:sz w:val="26"/>
                <w:szCs w:val="26"/>
                <w:vertAlign w:val="superscript"/>
              </w:rPr>
            </w:rPrChange>
          </w:rPr>
          <w:delText>ẫ</w:delText>
        </w:r>
        <w:r w:rsidR="00051831" w:rsidRPr="00051831">
          <w:rPr>
            <w:highlight w:val="yellow"/>
            <w:rPrChange w:id="1654" w:author="DONGTHUY" w:date="2010-07-04T16:22:00Z">
              <w:rPr>
                <w:rFonts w:ascii="Times New Roman" w:hAnsi="Times New Roman"/>
                <w:color w:val="000000"/>
                <w:sz w:val="26"/>
                <w:szCs w:val="26"/>
                <w:vertAlign w:val="superscript"/>
              </w:rPr>
            </w:rPrChange>
          </w:rPr>
          <w:delText>n đ</w:delText>
        </w:r>
        <w:r w:rsidR="00051831" w:rsidRPr="00051831">
          <w:rPr>
            <w:rFonts w:ascii="Arial" w:hAnsi="Arial" w:cs="Arial"/>
            <w:highlight w:val="yellow"/>
            <w:rPrChange w:id="165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56" w:author="DONGTHUY" w:date="2010-07-04T16:22:00Z">
              <w:rPr>
                <w:rFonts w:ascii="Times New Roman" w:hAnsi="Times New Roman"/>
                <w:color w:val="000000"/>
                <w:sz w:val="26"/>
                <w:szCs w:val="26"/>
                <w:vertAlign w:val="superscript"/>
              </w:rPr>
            </w:rPrChange>
          </w:rPr>
          <w:delText>n s</w:delText>
        </w:r>
        <w:r w:rsidR="00051831" w:rsidRPr="00051831">
          <w:rPr>
            <w:rFonts w:ascii="Arial" w:hAnsi="Arial" w:cs="Arial"/>
            <w:highlight w:val="yellow"/>
            <w:rPrChange w:id="1657" w:author="DONGTHUY" w:date="2010-07-04T16:22:00Z">
              <w:rPr>
                <w:rFonts w:ascii="Times New Roman" w:hAnsi="Times New Roman"/>
                <w:color w:val="000000"/>
                <w:sz w:val="26"/>
                <w:szCs w:val="26"/>
                <w:vertAlign w:val="superscript"/>
              </w:rPr>
            </w:rPrChange>
          </w:rPr>
          <w:delText>ự</w:delText>
        </w:r>
        <w:r w:rsidR="00051831" w:rsidRPr="00051831">
          <w:rPr>
            <w:highlight w:val="yellow"/>
            <w:rPrChange w:id="1658" w:author="DONGTHUY" w:date="2010-07-04T16:22:00Z">
              <w:rPr>
                <w:rFonts w:ascii="Times New Roman" w:hAnsi="Times New Roman"/>
                <w:color w:val="000000"/>
                <w:sz w:val="26"/>
                <w:szCs w:val="26"/>
                <w:vertAlign w:val="superscript"/>
              </w:rPr>
            </w:rPrChange>
          </w:rPr>
          <w:delText xml:space="preserve"> xu</w:delText>
        </w:r>
        <w:r w:rsidR="00051831" w:rsidRPr="00051831">
          <w:rPr>
            <w:rFonts w:ascii="Arial" w:hAnsi="Arial" w:cs="Arial"/>
            <w:highlight w:val="yellow"/>
            <w:rPrChange w:id="1659" w:author="DONGTHUY" w:date="2010-07-04T16:22:00Z">
              <w:rPr>
                <w:rFonts w:ascii="Times New Roman" w:hAnsi="Times New Roman"/>
                <w:color w:val="000000"/>
                <w:sz w:val="26"/>
                <w:szCs w:val="26"/>
                <w:vertAlign w:val="superscript"/>
              </w:rPr>
            </w:rPrChange>
          </w:rPr>
          <w:delText>ấ</w:delText>
        </w:r>
        <w:r w:rsidR="00051831" w:rsidRPr="00051831">
          <w:rPr>
            <w:highlight w:val="yellow"/>
            <w:rPrChange w:id="1660" w:author="DONGTHUY" w:date="2010-07-04T16:22:00Z">
              <w:rPr>
                <w:rFonts w:ascii="Times New Roman" w:hAnsi="Times New Roman"/>
                <w:color w:val="000000"/>
                <w:sz w:val="26"/>
                <w:szCs w:val="26"/>
                <w:vertAlign w:val="superscript"/>
              </w:rPr>
            </w:rPrChange>
          </w:rPr>
          <w:delText>t hi</w:delText>
        </w:r>
        <w:r w:rsidR="00051831" w:rsidRPr="00051831">
          <w:rPr>
            <w:rFonts w:ascii="Arial" w:hAnsi="Arial" w:cs="Arial"/>
            <w:highlight w:val="yellow"/>
            <w:rPrChange w:id="166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62" w:author="DONGTHUY" w:date="2010-07-04T16:22:00Z">
              <w:rPr>
                <w:rFonts w:ascii="Times New Roman" w:hAnsi="Times New Roman"/>
                <w:color w:val="000000"/>
                <w:sz w:val="26"/>
                <w:szCs w:val="26"/>
                <w:vertAlign w:val="superscript"/>
              </w:rPr>
            </w:rPrChange>
          </w:rPr>
          <w:delText>n c</w:delText>
        </w:r>
        <w:r w:rsidR="00051831" w:rsidRPr="00051831">
          <w:rPr>
            <w:rFonts w:ascii="Arial" w:hAnsi="Arial" w:cs="Arial"/>
            <w:highlight w:val="yellow"/>
            <w:rPrChange w:id="1663"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664" w:author="DONGTHUY" w:date="2010-07-04T16:22:00Z">
              <w:rPr>
                <w:rFonts w:ascii="Times New Roman" w:hAnsi="Times New Roman"/>
                <w:color w:val="000000"/>
                <w:sz w:val="26"/>
                <w:szCs w:val="26"/>
                <w:vertAlign w:val="superscript"/>
              </w:rPr>
            </w:rPrChange>
          </w:rPr>
          <w:delText>a ti</w:delText>
        </w:r>
        <w:r w:rsidR="00051831" w:rsidRPr="00051831">
          <w:rPr>
            <w:rFonts w:ascii="Arial" w:hAnsi="Arial" w:cs="Arial"/>
            <w:highlight w:val="yellow"/>
            <w:rPrChange w:id="166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66" w:author="DONGTHUY" w:date="2010-07-04T16:22:00Z">
              <w:rPr>
                <w:rFonts w:ascii="Times New Roman" w:hAnsi="Times New Roman"/>
                <w:color w:val="000000"/>
                <w:sz w:val="26"/>
                <w:szCs w:val="26"/>
                <w:vertAlign w:val="superscript"/>
              </w:rPr>
            </w:rPrChange>
          </w:rPr>
          <w:delText>n trình nghi</w:delText>
        </w:r>
        <w:r w:rsidR="00051831" w:rsidRPr="00051831">
          <w:rPr>
            <w:rFonts w:ascii="Arial" w:hAnsi="Arial" w:cs="Arial"/>
            <w:highlight w:val="yellow"/>
            <w:rPrChange w:id="1667"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68" w:author="DONGTHUY" w:date="2010-07-04T16:22:00Z">
              <w:rPr>
                <w:rFonts w:ascii="Times New Roman" w:hAnsi="Times New Roman"/>
                <w:color w:val="000000"/>
                <w:sz w:val="26"/>
                <w:szCs w:val="26"/>
                <w:vertAlign w:val="superscript"/>
              </w:rPr>
            </w:rPrChange>
          </w:rPr>
          <w:delText>p v</w:delText>
        </w:r>
        <w:r w:rsidR="00051831" w:rsidRPr="00051831">
          <w:rPr>
            <w:rFonts w:ascii="Arial" w:hAnsi="Arial" w:cs="Arial"/>
            <w:highlight w:val="yellow"/>
            <w:rPrChange w:id="166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70" w:author="DONGTHUY" w:date="2010-07-04T16:22:00Z">
              <w:rPr>
                <w:rFonts w:ascii="Times New Roman" w:hAnsi="Times New Roman"/>
                <w:color w:val="000000"/>
                <w:sz w:val="26"/>
                <w:szCs w:val="26"/>
                <w:vertAlign w:val="superscript"/>
              </w:rPr>
            </w:rPrChange>
          </w:rPr>
          <w:delText>, cũng nh</w:delText>
        </w:r>
        <w:r w:rsidR="00051831" w:rsidRPr="00051831">
          <w:rPr>
            <w:rFonts w:ascii="Arial" w:hAnsi="Arial" w:cs="Arial"/>
            <w:highlight w:val="yellow"/>
            <w:rPrChange w:id="1671" w:author="DONGTHUY" w:date="2010-07-04T16:22:00Z">
              <w:rPr>
                <w:rFonts w:ascii="Times New Roman" w:hAnsi="Times New Roman"/>
                <w:color w:val="000000"/>
                <w:sz w:val="26"/>
                <w:szCs w:val="26"/>
                <w:vertAlign w:val="superscript"/>
              </w:rPr>
            </w:rPrChange>
          </w:rPr>
          <w:delText>ư</w:delText>
        </w:r>
        <w:r w:rsidR="00051831" w:rsidRPr="00051831">
          <w:rPr>
            <w:rFonts w:cs="Calibri"/>
            <w:highlight w:val="yellow"/>
            <w:rPrChange w:id="1672" w:author="DONGTHUY" w:date="2010-07-04T16:22:00Z">
              <w:rPr>
                <w:rFonts w:ascii="Times New Roman" w:hAnsi="Times New Roman"/>
                <w:color w:val="000000"/>
                <w:sz w:val="26"/>
                <w:szCs w:val="26"/>
                <w:vertAlign w:val="superscript"/>
              </w:rPr>
            </w:rPrChange>
          </w:rPr>
          <w:delText xml:space="preserve"> lu</w:delText>
        </w:r>
        <w:r w:rsidR="00051831" w:rsidRPr="00051831">
          <w:rPr>
            <w:rFonts w:ascii="Arial" w:hAnsi="Arial" w:cs="Arial"/>
            <w:highlight w:val="yellow"/>
            <w:rPrChange w:id="1673" w:author="DONGTHUY" w:date="2010-07-04T16:22:00Z">
              <w:rPr>
                <w:rFonts w:ascii="Times New Roman" w:hAnsi="Times New Roman"/>
                <w:color w:val="000000"/>
                <w:sz w:val="26"/>
                <w:szCs w:val="26"/>
                <w:vertAlign w:val="superscript"/>
              </w:rPr>
            </w:rPrChange>
          </w:rPr>
          <w:delText>ồ</w:delText>
        </w:r>
        <w:r w:rsidR="00051831" w:rsidRPr="00051831">
          <w:rPr>
            <w:highlight w:val="yellow"/>
            <w:rPrChange w:id="1674" w:author="DONGTHUY" w:date="2010-07-04T16:22:00Z">
              <w:rPr>
                <w:rFonts w:ascii="Times New Roman" w:hAnsi="Times New Roman"/>
                <w:color w:val="000000"/>
                <w:sz w:val="26"/>
                <w:szCs w:val="26"/>
                <w:vertAlign w:val="superscript"/>
              </w:rPr>
            </w:rPrChange>
          </w:rPr>
          <w:delText>ng công vi</w:delText>
        </w:r>
        <w:r w:rsidR="00051831" w:rsidRPr="00051831">
          <w:rPr>
            <w:rFonts w:ascii="Arial" w:hAnsi="Arial" w:cs="Arial"/>
            <w:highlight w:val="yellow"/>
            <w:rPrChange w:id="1675"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76" w:author="DONGTHUY" w:date="2010-07-04T16:22:00Z">
              <w:rPr>
                <w:rFonts w:ascii="Times New Roman" w:hAnsi="Times New Roman"/>
                <w:color w:val="000000"/>
                <w:sz w:val="26"/>
                <w:szCs w:val="26"/>
                <w:vertAlign w:val="superscript"/>
              </w:rPr>
            </w:rPrChange>
          </w:rPr>
          <w:delText>c. Chính vì v</w:delText>
        </w:r>
        <w:r w:rsidR="00051831" w:rsidRPr="00051831">
          <w:rPr>
            <w:rFonts w:ascii="Arial" w:hAnsi="Arial" w:cs="Arial"/>
            <w:highlight w:val="yellow"/>
            <w:rPrChange w:id="1677" w:author="DONGTHUY" w:date="2010-07-04T16:22:00Z">
              <w:rPr>
                <w:rFonts w:ascii="Times New Roman" w:hAnsi="Times New Roman"/>
                <w:color w:val="000000"/>
                <w:sz w:val="26"/>
                <w:szCs w:val="26"/>
                <w:vertAlign w:val="superscript"/>
              </w:rPr>
            </w:rPrChange>
          </w:rPr>
          <w:delText>ậ</w:delText>
        </w:r>
        <w:r w:rsidR="00051831" w:rsidRPr="00051831">
          <w:rPr>
            <w:highlight w:val="yellow"/>
            <w:rPrChange w:id="1678" w:author="DONGTHUY" w:date="2010-07-04T16:22:00Z">
              <w:rPr>
                <w:rFonts w:ascii="Times New Roman" w:hAnsi="Times New Roman"/>
                <w:color w:val="000000"/>
                <w:sz w:val="26"/>
                <w:szCs w:val="26"/>
                <w:vertAlign w:val="superscript"/>
              </w:rPr>
            </w:rPrChange>
          </w:rPr>
          <w:delText>y mà, do nhu c</w:delText>
        </w:r>
        <w:r w:rsidR="00051831" w:rsidRPr="00051831">
          <w:rPr>
            <w:rFonts w:ascii="Arial" w:hAnsi="Arial" w:cs="Arial"/>
            <w:highlight w:val="yellow"/>
            <w:rPrChange w:id="1679"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680" w:author="DONGTHUY" w:date="2010-07-04T16:22:00Z">
              <w:rPr>
                <w:rFonts w:ascii="Times New Roman" w:hAnsi="Times New Roman"/>
                <w:color w:val="000000"/>
                <w:sz w:val="26"/>
                <w:szCs w:val="26"/>
                <w:vertAlign w:val="superscript"/>
              </w:rPr>
            </w:rPrChange>
          </w:rPr>
          <w:delText>u doanh nghi</w:delText>
        </w:r>
        <w:r w:rsidR="00051831" w:rsidRPr="00051831">
          <w:rPr>
            <w:rFonts w:ascii="Arial" w:hAnsi="Arial" w:cs="Arial"/>
            <w:highlight w:val="yellow"/>
            <w:rPrChange w:id="168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82" w:author="DONGTHUY" w:date="2010-07-04T16:22:00Z">
              <w:rPr>
                <w:rFonts w:ascii="Times New Roman" w:hAnsi="Times New Roman"/>
                <w:color w:val="000000"/>
                <w:sz w:val="26"/>
                <w:szCs w:val="26"/>
                <w:vertAlign w:val="superscript"/>
              </w:rPr>
            </w:rPrChange>
          </w:rPr>
          <w:delText>p gi</w:delText>
        </w:r>
        <w:r w:rsidR="00051831" w:rsidRPr="00051831">
          <w:rPr>
            <w:rFonts w:ascii="Arial" w:hAnsi="Arial" w:cs="Arial"/>
            <w:highlight w:val="yellow"/>
            <w:rPrChange w:id="1683"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684" w:author="DONGTHUY" w:date="2010-07-04T16:22:00Z">
              <w:rPr>
                <w:rFonts w:ascii="Times New Roman" w:hAnsi="Times New Roman"/>
                <w:color w:val="000000"/>
                <w:sz w:val="26"/>
                <w:szCs w:val="26"/>
                <w:vertAlign w:val="superscript"/>
              </w:rPr>
            </w:rPrChange>
          </w:rPr>
          <w:delText>i quy</w:delText>
        </w:r>
        <w:r w:rsidR="00051831" w:rsidRPr="00051831">
          <w:rPr>
            <w:rFonts w:ascii="Arial" w:hAnsi="Arial" w:cs="Arial"/>
            <w:highlight w:val="yellow"/>
            <w:rPrChange w:id="168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86" w:author="DONGTHUY" w:date="2010-07-04T16:22:00Z">
              <w:rPr>
                <w:rFonts w:ascii="Times New Roman" w:hAnsi="Times New Roman"/>
                <w:color w:val="000000"/>
                <w:sz w:val="26"/>
                <w:szCs w:val="26"/>
                <w:vertAlign w:val="superscript"/>
              </w:rPr>
            </w:rPrChange>
          </w:rPr>
          <w:delText>t các bài toán kinh doanh b</w:delText>
        </w:r>
        <w:r w:rsidR="00051831" w:rsidRPr="00051831">
          <w:rPr>
            <w:rFonts w:ascii="Arial" w:hAnsi="Arial" w:cs="Arial"/>
            <w:highlight w:val="yellow"/>
            <w:rPrChange w:id="1687" w:author="DONGTHUY" w:date="2010-07-04T16:22:00Z">
              <w:rPr>
                <w:rFonts w:ascii="Times New Roman" w:hAnsi="Times New Roman"/>
                <w:color w:val="000000"/>
                <w:sz w:val="26"/>
                <w:szCs w:val="26"/>
                <w:vertAlign w:val="superscript"/>
              </w:rPr>
            </w:rPrChange>
          </w:rPr>
          <w:delText>ằ</w:delText>
        </w:r>
        <w:r w:rsidR="00051831" w:rsidRPr="00051831">
          <w:rPr>
            <w:highlight w:val="yellow"/>
            <w:rPrChange w:id="1688" w:author="DONGTHUY" w:date="2010-07-04T16:22:00Z">
              <w:rPr>
                <w:rFonts w:ascii="Times New Roman" w:hAnsi="Times New Roman"/>
                <w:color w:val="000000"/>
                <w:sz w:val="26"/>
                <w:szCs w:val="26"/>
                <w:vertAlign w:val="superscript"/>
              </w:rPr>
            </w:rPrChange>
          </w:rPr>
          <w:delText>ng ph</w:delText>
        </w:r>
        <w:r w:rsidR="00051831" w:rsidRPr="00051831">
          <w:rPr>
            <w:rFonts w:ascii="Arial" w:hAnsi="Arial" w:cs="Arial"/>
            <w:highlight w:val="yellow"/>
            <w:rPrChange w:id="1689" w:author="DONGTHUY" w:date="2010-07-04T16:22:00Z">
              <w:rPr>
                <w:rFonts w:ascii="Times New Roman" w:hAnsi="Times New Roman"/>
                <w:color w:val="000000"/>
                <w:sz w:val="26"/>
                <w:szCs w:val="26"/>
                <w:vertAlign w:val="superscript"/>
              </w:rPr>
            </w:rPrChange>
          </w:rPr>
          <w:delText>ươ</w:delText>
        </w:r>
        <w:r w:rsidR="00051831" w:rsidRPr="00051831">
          <w:rPr>
            <w:rFonts w:cs="Calibri"/>
            <w:highlight w:val="yellow"/>
            <w:rPrChange w:id="1690" w:author="DONGTHUY" w:date="2010-07-04T16:22:00Z">
              <w:rPr>
                <w:rFonts w:ascii="Times New Roman" w:hAnsi="Times New Roman"/>
                <w:color w:val="000000"/>
                <w:sz w:val="26"/>
                <w:szCs w:val="26"/>
                <w:vertAlign w:val="superscript"/>
              </w:rPr>
            </w:rPrChange>
          </w:rPr>
          <w:delText>ng pháp s</w:delText>
        </w:r>
        <w:r w:rsidR="00051831" w:rsidRPr="00051831">
          <w:rPr>
            <w:rFonts w:ascii="Arial" w:hAnsi="Arial" w:cs="Arial"/>
            <w:highlight w:val="yellow"/>
            <w:rPrChange w:id="1691" w:author="DONGTHUY" w:date="2010-07-04T16:22:00Z">
              <w:rPr>
                <w:rFonts w:ascii="Times New Roman" w:hAnsi="Times New Roman"/>
                <w:color w:val="000000"/>
                <w:sz w:val="26"/>
                <w:szCs w:val="26"/>
                <w:vertAlign w:val="superscript"/>
              </w:rPr>
            </w:rPrChange>
          </w:rPr>
          <w:delText>ử</w:delText>
        </w:r>
        <w:r w:rsidR="00051831" w:rsidRPr="00051831">
          <w:rPr>
            <w:highlight w:val="yellow"/>
            <w:rPrChange w:id="1692" w:author="DONGTHUY" w:date="2010-07-04T16:22:00Z">
              <w:rPr>
                <w:rFonts w:ascii="Times New Roman" w:hAnsi="Times New Roman"/>
                <w:color w:val="000000"/>
                <w:sz w:val="26"/>
                <w:szCs w:val="26"/>
                <w:vertAlign w:val="superscript"/>
              </w:rPr>
            </w:rPrChange>
          </w:rPr>
          <w:delText xml:space="preserve"> d</w:delText>
        </w:r>
        <w:r w:rsidR="00051831" w:rsidRPr="00051831">
          <w:rPr>
            <w:rFonts w:ascii="Arial" w:hAnsi="Arial" w:cs="Arial"/>
            <w:highlight w:val="yellow"/>
            <w:rPrChange w:id="1693"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694" w:author="DONGTHUY" w:date="2010-07-04T16:22:00Z">
              <w:rPr>
                <w:rFonts w:ascii="Times New Roman" w:hAnsi="Times New Roman"/>
                <w:color w:val="000000"/>
                <w:sz w:val="26"/>
                <w:szCs w:val="26"/>
                <w:vertAlign w:val="superscript"/>
              </w:rPr>
            </w:rPrChange>
          </w:rPr>
          <w:delText>ng ti</w:delText>
        </w:r>
        <w:r w:rsidR="00051831" w:rsidRPr="00051831">
          <w:rPr>
            <w:rFonts w:ascii="Arial" w:hAnsi="Arial" w:cs="Arial"/>
            <w:highlight w:val="yellow"/>
            <w:rPrChange w:id="1695" w:author="DONGTHUY" w:date="2010-07-04T16:22:00Z">
              <w:rPr>
                <w:rFonts w:ascii="Times New Roman" w:hAnsi="Times New Roman"/>
                <w:color w:val="000000"/>
                <w:sz w:val="26"/>
                <w:szCs w:val="26"/>
                <w:vertAlign w:val="superscript"/>
              </w:rPr>
            </w:rPrChange>
          </w:rPr>
          <w:delText>ế</w:delText>
        </w:r>
        <w:r w:rsidR="00051831" w:rsidRPr="00051831">
          <w:rPr>
            <w:highlight w:val="yellow"/>
            <w:rPrChange w:id="1696" w:author="DONGTHUY" w:date="2010-07-04T16:22:00Z">
              <w:rPr>
                <w:rFonts w:ascii="Times New Roman" w:hAnsi="Times New Roman"/>
                <w:color w:val="000000"/>
                <w:sz w:val="26"/>
                <w:szCs w:val="26"/>
                <w:vertAlign w:val="superscript"/>
              </w:rPr>
            </w:rPrChange>
          </w:rPr>
          <w:delText>n trình nghi</w:delText>
        </w:r>
        <w:r w:rsidR="00051831" w:rsidRPr="00051831">
          <w:rPr>
            <w:rFonts w:ascii="Arial" w:hAnsi="Arial" w:cs="Arial"/>
            <w:highlight w:val="yellow"/>
            <w:rPrChange w:id="1697"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698" w:author="DONGTHUY" w:date="2010-07-04T16:22:00Z">
              <w:rPr>
                <w:rFonts w:ascii="Times New Roman" w:hAnsi="Times New Roman"/>
                <w:color w:val="000000"/>
                <w:sz w:val="26"/>
                <w:szCs w:val="26"/>
                <w:vertAlign w:val="superscript"/>
              </w:rPr>
            </w:rPrChange>
          </w:rPr>
          <w:delText>p v</w:delText>
        </w:r>
        <w:r w:rsidR="00051831" w:rsidRPr="00051831">
          <w:rPr>
            <w:rFonts w:ascii="Arial" w:hAnsi="Arial" w:cs="Arial"/>
            <w:highlight w:val="yellow"/>
            <w:rPrChange w:id="1699"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00" w:author="DONGTHUY" w:date="2010-07-04T16:22:00Z">
              <w:rPr>
                <w:rFonts w:ascii="Times New Roman" w:hAnsi="Times New Roman"/>
                <w:color w:val="000000"/>
                <w:sz w:val="26"/>
                <w:szCs w:val="26"/>
                <w:vertAlign w:val="superscript"/>
              </w:rPr>
            </w:rPrChange>
          </w:rPr>
          <w:delText>, nên các s</w:delText>
        </w:r>
        <w:r w:rsidR="00051831" w:rsidRPr="00051831">
          <w:rPr>
            <w:rFonts w:ascii="Arial" w:hAnsi="Arial" w:cs="Arial"/>
            <w:highlight w:val="yellow"/>
            <w:rPrChange w:id="1701" w:author="DONGTHUY" w:date="2010-07-04T16:22:00Z">
              <w:rPr>
                <w:rFonts w:ascii="Times New Roman" w:hAnsi="Times New Roman"/>
                <w:color w:val="000000"/>
                <w:sz w:val="26"/>
                <w:szCs w:val="26"/>
                <w:vertAlign w:val="superscript"/>
              </w:rPr>
            </w:rPrChange>
          </w:rPr>
          <w:delText>ả</w:delText>
        </w:r>
        <w:r w:rsidR="00051831" w:rsidRPr="00051831">
          <w:rPr>
            <w:highlight w:val="yellow"/>
            <w:rPrChange w:id="1702" w:author="DONGTHUY" w:date="2010-07-04T16:22:00Z">
              <w:rPr>
                <w:rFonts w:ascii="Times New Roman" w:hAnsi="Times New Roman"/>
                <w:color w:val="000000"/>
                <w:sz w:val="26"/>
                <w:szCs w:val="26"/>
                <w:vertAlign w:val="superscript"/>
              </w:rPr>
            </w:rPrChange>
          </w:rPr>
          <w:delText>n ph</w:delText>
        </w:r>
        <w:r w:rsidR="00051831" w:rsidRPr="00051831">
          <w:rPr>
            <w:rFonts w:ascii="Arial" w:hAnsi="Arial" w:cs="Arial"/>
            <w:highlight w:val="yellow"/>
            <w:rPrChange w:id="1703" w:author="DONGTHUY" w:date="2010-07-04T16:22:00Z">
              <w:rPr>
                <w:rFonts w:ascii="Times New Roman" w:hAnsi="Times New Roman"/>
                <w:color w:val="000000"/>
                <w:sz w:val="26"/>
                <w:szCs w:val="26"/>
                <w:vertAlign w:val="superscript"/>
              </w:rPr>
            </w:rPrChange>
          </w:rPr>
          <w:delText>ẩ</w:delText>
        </w:r>
        <w:r w:rsidR="00051831" w:rsidRPr="00051831">
          <w:rPr>
            <w:highlight w:val="yellow"/>
            <w:rPrChange w:id="1704" w:author="DONGTHUY" w:date="2010-07-04T16:22:00Z">
              <w:rPr>
                <w:rFonts w:ascii="Times New Roman" w:hAnsi="Times New Roman"/>
                <w:color w:val="000000"/>
                <w:sz w:val="26"/>
                <w:szCs w:val="26"/>
                <w:vertAlign w:val="superscript"/>
              </w:rPr>
            </w:rPrChange>
          </w:rPr>
          <w:delText>m h</w:delText>
        </w:r>
        <w:r w:rsidR="00051831" w:rsidRPr="00051831">
          <w:rPr>
            <w:rFonts w:ascii="Arial" w:hAnsi="Arial" w:cs="Arial"/>
            <w:highlight w:val="yellow"/>
            <w:rPrChange w:id="1705" w:author="DONGTHUY" w:date="2010-07-04T16:22:00Z">
              <w:rPr>
                <w:rFonts w:ascii="Times New Roman" w:hAnsi="Times New Roman"/>
                <w:color w:val="000000"/>
                <w:sz w:val="26"/>
                <w:szCs w:val="26"/>
                <w:vertAlign w:val="superscript"/>
              </w:rPr>
            </w:rPrChange>
          </w:rPr>
          <w:delText>ỗ</w:delText>
        </w:r>
        <w:r w:rsidR="00051831" w:rsidRPr="00051831">
          <w:rPr>
            <w:highlight w:val="yellow"/>
            <w:rPrChange w:id="1706" w:author="DONGTHUY" w:date="2010-07-04T16:22:00Z">
              <w:rPr>
                <w:rFonts w:ascii="Times New Roman" w:hAnsi="Times New Roman"/>
                <w:color w:val="000000"/>
                <w:sz w:val="26"/>
                <w:szCs w:val="26"/>
                <w:vertAlign w:val="superscript"/>
              </w:rPr>
            </w:rPrChange>
          </w:rPr>
          <w:delText xml:space="preserve"> tr</w:delText>
        </w:r>
        <w:r w:rsidR="00051831" w:rsidRPr="00051831">
          <w:rPr>
            <w:rFonts w:ascii="Arial" w:hAnsi="Arial" w:cs="Arial"/>
            <w:highlight w:val="yellow"/>
            <w:rPrChange w:id="1707" w:author="DONGTHUY" w:date="2010-07-04T16:22:00Z">
              <w:rPr>
                <w:rFonts w:ascii="Times New Roman" w:hAnsi="Times New Roman"/>
                <w:color w:val="000000"/>
                <w:sz w:val="26"/>
                <w:szCs w:val="26"/>
                <w:vertAlign w:val="superscript"/>
              </w:rPr>
            </w:rPrChange>
          </w:rPr>
          <w:delText>ợ</w:delText>
        </w:r>
        <w:r w:rsidR="00051831" w:rsidRPr="00051831">
          <w:rPr>
            <w:highlight w:val="yellow"/>
            <w:rPrChange w:id="1708" w:author="DONGTHUY" w:date="2010-07-04T16:22:00Z">
              <w:rPr>
                <w:rFonts w:ascii="Times New Roman" w:hAnsi="Times New Roman"/>
                <w:color w:val="000000"/>
                <w:sz w:val="26"/>
                <w:szCs w:val="26"/>
                <w:vertAlign w:val="superscript"/>
              </w:rPr>
            </w:rPrChange>
          </w:rPr>
          <w:delText xml:space="preserve"> cho doanh nghi</w:delText>
        </w:r>
        <w:r w:rsidR="00051831" w:rsidRPr="00051831">
          <w:rPr>
            <w:rFonts w:ascii="Arial" w:hAnsi="Arial" w:cs="Arial"/>
            <w:highlight w:val="yellow"/>
            <w:rPrChange w:id="1709"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710" w:author="DONGTHUY" w:date="2010-07-04T16:22:00Z">
              <w:rPr>
                <w:rFonts w:ascii="Times New Roman" w:hAnsi="Times New Roman"/>
                <w:color w:val="000000"/>
                <w:sz w:val="26"/>
                <w:szCs w:val="26"/>
                <w:vertAlign w:val="superscript"/>
              </w:rPr>
            </w:rPrChange>
          </w:rPr>
          <w:delText>p d</w:delText>
        </w:r>
        <w:r w:rsidR="00051831" w:rsidRPr="00051831">
          <w:rPr>
            <w:rFonts w:ascii="Arial" w:hAnsi="Arial" w:cs="Arial"/>
            <w:highlight w:val="yellow"/>
            <w:rPrChange w:id="1711" w:author="DONGTHUY" w:date="2010-07-04T16:22:00Z">
              <w:rPr>
                <w:rFonts w:ascii="Times New Roman" w:hAnsi="Times New Roman"/>
                <w:color w:val="000000"/>
                <w:sz w:val="26"/>
                <w:szCs w:val="26"/>
                <w:vertAlign w:val="superscript"/>
              </w:rPr>
            </w:rPrChange>
          </w:rPr>
          <w:delText>ầ</w:delText>
        </w:r>
        <w:r w:rsidR="00051831" w:rsidRPr="00051831">
          <w:rPr>
            <w:highlight w:val="yellow"/>
            <w:rPrChange w:id="1712" w:author="DONGTHUY" w:date="2010-07-04T16:22:00Z">
              <w:rPr>
                <w:rFonts w:ascii="Times New Roman" w:hAnsi="Times New Roman"/>
                <w:color w:val="000000"/>
                <w:sz w:val="26"/>
                <w:szCs w:val="26"/>
                <w:vertAlign w:val="superscript"/>
              </w:rPr>
            </w:rPrChange>
          </w:rPr>
          <w:delText>n cũng có xu h</w:delText>
        </w:r>
        <w:r w:rsidR="00051831" w:rsidRPr="00051831">
          <w:rPr>
            <w:rFonts w:ascii="Arial" w:hAnsi="Arial" w:cs="Arial"/>
            <w:highlight w:val="yellow"/>
            <w:rPrChange w:id="1713" w:author="DONGTHUY" w:date="2010-07-04T16:22:00Z">
              <w:rPr>
                <w:rFonts w:ascii="Times New Roman" w:hAnsi="Times New Roman"/>
                <w:color w:val="000000"/>
                <w:sz w:val="26"/>
                <w:szCs w:val="26"/>
                <w:vertAlign w:val="superscript"/>
              </w:rPr>
            </w:rPrChange>
          </w:rPr>
          <w:delText>ướ</w:delText>
        </w:r>
        <w:r w:rsidR="00051831" w:rsidRPr="00051831">
          <w:rPr>
            <w:highlight w:val="yellow"/>
            <w:rPrChange w:id="1714" w:author="DONGTHUY" w:date="2010-07-04T16:22:00Z">
              <w:rPr>
                <w:rFonts w:ascii="Times New Roman" w:hAnsi="Times New Roman"/>
                <w:color w:val="000000"/>
                <w:sz w:val="26"/>
                <w:szCs w:val="26"/>
                <w:vertAlign w:val="superscript"/>
              </w:rPr>
            </w:rPrChange>
          </w:rPr>
          <w:delText>ng s</w:delText>
        </w:r>
        <w:r w:rsidR="00051831" w:rsidRPr="00051831">
          <w:rPr>
            <w:rFonts w:ascii="Arial" w:hAnsi="Arial" w:cs="Arial"/>
            <w:highlight w:val="yellow"/>
            <w:rPrChange w:id="1715" w:author="DONGTHUY" w:date="2010-07-04T16:22:00Z">
              <w:rPr>
                <w:rFonts w:ascii="Times New Roman" w:hAnsi="Times New Roman"/>
                <w:color w:val="000000"/>
                <w:sz w:val="26"/>
                <w:szCs w:val="26"/>
                <w:vertAlign w:val="superscript"/>
              </w:rPr>
            </w:rPrChange>
          </w:rPr>
          <w:delText>ử</w:delText>
        </w:r>
        <w:r w:rsidR="00051831" w:rsidRPr="00051831">
          <w:rPr>
            <w:highlight w:val="yellow"/>
            <w:rPrChange w:id="1716" w:author="DONGTHUY" w:date="2010-07-04T16:22:00Z">
              <w:rPr>
                <w:rFonts w:ascii="Times New Roman" w:hAnsi="Times New Roman"/>
                <w:color w:val="000000"/>
                <w:sz w:val="26"/>
                <w:szCs w:val="26"/>
                <w:vertAlign w:val="superscript"/>
              </w:rPr>
            </w:rPrChange>
          </w:rPr>
          <w:delText xml:space="preserve"> d</w:delText>
        </w:r>
        <w:r w:rsidR="00051831" w:rsidRPr="00051831">
          <w:rPr>
            <w:rFonts w:ascii="Arial" w:hAnsi="Arial" w:cs="Arial"/>
            <w:highlight w:val="yellow"/>
            <w:rPrChange w:id="1717"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18" w:author="DONGTHUY" w:date="2010-07-04T16:22:00Z">
              <w:rPr>
                <w:rFonts w:ascii="Times New Roman" w:hAnsi="Times New Roman"/>
                <w:color w:val="000000"/>
                <w:sz w:val="26"/>
                <w:szCs w:val="26"/>
                <w:vertAlign w:val="superscript"/>
              </w:rPr>
            </w:rPrChange>
          </w:rPr>
          <w:delText>ng Lu</w:delText>
        </w:r>
        <w:r w:rsidR="00051831" w:rsidRPr="00051831">
          <w:rPr>
            <w:rFonts w:ascii="Arial" w:hAnsi="Arial" w:cs="Arial"/>
            <w:highlight w:val="yellow"/>
            <w:rPrChange w:id="1719" w:author="DONGTHUY" w:date="2010-07-04T16:22:00Z">
              <w:rPr>
                <w:rFonts w:ascii="Times New Roman" w:hAnsi="Times New Roman"/>
                <w:color w:val="000000"/>
                <w:sz w:val="26"/>
                <w:szCs w:val="26"/>
                <w:vertAlign w:val="superscript"/>
              </w:rPr>
            </w:rPrChange>
          </w:rPr>
          <w:delText>ồ</w:delText>
        </w:r>
        <w:r w:rsidR="00051831" w:rsidRPr="00051831">
          <w:rPr>
            <w:highlight w:val="yellow"/>
            <w:rPrChange w:id="1720" w:author="DONGTHUY" w:date="2010-07-04T16:22:00Z">
              <w:rPr>
                <w:rFonts w:ascii="Times New Roman" w:hAnsi="Times New Roman"/>
                <w:color w:val="000000"/>
                <w:sz w:val="26"/>
                <w:szCs w:val="26"/>
                <w:vertAlign w:val="superscript"/>
              </w:rPr>
            </w:rPrChange>
          </w:rPr>
          <w:delText>ng công vi</w:delText>
        </w:r>
        <w:r w:rsidR="00051831" w:rsidRPr="00051831">
          <w:rPr>
            <w:rFonts w:ascii="Arial" w:hAnsi="Arial" w:cs="Arial"/>
            <w:highlight w:val="yellow"/>
            <w:rPrChange w:id="1721" w:author="DONGTHUY" w:date="2010-07-04T16:22:00Z">
              <w:rPr>
                <w:rFonts w:ascii="Times New Roman" w:hAnsi="Times New Roman"/>
                <w:color w:val="000000"/>
                <w:sz w:val="26"/>
                <w:szCs w:val="26"/>
                <w:vertAlign w:val="superscript"/>
              </w:rPr>
            </w:rPrChange>
          </w:rPr>
          <w:delText>ệ</w:delText>
        </w:r>
        <w:r w:rsidR="00051831" w:rsidRPr="00051831">
          <w:rPr>
            <w:highlight w:val="yellow"/>
            <w:rPrChange w:id="1722" w:author="DONGTHUY" w:date="2010-07-04T16:22:00Z">
              <w:rPr>
                <w:rFonts w:ascii="Times New Roman" w:hAnsi="Times New Roman"/>
                <w:color w:val="000000"/>
                <w:sz w:val="26"/>
                <w:szCs w:val="26"/>
                <w:vertAlign w:val="superscript"/>
              </w:rPr>
            </w:rPrChange>
          </w:rPr>
          <w:delText xml:space="preserve">c vào trong </w:delText>
        </w:r>
        <w:r w:rsidR="00051831" w:rsidRPr="00051831">
          <w:rPr>
            <w:rFonts w:ascii="Arial" w:hAnsi="Arial" w:cs="Arial"/>
            <w:highlight w:val="yellow"/>
            <w:rPrChange w:id="1723" w:author="DONGTHUY" w:date="2010-07-04T16:22:00Z">
              <w:rPr>
                <w:rFonts w:ascii="Times New Roman" w:hAnsi="Times New Roman"/>
                <w:color w:val="000000"/>
                <w:sz w:val="26"/>
                <w:szCs w:val="26"/>
                <w:vertAlign w:val="superscript"/>
              </w:rPr>
            </w:rPrChange>
          </w:rPr>
          <w:delText>ứ</w:delText>
        </w:r>
        <w:r w:rsidR="00051831" w:rsidRPr="00051831">
          <w:rPr>
            <w:highlight w:val="yellow"/>
            <w:rPrChange w:id="1724" w:author="DONGTHUY" w:date="2010-07-04T16:22:00Z">
              <w:rPr>
                <w:rFonts w:ascii="Times New Roman" w:hAnsi="Times New Roman"/>
                <w:color w:val="000000"/>
                <w:sz w:val="26"/>
                <w:szCs w:val="26"/>
                <w:vertAlign w:val="superscript"/>
              </w:rPr>
            </w:rPrChange>
          </w:rPr>
          <w:delText>ng d</w:delText>
        </w:r>
        <w:r w:rsidR="00051831" w:rsidRPr="00051831">
          <w:rPr>
            <w:rFonts w:ascii="Arial" w:hAnsi="Arial" w:cs="Arial"/>
            <w:highlight w:val="yellow"/>
            <w:rPrChange w:id="1725" w:author="DONGTHUY" w:date="2010-07-04T16:22:00Z">
              <w:rPr>
                <w:rFonts w:ascii="Times New Roman" w:hAnsi="Times New Roman"/>
                <w:color w:val="000000"/>
                <w:sz w:val="26"/>
                <w:szCs w:val="26"/>
                <w:vertAlign w:val="superscript"/>
              </w:rPr>
            </w:rPrChange>
          </w:rPr>
          <w:delText>ụ</w:delText>
        </w:r>
        <w:r w:rsidR="00051831" w:rsidRPr="00051831">
          <w:rPr>
            <w:highlight w:val="yellow"/>
            <w:rPrChange w:id="1726" w:author="DONGTHUY" w:date="2010-07-04T16:22:00Z">
              <w:rPr>
                <w:rFonts w:ascii="Times New Roman" w:hAnsi="Times New Roman"/>
                <w:color w:val="000000"/>
                <w:sz w:val="26"/>
                <w:szCs w:val="26"/>
                <w:vertAlign w:val="superscript"/>
              </w:rPr>
            </w:rPrChange>
          </w:rPr>
          <w:delText>ng c</w:delText>
        </w:r>
        <w:r w:rsidR="00051831" w:rsidRPr="00051831">
          <w:rPr>
            <w:rFonts w:ascii="Arial" w:hAnsi="Arial" w:cs="Arial"/>
            <w:highlight w:val="yellow"/>
            <w:rPrChange w:id="1727" w:author="DONGTHUY" w:date="2010-07-04T16:22:00Z">
              <w:rPr>
                <w:rFonts w:ascii="Times New Roman" w:hAnsi="Times New Roman"/>
                <w:color w:val="000000"/>
                <w:sz w:val="26"/>
                <w:szCs w:val="26"/>
                <w:vertAlign w:val="superscript"/>
              </w:rPr>
            </w:rPrChange>
          </w:rPr>
          <w:delText>ủ</w:delText>
        </w:r>
        <w:r w:rsidR="00051831" w:rsidRPr="00051831">
          <w:rPr>
            <w:highlight w:val="yellow"/>
            <w:rPrChange w:id="1728" w:author="DONGTHUY" w:date="2010-07-04T16:22:00Z">
              <w:rPr>
                <w:rFonts w:ascii="Times New Roman" w:hAnsi="Times New Roman"/>
                <w:color w:val="000000"/>
                <w:sz w:val="26"/>
                <w:szCs w:val="26"/>
                <w:vertAlign w:val="superscript"/>
              </w:rPr>
            </w:rPrChange>
          </w:rPr>
          <w:delText>a mình.</w:delText>
        </w:r>
      </w:del>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là một nền tảng do Microsoft xây dựng nhằm hỗ trợ người lập trình thiết kế ứng dụng sử dụng Luồng công việc. Với nền tảng này. Việc phát triển ứng dụng .Net trở nên dễ dàng hơn, đồng thời chất lượng ứng dụng cũng được nâng cao. Đây không phải là một ứng dụng độc lập, mà là một nền tảng phần mềm được thiết kế nhằm cho phép đưa Luồng công việc v</w:t>
      </w:r>
      <w:ins w:id="1729" w:author="DHA" w:date="2010-07-06T05:24:00Z">
        <w:r w:rsidR="00F860E5">
          <w:rPr>
            <w:rFonts w:ascii="Times New Roman" w:hAnsi="Times New Roman"/>
            <w:color w:val="000000"/>
            <w:sz w:val="26"/>
            <w:szCs w:val="26"/>
            <w:lang w:val="en-US"/>
          </w:rPr>
          <w:t>à</w:t>
        </w:r>
      </w:ins>
      <w:del w:id="1730" w:author="DHA" w:date="2010-07-06T05:24:00Z">
        <w:r w:rsidRPr="00734727" w:rsidDel="00F860E5">
          <w:rPr>
            <w:rFonts w:ascii="Times New Roman" w:hAnsi="Times New Roman"/>
            <w:color w:val="000000"/>
            <w:sz w:val="26"/>
            <w:szCs w:val="26"/>
          </w:rPr>
          <w:delText>a</w:delText>
        </w:r>
      </w:del>
      <w:r w:rsidRPr="00734727">
        <w:rPr>
          <w:rFonts w:ascii="Times New Roman" w:hAnsi="Times New Roman"/>
          <w:color w:val="000000"/>
          <w:sz w:val="26"/>
          <w:szCs w:val="26"/>
        </w:rPr>
        <w:t>o trong ứng dụng. Sức mạnh của việc sử dụng luồng công việc kết hợp vào trong ứng dụng là ở chỗ:</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hỗ trợ nghiệp vụ kinh doanh, WF giúp ta có thể kết hợp các quy luật kinh doanh.</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đòi hỏi nhiều tương tác với người dùng, WF cung cấp một loại ứng dụng chuyên biệt (WF State Machine) giúp thực thi các quy tắc luận lý nhằm xử lý các tương tác đó.</w:t>
      </w:r>
    </w:p>
    <w:p w:rsidR="004A0BCF" w:rsidRPr="00F22470" w:rsidRDefault="004A0BCF" w:rsidP="00A539B6">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Đối với những ứng dụng có khả năng tùy chỉnh cao, WF giúp ta tách biệc giữa các thành phần quy tắc kinh doanh với luồng thực thi. Điều này cho phép chúng ta có thể thay đổi được cả luồng điều khiển mà không ảnh hưởng đến những login bên dưới trong doanh nghiệp.</w:t>
      </w:r>
    </w:p>
    <w:p w:rsidR="004A0BCF" w:rsidRDefault="004A0BCF" w:rsidP="00784A8E">
      <w:pPr>
        <w:tabs>
          <w:tab w:val="left" w:pos="3185"/>
        </w:tabs>
        <w:ind w:firstLine="360"/>
        <w:jc w:val="both"/>
        <w:rPr>
          <w:rFonts w:ascii="Times New Roman" w:hAnsi="Times New Roman"/>
          <w:color w:val="000000"/>
          <w:sz w:val="26"/>
          <w:szCs w:val="26"/>
          <w:lang w:val="en-US"/>
        </w:rPr>
      </w:pPr>
      <w:r>
        <w:rPr>
          <w:rFonts w:ascii="Times New Roman" w:hAnsi="Times New Roman"/>
          <w:color w:val="000000"/>
          <w:sz w:val="26"/>
          <w:szCs w:val="26"/>
          <w:lang w:val="en-US"/>
        </w:rPr>
        <w:t>Đồng thời, WF cũng</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một kiến trúc mạnh mẽ và linh doạt cho việc phát triển ứng dụng luồng công việc</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Thúc đẩy sự nhất quán trong phát triển ứng dụng, giúp cải thiện năng suất trong việc tạo ra ứng dụng mới cũng như sửa chữa, nâng cấp ứng dụng cũ</w:t>
      </w:r>
    </w:p>
    <w:p w:rsidR="004A0BCF" w:rsidRPr="00D35FA1" w:rsidRDefault="00F860E5" w:rsidP="00A539B6">
      <w:pPr>
        <w:pStyle w:val="ListParagraph"/>
        <w:numPr>
          <w:ilvl w:val="0"/>
          <w:numId w:val="7"/>
        </w:numPr>
        <w:ind w:left="851" w:hanging="284"/>
        <w:jc w:val="both"/>
        <w:rPr>
          <w:rFonts w:ascii="Times New Roman" w:hAnsi="Times New Roman"/>
          <w:color w:val="000000"/>
          <w:sz w:val="26"/>
          <w:szCs w:val="26"/>
          <w:lang w:val="en-US"/>
        </w:rPr>
      </w:pPr>
      <w:ins w:id="1731" w:author="DHA" w:date="2010-07-06T05:25:00Z">
        <w:r>
          <w:rPr>
            <w:rFonts w:ascii="Times New Roman" w:hAnsi="Times New Roman"/>
            <w:color w:val="000000"/>
            <w:sz w:val="26"/>
            <w:szCs w:val="26"/>
            <w:lang w:val="en-US"/>
          </w:rPr>
          <w:t>Hỗ trợ hai kiểu định nghĩa luồng công việc khác nhau: Tuần tự hay Trạng thái -</w:t>
        </w:r>
      </w:ins>
      <w:ins w:id="1732" w:author="DHA" w:date="2010-07-06T05:26:00Z">
        <w:r>
          <w:rPr>
            <w:rFonts w:ascii="Times New Roman" w:hAnsi="Times New Roman"/>
            <w:color w:val="000000"/>
            <w:sz w:val="26"/>
            <w:szCs w:val="26"/>
            <w:lang w:val="en-US"/>
          </w:rPr>
          <w:t xml:space="preserve"> cho phép xây dựng luồng công việc theo hướng tương tác hệ thống hay tương tác với người dùng</w:t>
        </w:r>
      </w:ins>
      <w:ins w:id="1733" w:author="DHA" w:date="2010-07-06T05:25:00Z">
        <w:r>
          <w:rPr>
            <w:rFonts w:ascii="Times New Roman" w:hAnsi="Times New Roman"/>
            <w:color w:val="000000"/>
            <w:sz w:val="26"/>
            <w:szCs w:val="26"/>
            <w:lang w:val="en-US"/>
          </w:rPr>
          <w:t xml:space="preserve"> </w:t>
        </w:r>
      </w:ins>
      <w:del w:id="1734" w:author="DHA" w:date="2010-07-06T05:26:00Z">
        <w:r w:rsidR="004A0BCF" w:rsidRPr="00D35FA1" w:rsidDel="00F860E5">
          <w:rPr>
            <w:rFonts w:ascii="Times New Roman" w:hAnsi="Times New Roman"/>
            <w:color w:val="000000"/>
            <w:sz w:val="26"/>
            <w:szCs w:val="26"/>
            <w:lang w:val="en-US"/>
          </w:rPr>
          <w:delText>Hỗ trợ 2 định dạng Workflow khác nhau giúp giải quyết những vấn đề ở cả hai trường hợp: Tương tác hệ thống hay tương tác với người dùn</w:delText>
        </w:r>
      </w:del>
      <w:ins w:id="1735" w:author="DHA" w:date="2010-07-06T05:26:00Z">
        <w:r>
          <w:rPr>
            <w:rFonts w:ascii="Times New Roman" w:hAnsi="Times New Roman"/>
            <w:color w:val="000000"/>
            <w:sz w:val="26"/>
            <w:szCs w:val="26"/>
            <w:lang w:val="en-US"/>
          </w:rPr>
          <w:t>.</w:t>
        </w:r>
      </w:ins>
      <w:del w:id="1736" w:author="DHA" w:date="2010-07-06T05:26:00Z">
        <w:r w:rsidR="004A0BCF" w:rsidRPr="00D35FA1" w:rsidDel="00F860E5">
          <w:rPr>
            <w:rFonts w:ascii="Times New Roman" w:hAnsi="Times New Roman"/>
            <w:color w:val="000000"/>
            <w:sz w:val="26"/>
            <w:szCs w:val="26"/>
            <w:lang w:val="en-US"/>
          </w:rPr>
          <w:delText>g</w:delText>
        </w:r>
      </w:del>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Cung cấp dịch vụ Persistence, cho phép lưu</w:t>
      </w:r>
      <w:ins w:id="1737" w:author="DHA" w:date="2010-07-06T05:27:00Z">
        <w:r w:rsidR="00F860E5">
          <w:rPr>
            <w:rFonts w:ascii="Times New Roman" w:hAnsi="Times New Roman"/>
            <w:color w:val="000000"/>
            <w:sz w:val="26"/>
            <w:szCs w:val="26"/>
            <w:lang w:val="en-US"/>
          </w:rPr>
          <w:t xml:space="preserve"> </w:t>
        </w:r>
      </w:ins>
      <w:del w:id="1738" w:author="DHA" w:date="2010-07-06T05:27:00Z">
        <w:r w:rsidRPr="00D64D43" w:rsidDel="00F860E5">
          <w:rPr>
            <w:rFonts w:ascii="Times New Roman" w:hAnsi="Times New Roman"/>
            <w:color w:val="000000"/>
            <w:sz w:val="26"/>
            <w:szCs w:val="26"/>
            <w:lang w:val="en-US"/>
          </w:rPr>
          <w:delText xml:space="preserve"> lại </w:delText>
        </w:r>
      </w:del>
      <w:r w:rsidRPr="00D64D43">
        <w:rPr>
          <w:rFonts w:ascii="Times New Roman" w:hAnsi="Times New Roman"/>
          <w:color w:val="000000"/>
          <w:sz w:val="26"/>
          <w:szCs w:val="26"/>
          <w:lang w:val="en-US"/>
        </w:rPr>
        <w:t>và mở lại trạng thái thực hiện luồng công việc; đặc biệt quan trọng đối với những luồng công việc cần tương tác cao hoặc thời gian thực hiện lâu dài</w:t>
      </w:r>
      <w:ins w:id="1739" w:author="DHA" w:date="2010-07-06T05:27:00Z">
        <w:r w:rsidR="00F860E5">
          <w:rPr>
            <w:rFonts w:ascii="Times New Roman" w:hAnsi="Times New Roman"/>
            <w:color w:val="000000"/>
            <w:sz w:val="26"/>
            <w:szCs w:val="26"/>
            <w:lang w:val="en-US"/>
          </w:rPr>
          <w:t>. Đây là một dịch vụ rất quan trọng. Hệ thống được xây dựng trong luận văn này đã sử dụng dịch vụ này để lưu vết quá trình thực thi của các công đoạn trong quy trình.</w:t>
        </w:r>
      </w:ins>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Có khả năng mở rộng vô hạn; nghĩa là Microsoft cung cấp một số điểm mở rộng cho phép chúng ta có thể sửa đổi những thuộc tính mặc định của Luồng công việc. Chẳng hạn như khi dịch vụ SQL Persistence</w:t>
      </w:r>
      <w:ins w:id="1740" w:author="DHA" w:date="2010-07-06T05:28:00Z">
        <w:r w:rsidR="00F860E5">
          <w:rPr>
            <w:rFonts w:ascii="Times New Roman" w:hAnsi="Times New Roman"/>
            <w:color w:val="000000"/>
            <w:sz w:val="26"/>
            <w:szCs w:val="26"/>
            <w:lang w:val="en-US"/>
          </w:rPr>
          <w:t xml:space="preserve"> nêu trên</w:t>
        </w:r>
      </w:ins>
      <w:r w:rsidRPr="00D64D43">
        <w:rPr>
          <w:rFonts w:ascii="Times New Roman" w:hAnsi="Times New Roman"/>
          <w:color w:val="000000"/>
          <w:sz w:val="26"/>
          <w:szCs w:val="26"/>
          <w:lang w:val="en-US"/>
        </w:rPr>
        <w:t xml:space="preserve"> không đáp ứng được nhu cầu của chúng ta, chúng ta có thể tự xây dựng dịch vụ riêng của mình</w:t>
      </w:r>
    </w:p>
    <w:p w:rsidR="004A0BCF" w:rsidRPr="00D64D43" w:rsidRDefault="004A0BCF" w:rsidP="00A539B6">
      <w:pPr>
        <w:pStyle w:val="ListParagraph"/>
        <w:numPr>
          <w:ilvl w:val="0"/>
          <w:numId w:val="7"/>
        </w:numPr>
        <w:ind w:left="851" w:hanging="284"/>
        <w:jc w:val="both"/>
        <w:rPr>
          <w:rFonts w:ascii="Times New Roman" w:hAnsi="Times New Roman"/>
          <w:color w:val="000000"/>
          <w:sz w:val="26"/>
          <w:szCs w:val="26"/>
          <w:lang w:val="en-US"/>
        </w:rPr>
      </w:pPr>
      <w:r w:rsidRPr="00D64D43">
        <w:rPr>
          <w:rFonts w:ascii="Times New Roman" w:hAnsi="Times New Roman"/>
          <w:color w:val="000000"/>
          <w:sz w:val="26"/>
          <w:szCs w:val="26"/>
          <w:lang w:val="en-US"/>
        </w:rPr>
        <w:t>Được tích hợp vào trong Vis</w:t>
      </w:r>
      <w:del w:id="1741" w:author="DONGTHUY" w:date="2010-07-04T16:25:00Z">
        <w:r w:rsidRPr="00D64D43" w:rsidDel="00C83330">
          <w:rPr>
            <w:rFonts w:ascii="Times New Roman" w:hAnsi="Times New Roman"/>
            <w:color w:val="000000"/>
            <w:sz w:val="26"/>
            <w:szCs w:val="26"/>
            <w:lang w:val="en-US"/>
          </w:rPr>
          <w:delText>i</w:delText>
        </w:r>
      </w:del>
      <w:r w:rsidRPr="00D64D43">
        <w:rPr>
          <w:rFonts w:ascii="Times New Roman" w:hAnsi="Times New Roman"/>
          <w:color w:val="000000"/>
          <w:sz w:val="26"/>
          <w:szCs w:val="26"/>
          <w:lang w:val="en-US"/>
        </w:rPr>
        <w:t xml:space="preserve">ual Studio và cho phép sử dụng trong ứng dụng của chúng ta mà không đòi hỏi bất kì khoản chi </w:t>
      </w:r>
      <w:del w:id="1742" w:author="DHA" w:date="2010-07-06T05:28:00Z">
        <w:r w:rsidRPr="00D64D43" w:rsidDel="00F860E5">
          <w:rPr>
            <w:rFonts w:ascii="Times New Roman" w:hAnsi="Times New Roman"/>
            <w:color w:val="000000"/>
            <w:sz w:val="26"/>
            <w:szCs w:val="26"/>
            <w:lang w:val="en-US"/>
          </w:rPr>
          <w:delText xml:space="preserve">phí </w:delText>
        </w:r>
      </w:del>
      <w:ins w:id="1743" w:author="DHA" w:date="2010-07-06T05:28:00Z">
        <w:r w:rsidR="00F860E5">
          <w:rPr>
            <w:rFonts w:ascii="Times New Roman" w:hAnsi="Times New Roman"/>
            <w:color w:val="000000"/>
            <w:sz w:val="26"/>
            <w:szCs w:val="26"/>
            <w:lang w:val="en-US"/>
          </w:rPr>
          <w:t xml:space="preserve">trả </w:t>
        </w:r>
      </w:ins>
      <w:r w:rsidRPr="00D64D43">
        <w:rPr>
          <w:rFonts w:ascii="Times New Roman" w:hAnsi="Times New Roman"/>
          <w:color w:val="000000"/>
          <w:sz w:val="26"/>
          <w:szCs w:val="26"/>
          <w:lang w:val="en-US"/>
        </w:rPr>
        <w:t xml:space="preserve">nào.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lastRenderedPageBreak/>
        <w:t>Đây cũng chính là những nguyên nhân đã thuyết phục chúng tôi quyết định sử dụng WF để xây dựng ứng dụng.</w:t>
      </w:r>
    </w:p>
    <w:p w:rsidR="0077577D" w:rsidRPr="0077577D" w:rsidRDefault="0077577D" w:rsidP="0077577D">
      <w:pPr>
        <w:pStyle w:val="ListParagraph"/>
        <w:numPr>
          <w:ilvl w:val="0"/>
          <w:numId w:val="17"/>
        </w:numPr>
        <w:jc w:val="both"/>
        <w:rPr>
          <w:ins w:id="1744" w:author="DHA" w:date="2010-07-06T05:29:00Z"/>
          <w:rFonts w:ascii="Times New Roman" w:hAnsi="Times New Roman"/>
          <w:b/>
          <w:vanish/>
          <w:color w:val="000000"/>
          <w:sz w:val="26"/>
          <w:szCs w:val="26"/>
        </w:rPr>
      </w:pPr>
    </w:p>
    <w:p w:rsidR="004A0BCF" w:rsidRPr="00343EE1" w:rsidRDefault="004A0BCF" w:rsidP="0077577D">
      <w:pPr>
        <w:pStyle w:val="ListParagraph"/>
        <w:numPr>
          <w:ilvl w:val="1"/>
          <w:numId w:val="17"/>
        </w:numPr>
        <w:ind w:left="1004"/>
        <w:jc w:val="both"/>
        <w:rPr>
          <w:rFonts w:ascii="Times New Roman" w:hAnsi="Times New Roman"/>
          <w:b/>
          <w:color w:val="000000"/>
          <w:sz w:val="26"/>
          <w:szCs w:val="26"/>
        </w:rPr>
        <w:pPrChange w:id="1745" w:author="DHA" w:date="2010-07-06T05:29:00Z">
          <w:pPr>
            <w:pStyle w:val="ListParagraph"/>
            <w:numPr>
              <w:ilvl w:val="1"/>
              <w:numId w:val="17"/>
            </w:numPr>
            <w:ind w:left="284"/>
            <w:jc w:val="both"/>
          </w:pPr>
        </w:pPrChange>
      </w:pPr>
      <w:r w:rsidRPr="00343EE1">
        <w:rPr>
          <w:rFonts w:ascii="Times New Roman" w:hAnsi="Times New Roman"/>
          <w:b/>
          <w:color w:val="000000"/>
          <w:sz w:val="26"/>
          <w:szCs w:val="26"/>
        </w:rPr>
        <w:t>Kiến trúc cơ bản của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Sự ra đời của WF là nhu cầu cần thiết cho phép xây dựng các ứng dụng có các luồng công việc trở nên đơn giản hơn. Một </w:t>
      </w:r>
      <w:del w:id="1746" w:author="DHA" w:date="2010-07-06T05:29:00Z">
        <w:r w:rsidRPr="00734727" w:rsidDel="0077577D">
          <w:rPr>
            <w:rFonts w:ascii="Times New Roman" w:hAnsi="Times New Roman"/>
            <w:color w:val="000000"/>
            <w:sz w:val="26"/>
            <w:szCs w:val="26"/>
          </w:rPr>
          <w:delText xml:space="preserve">workflow </w:delText>
        </w:r>
      </w:del>
      <w:ins w:id="1747" w:author="DHA" w:date="2010-07-06T05:29:00Z">
        <w:r w:rsidR="0077577D">
          <w:rPr>
            <w:rFonts w:ascii="Times New Roman" w:hAnsi="Times New Roman"/>
            <w:color w:val="000000"/>
            <w:sz w:val="26"/>
            <w:szCs w:val="26"/>
            <w:lang w:val="en-US"/>
          </w:rPr>
          <w:t>luồng công việc</w:t>
        </w:r>
        <w:r w:rsidR="0077577D" w:rsidRPr="00734727">
          <w:rPr>
            <w:rFonts w:ascii="Times New Roman" w:hAnsi="Times New Roman"/>
            <w:color w:val="000000"/>
            <w:sz w:val="26"/>
            <w:szCs w:val="26"/>
          </w:rPr>
          <w:t xml:space="preserve"> </w:t>
        </w:r>
      </w:ins>
      <w:r w:rsidRPr="00734727">
        <w:rPr>
          <w:rFonts w:ascii="Times New Roman" w:hAnsi="Times New Roman"/>
          <w:color w:val="000000"/>
          <w:sz w:val="26"/>
          <w:szCs w:val="26"/>
        </w:rPr>
        <w:t xml:space="preserve">trong WF được tạo thành từ các </w:t>
      </w:r>
      <w:del w:id="1748" w:author="DHA" w:date="2010-07-06T05:29:00Z">
        <w:r w:rsidRPr="00734727" w:rsidDel="0077577D">
          <w:rPr>
            <w:rFonts w:ascii="Times New Roman" w:hAnsi="Times New Roman"/>
            <w:color w:val="000000"/>
            <w:sz w:val="26"/>
            <w:szCs w:val="26"/>
          </w:rPr>
          <w:delText>activity</w:delText>
        </w:r>
      </w:del>
      <w:ins w:id="1749" w:author="DHA" w:date="2010-07-06T05:29:00Z">
        <w:r w:rsidR="0077577D">
          <w:rPr>
            <w:rFonts w:ascii="Times New Roman" w:hAnsi="Times New Roman"/>
            <w:color w:val="000000"/>
            <w:sz w:val="26"/>
            <w:szCs w:val="26"/>
            <w:lang w:val="en-US"/>
          </w:rPr>
          <w:t>A</w:t>
        </w:r>
        <w:r w:rsidR="0077577D" w:rsidRPr="00734727">
          <w:rPr>
            <w:rFonts w:ascii="Times New Roman" w:hAnsi="Times New Roman"/>
            <w:color w:val="000000"/>
            <w:sz w:val="26"/>
            <w:szCs w:val="26"/>
          </w:rPr>
          <w:t>ctivity</w:t>
        </w:r>
      </w:ins>
      <w:r w:rsidRPr="00734727">
        <w:rPr>
          <w:rFonts w:ascii="Times New Roman" w:hAnsi="Times New Roman"/>
          <w:color w:val="000000"/>
          <w:sz w:val="26"/>
          <w:szCs w:val="26"/>
        </w:rPr>
        <w:t>, là các thực thể của các lớp. Nói đơn giản</w:t>
      </w:r>
      <w:ins w:id="1750" w:author="DHA" w:date="2010-07-06T05:33:00Z">
        <w:r w:rsidR="0077577D">
          <w:rPr>
            <w:rFonts w:ascii="Times New Roman" w:hAnsi="Times New Roman"/>
            <w:color w:val="000000"/>
            <w:sz w:val="26"/>
            <w:szCs w:val="26"/>
            <w:lang w:val="en-US"/>
          </w:rPr>
          <w:t xml:space="preserve"> hơn</w:t>
        </w:r>
      </w:ins>
      <w:r w:rsidRPr="00734727">
        <w:rPr>
          <w:rFonts w:ascii="Times New Roman" w:hAnsi="Times New Roman"/>
          <w:color w:val="000000"/>
          <w:sz w:val="26"/>
          <w:szCs w:val="26"/>
        </w:rPr>
        <w:t xml:space="preserve">, chúng ta có thể xem các  </w:t>
      </w:r>
      <w:r w:rsidR="00051831" w:rsidRPr="00051831">
        <w:rPr>
          <w:rFonts w:ascii="Times New Roman" w:hAnsi="Times New Roman"/>
          <w:color w:val="000000"/>
          <w:sz w:val="26"/>
          <w:szCs w:val="26"/>
          <w:highlight w:val="yellow"/>
          <w:rPrChange w:id="1751" w:author="DONGTHUY" w:date="2010-07-04T16:26:00Z">
            <w:rPr>
              <w:rFonts w:ascii="Times New Roman" w:hAnsi="Times New Roman"/>
              <w:color w:val="000000"/>
              <w:sz w:val="26"/>
              <w:szCs w:val="26"/>
              <w:vertAlign w:val="superscript"/>
            </w:rPr>
          </w:rPrChange>
        </w:rPr>
        <w:t>Activity</w:t>
      </w:r>
      <w:r w:rsidRPr="00734727">
        <w:rPr>
          <w:rFonts w:ascii="Times New Roman" w:hAnsi="Times New Roman"/>
          <w:color w:val="000000"/>
          <w:sz w:val="26"/>
          <w:szCs w:val="26"/>
        </w:rPr>
        <w:t xml:space="preserve"> như những </w:t>
      </w:r>
      <w:r w:rsidR="00051831" w:rsidRPr="00051831">
        <w:rPr>
          <w:rFonts w:ascii="Times New Roman" w:hAnsi="Times New Roman"/>
          <w:color w:val="000000"/>
          <w:sz w:val="26"/>
          <w:szCs w:val="26"/>
          <w:highlight w:val="yellow"/>
          <w:rPrChange w:id="1752" w:author="DONGTHUY" w:date="2010-07-04T16:26:00Z">
            <w:rPr>
              <w:rFonts w:ascii="Times New Roman" w:hAnsi="Times New Roman"/>
              <w:color w:val="000000"/>
              <w:sz w:val="26"/>
              <w:szCs w:val="26"/>
              <w:vertAlign w:val="superscript"/>
            </w:rPr>
          </w:rPrChange>
        </w:rPr>
        <w:t>control</w:t>
      </w:r>
      <w:r w:rsidRPr="00734727">
        <w:rPr>
          <w:rFonts w:ascii="Times New Roman" w:hAnsi="Times New Roman"/>
          <w:color w:val="000000"/>
          <w:sz w:val="26"/>
          <w:szCs w:val="26"/>
        </w:rPr>
        <w:t xml:space="preserve"> trong Winform. </w:t>
      </w:r>
    </w:p>
    <w:p w:rsidR="004A0BCF" w:rsidRPr="00734727" w:rsidRDefault="0077577D" w:rsidP="00784A8E">
      <w:pPr>
        <w:pStyle w:val="ListParagraph"/>
        <w:ind w:left="0" w:firstLine="270"/>
        <w:jc w:val="both"/>
        <w:rPr>
          <w:rFonts w:ascii="Times New Roman" w:hAnsi="Times New Roman"/>
          <w:color w:val="000000"/>
          <w:sz w:val="26"/>
          <w:szCs w:val="26"/>
        </w:rPr>
      </w:pPr>
      <w:ins w:id="1753" w:author="DHA" w:date="2010-07-06T05:33:00Z">
        <w:r>
          <w:rPr>
            <w:rFonts w:ascii="Times New Roman" w:hAnsi="Times New Roman"/>
            <w:color w:val="000000"/>
            <w:sz w:val="26"/>
            <w:szCs w:val="26"/>
            <w:lang w:val="en-US"/>
          </w:rPr>
          <w:t xml:space="preserve">Để xây dựng ứng dụng WF, </w:t>
        </w:r>
      </w:ins>
      <w:r w:rsidR="004A0BCF" w:rsidRPr="00734727">
        <w:rPr>
          <w:rFonts w:ascii="Times New Roman" w:hAnsi="Times New Roman"/>
          <w:color w:val="000000"/>
          <w:sz w:val="26"/>
          <w:szCs w:val="26"/>
        </w:rPr>
        <w:t xml:space="preserve">Microsoft cung cấp các </w:t>
      </w:r>
      <w:ins w:id="1754" w:author="DHA" w:date="2010-07-06T05:29:00Z">
        <w:r>
          <w:rPr>
            <w:rFonts w:ascii="Times New Roman" w:hAnsi="Times New Roman"/>
            <w:color w:val="000000"/>
            <w:sz w:val="26"/>
            <w:szCs w:val="26"/>
            <w:lang w:val="en-US"/>
          </w:rPr>
          <w:t>A</w:t>
        </w:r>
      </w:ins>
      <w:commentRangeStart w:id="1755"/>
      <w:del w:id="1756" w:author="DHA" w:date="2010-07-06T05:29:00Z">
        <w:r w:rsidR="004A0BCF" w:rsidRPr="00734727" w:rsidDel="0077577D">
          <w:rPr>
            <w:rFonts w:ascii="Times New Roman" w:hAnsi="Times New Roman"/>
            <w:color w:val="000000"/>
            <w:sz w:val="26"/>
            <w:szCs w:val="26"/>
          </w:rPr>
          <w:delText>a</w:delText>
        </w:r>
      </w:del>
      <w:r w:rsidR="004A0BCF" w:rsidRPr="00734727">
        <w:rPr>
          <w:rFonts w:ascii="Times New Roman" w:hAnsi="Times New Roman"/>
          <w:color w:val="000000"/>
          <w:sz w:val="26"/>
          <w:szCs w:val="26"/>
        </w:rPr>
        <w:t>ctivity</w:t>
      </w:r>
      <w:commentRangeEnd w:id="1755"/>
      <w:r w:rsidR="004A0BCF">
        <w:rPr>
          <w:rStyle w:val="CommentReference"/>
        </w:rPr>
        <w:commentReference w:id="1755"/>
      </w:r>
      <w:r w:rsidR="004A0BCF" w:rsidRPr="00734727">
        <w:rPr>
          <w:rFonts w:ascii="Times New Roman" w:hAnsi="Times New Roman"/>
          <w:color w:val="000000"/>
          <w:sz w:val="26"/>
          <w:szCs w:val="26"/>
        </w:rPr>
        <w:t xml:space="preserve"> cơ bản</w:t>
      </w:r>
      <w:ins w:id="1757" w:author="DHA" w:date="2010-07-06T05:29:00Z">
        <w:r>
          <w:rPr>
            <w:rStyle w:val="FootnoteReference"/>
            <w:rFonts w:ascii="Times New Roman" w:hAnsi="Times New Roman"/>
            <w:color w:val="000000"/>
            <w:sz w:val="26"/>
            <w:szCs w:val="26"/>
          </w:rPr>
          <w:footnoteReference w:id="12"/>
        </w:r>
      </w:ins>
      <w:ins w:id="1761" w:author="DHA" w:date="2010-07-06T05:31:00Z">
        <w:r>
          <w:rPr>
            <w:rFonts w:ascii="Times New Roman" w:hAnsi="Times New Roman"/>
            <w:color w:val="000000"/>
            <w:sz w:val="26"/>
            <w:szCs w:val="26"/>
            <w:lang w:val="en-US"/>
          </w:rPr>
          <w:t>,</w:t>
        </w:r>
      </w:ins>
      <w:r w:rsidR="004A0BCF" w:rsidRPr="00734727">
        <w:rPr>
          <w:rFonts w:ascii="Times New Roman" w:hAnsi="Times New Roman"/>
          <w:color w:val="000000"/>
          <w:sz w:val="26"/>
          <w:szCs w:val="26"/>
        </w:rPr>
        <w:t xml:space="preserve"> gọi là BAL</w:t>
      </w:r>
      <w:ins w:id="1762" w:author="DONGTHUY" w:date="2010-07-04T16:25:00Z">
        <w:r w:rsidR="004A0BCF">
          <w:rPr>
            <w:rFonts w:ascii="Times New Roman" w:hAnsi="Times New Roman"/>
            <w:color w:val="000000"/>
            <w:sz w:val="26"/>
            <w:szCs w:val="26"/>
            <w:lang w:val="en-US"/>
          </w:rPr>
          <w:t xml:space="preserve"> </w:t>
        </w:r>
      </w:ins>
      <w:r w:rsidR="004A0BCF" w:rsidRPr="00734727">
        <w:rPr>
          <w:rFonts w:ascii="Times New Roman" w:hAnsi="Times New Roman"/>
          <w:color w:val="000000"/>
          <w:sz w:val="26"/>
          <w:szCs w:val="26"/>
        </w:rPr>
        <w:t>(Base Activity Library</w:t>
      </w:r>
      <w:del w:id="1763" w:author="DHA" w:date="2010-07-06T05:33:00Z">
        <w:r w:rsidR="004A0BCF" w:rsidRPr="00734727" w:rsidDel="0077577D">
          <w:rPr>
            <w:rFonts w:ascii="Times New Roman" w:hAnsi="Times New Roman"/>
            <w:color w:val="000000"/>
            <w:sz w:val="26"/>
            <w:szCs w:val="26"/>
          </w:rPr>
          <w:delText xml:space="preserve">), </w:delText>
        </w:r>
      </w:del>
      <w:del w:id="1764" w:author="DHA" w:date="2010-07-06T05:31:00Z">
        <w:r w:rsidR="004A0BCF" w:rsidRPr="00734727" w:rsidDel="0077577D">
          <w:rPr>
            <w:rFonts w:ascii="Times New Roman" w:hAnsi="Times New Roman"/>
            <w:color w:val="000000"/>
            <w:sz w:val="26"/>
            <w:szCs w:val="26"/>
          </w:rPr>
          <w:delText>bên cạnh đó là những activity do người dùng tự định nghĩa</w:delText>
        </w:r>
      </w:del>
      <w:ins w:id="1765" w:author="DHA" w:date="2010-07-06T05:33:00Z">
        <w:r>
          <w:rPr>
            <w:rFonts w:ascii="Times New Roman" w:hAnsi="Times New Roman"/>
            <w:color w:val="000000"/>
            <w:sz w:val="26"/>
            <w:szCs w:val="26"/>
            <w:lang w:val="en-US"/>
          </w:rPr>
          <w:t>). Ngoài</w:t>
        </w:r>
      </w:ins>
      <w:ins w:id="1766" w:author="DHA" w:date="2010-07-06T05:31:00Z">
        <w:r>
          <w:rPr>
            <w:rFonts w:ascii="Times New Roman" w:hAnsi="Times New Roman"/>
            <w:color w:val="000000"/>
            <w:sz w:val="26"/>
            <w:szCs w:val="26"/>
            <w:lang w:val="en-US"/>
          </w:rPr>
          <w:t xml:space="preserve"> ra, người sử dụng có thể tự định nghĩa các Activity khác nhằm phục vụ nhu cầu thiết kế đặc trưng cho quy trình - gọi là các Custom Activity</w:t>
        </w:r>
      </w:ins>
      <w:r w:rsidR="004A0BCF" w:rsidRPr="00734727">
        <w:rPr>
          <w:rFonts w:ascii="Times New Roman" w:hAnsi="Times New Roman"/>
          <w:color w:val="000000"/>
          <w:sz w:val="26"/>
          <w:szCs w:val="26"/>
        </w:rPr>
        <w:t>. Để thiết kế một workflow thì chúng ta sử dụng Workflow Designer tích hợp sẵn trong Visual Studio hoặc bằng cách code trực tiếp.</w:t>
      </w:r>
    </w:p>
    <w:p w:rsidR="004A0BCF" w:rsidRPr="00F22470" w:rsidRDefault="004A0BCF" w:rsidP="00343EE1">
      <w:pPr>
        <w:pStyle w:val="ListParagraph"/>
        <w:numPr>
          <w:ilvl w:val="2"/>
          <w:numId w:val="17"/>
        </w:numPr>
        <w:ind w:left="284" w:firstLine="0"/>
        <w:jc w:val="both"/>
        <w:rPr>
          <w:rFonts w:ascii="Times New Roman" w:hAnsi="Times New Roman"/>
          <w:color w:val="000000"/>
          <w:sz w:val="26"/>
          <w:szCs w:val="26"/>
        </w:rPr>
      </w:pPr>
      <w:r w:rsidRPr="00F22470">
        <w:rPr>
          <w:rFonts w:ascii="Times New Roman" w:hAnsi="Times New Roman"/>
          <w:b/>
          <w:color w:val="000000"/>
          <w:sz w:val="26"/>
          <w:szCs w:val="26"/>
        </w:rPr>
        <w:t>Kiến trúc cơ bản của WF</w:t>
      </w:r>
      <w:ins w:id="1767" w:author="DONGTHUY" w:date="2010-07-04T16:27:00Z">
        <w:del w:id="1768" w:author="DHA" w:date="2010-07-06T05:34:00Z">
          <w:r w:rsidDel="0077577D">
            <w:rPr>
              <w:rFonts w:ascii="Times New Roman" w:hAnsi="Times New Roman"/>
              <w:b/>
              <w:color w:val="000000"/>
              <w:sz w:val="26"/>
              <w:szCs w:val="26"/>
              <w:lang w:val="en-US"/>
            </w:rPr>
            <w:delText>[trích dẫn???]</w:delText>
          </w:r>
        </w:del>
      </w:ins>
      <w:del w:id="1769" w:author="DHA" w:date="2010-07-06T05:34:00Z">
        <w:r w:rsidRPr="00F22470" w:rsidDel="0077577D">
          <w:rPr>
            <w:rFonts w:ascii="Times New Roman" w:hAnsi="Times New Roman"/>
            <w:b/>
            <w:color w:val="000000"/>
            <w:sz w:val="26"/>
            <w:szCs w:val="26"/>
          </w:rPr>
          <w:delText>:</w:delText>
        </w:r>
      </w:del>
      <w:ins w:id="1770" w:author="DHA" w:date="2010-07-06T05:34:00Z">
        <w:r w:rsidR="0077577D">
          <w:rPr>
            <w:rFonts w:ascii="Times New Roman" w:hAnsi="Times New Roman"/>
            <w:b/>
            <w:color w:val="000000"/>
            <w:sz w:val="26"/>
            <w:szCs w:val="26"/>
            <w:lang w:val="en-US"/>
          </w:rPr>
          <w:t>:</w:t>
        </w:r>
      </w:ins>
      <w:r w:rsidRPr="00F22470">
        <w:rPr>
          <w:rFonts w:ascii="Times New Roman" w:hAnsi="Times New Roman"/>
          <w:color w:val="000000"/>
          <w:sz w:val="26"/>
          <w:szCs w:val="26"/>
        </w:rPr>
        <w:t xml:space="preserve"> có thể được biểu diễn ngắn gọn như hình sau.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drawing>
          <wp:inline distT="0" distB="0" distL="0" distR="0">
            <wp:extent cx="2589530" cy="3115310"/>
            <wp:effectExtent l="19050" t="0" r="127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589530" cy="3115310"/>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Như vậy, WF là một trong những công nghệ nằm trong nền tảng .NET 3.0, cùng với WPF, WCF, CardSpace.</w:t>
      </w:r>
    </w:p>
    <w:p w:rsidR="004A0BCF" w:rsidRPr="00F22470" w:rsidRDefault="004A0BCF" w:rsidP="00343EE1">
      <w:pPr>
        <w:pStyle w:val="ListParagraph"/>
        <w:numPr>
          <w:ilvl w:val="2"/>
          <w:numId w:val="17"/>
        </w:numPr>
        <w:ind w:left="284" w:firstLine="0"/>
        <w:jc w:val="both"/>
        <w:rPr>
          <w:rFonts w:ascii="Times New Roman" w:hAnsi="Times New Roman"/>
          <w:b/>
          <w:color w:val="000000"/>
          <w:sz w:val="26"/>
          <w:szCs w:val="26"/>
        </w:rPr>
      </w:pPr>
      <w:r w:rsidRPr="00F22470">
        <w:rPr>
          <w:rFonts w:ascii="Times New Roman" w:hAnsi="Times New Roman"/>
          <w:b/>
          <w:color w:val="000000"/>
          <w:sz w:val="26"/>
          <w:szCs w:val="26"/>
        </w:rPr>
        <w:t>Cấu tạo của Luồng công việc trong WF</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 xml:space="preserve">Các Luồng công việc được cấu thành từ các activity, thường được tạo ra từ thư viện activity cơ bản của Microsoft cung cấp hoặc những activity tùy biến của người dùng. </w:t>
      </w:r>
    </w:p>
    <w:p w:rsidR="004A0BCF" w:rsidRPr="00C900E0" w:rsidRDefault="00AB7110" w:rsidP="00343EE1">
      <w:pPr>
        <w:ind w:firstLine="360"/>
        <w:jc w:val="center"/>
        <w:rPr>
          <w:rFonts w:ascii="Times New Roman" w:hAnsi="Times New Roman"/>
          <w:color w:val="000000"/>
          <w:sz w:val="26"/>
          <w:szCs w:val="26"/>
          <w:lang w:val="en-US"/>
        </w:rPr>
      </w:pPr>
      <w:r>
        <w:rPr>
          <w:rFonts w:ascii="Times New Roman" w:hAnsi="Times New Roman"/>
          <w:color w:val="000000"/>
          <w:sz w:val="26"/>
          <w:szCs w:val="26"/>
          <w:lang w:val="en-US"/>
        </w:rPr>
        <w:lastRenderedPageBreak/>
        <w:drawing>
          <wp:inline distT="0" distB="0" distL="0" distR="0">
            <wp:extent cx="1400175" cy="198247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400175" cy="1982470"/>
                    </a:xfrm>
                    <a:prstGeom prst="rect">
                      <a:avLst/>
                    </a:prstGeom>
                    <a:noFill/>
                    <a:ln w="9525">
                      <a:noFill/>
                      <a:miter lim="800000"/>
                      <a:headEnd/>
                      <a:tailEnd/>
                    </a:ln>
                  </pic:spPr>
                </pic:pic>
              </a:graphicData>
            </a:graphic>
          </wp:inline>
        </w:drawing>
      </w:r>
    </w:p>
    <w:p w:rsidR="004A0BCF" w:rsidRPr="00343EE1" w:rsidRDefault="004A0BCF" w:rsidP="00343EE1">
      <w:pPr>
        <w:pStyle w:val="ListParagraph"/>
        <w:numPr>
          <w:ilvl w:val="3"/>
          <w:numId w:val="17"/>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Activities:</w:t>
      </w:r>
      <w:r w:rsidRPr="00343EE1">
        <w:rPr>
          <w:rFonts w:ascii="Times New Roman" w:hAnsi="Times New Roman"/>
          <w:color w:val="000000"/>
          <w:sz w:val="26"/>
          <w:szCs w:val="26"/>
          <w:lang w:val="en-US"/>
        </w:rPr>
        <w:t xml:space="preserve"> Có 2 loại activity:</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 xml:space="preserve">BAL – thư viện cơ bản được cung cấp sẵn: có hơn 30 activity được xây dựng sẵn, từ cơ bản đến những activity phức tạp như web service. </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Tùy biến: là activity được định nghĩa bởi người dùng nhằm đáp ứng một nghiệp vụ nhất định nào đó.</w:t>
      </w:r>
    </w:p>
    <w:p w:rsidR="004A0BCF" w:rsidRDefault="004A0BCF" w:rsidP="00343EE1">
      <w:pPr>
        <w:pStyle w:val="ListParagraph"/>
        <w:numPr>
          <w:ilvl w:val="3"/>
          <w:numId w:val="18"/>
        </w:numPr>
        <w:ind w:left="284" w:firstLine="0"/>
        <w:jc w:val="both"/>
        <w:rPr>
          <w:rFonts w:ascii="Times New Roman" w:hAnsi="Times New Roman"/>
          <w:color w:val="000000"/>
          <w:sz w:val="26"/>
          <w:szCs w:val="26"/>
          <w:lang w:val="en-US"/>
        </w:rPr>
      </w:pPr>
      <w:r w:rsidRPr="00343EE1">
        <w:rPr>
          <w:rFonts w:ascii="Times New Roman" w:hAnsi="Times New Roman"/>
          <w:b/>
          <w:color w:val="000000"/>
          <w:sz w:val="26"/>
          <w:szCs w:val="26"/>
          <w:lang w:val="en-US"/>
        </w:rPr>
        <w:t>Sự lưu trú</w:t>
      </w:r>
      <w:r w:rsidRPr="003D22F6">
        <w:rPr>
          <w:rFonts w:ascii="Times New Roman" w:hAnsi="Times New Roman"/>
          <w:i/>
          <w:color w:val="000000"/>
          <w:sz w:val="26"/>
          <w:szCs w:val="26"/>
          <w:lang w:val="en-US"/>
        </w:rPr>
        <w:t>:</w:t>
      </w:r>
      <w:r w:rsidRPr="003D22F6">
        <w:rPr>
          <w:rFonts w:ascii="Times New Roman" w:hAnsi="Times New Roman"/>
          <w:color w:val="000000"/>
          <w:sz w:val="26"/>
          <w:szCs w:val="26"/>
          <w:lang w:val="en-US"/>
        </w:rPr>
        <w:t xml:space="preserve"> </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WF không phải là ứng dụng chạy độc lập nên nó cần được lưu trú trong một ứng dụng .NET nào đó như winform, ASP.NET, console, Web service… Với đặc tính này, WF chỉ cần tập trung vào xử lý các nghiệp vụ, việc tương tác sẽ được giao cho bất cứ ứng dụng nào khác trong .NET.</w:t>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Việc tương tác giữa WF và ứng dụng chủ: WF cung cấp cơ chế cho phép truyền dữ liệu vào ra workflow cùng với các phương thức để điều khiển sự kiện nhằm tương tác với bên ngoài. Có 2 cách giao tiếp:</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Để truyền tham số giao tiếp giữa workflow và ứng dụng chủ, ta truyền đối tượng Dictionary&lt;string, object&gt; vào phương thức CreateWorkFlow() của lớp WorkFlowRuntime.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Dùng dịch vụ giao tiếp nội tại (local communication services): được thực hiện giữa các lớp thông qua các sự kiện và phương thức. Ứng dụng chủ giao tiếp với workflow bằng cách kích hoạt các sự kiện được xử lý bên trong workflow. Ngược lại, workflow giao tiếp với ứng dụng chủ bằng cách gọi phương thức. Với cách này, ta cần phát triển một .NET interface định nghĩa các sự kiện và phương thức giao tiếp như sau:</w:t>
      </w:r>
    </w:p>
    <w:p w:rsidR="004A0BCF" w:rsidRPr="00C900E0" w:rsidRDefault="00AB7110" w:rsidP="00784A8E">
      <w:pPr>
        <w:ind w:left="1080" w:firstLine="360"/>
        <w:jc w:val="both"/>
        <w:rPr>
          <w:rFonts w:ascii="Times New Roman" w:hAnsi="Times New Roman"/>
          <w:color w:val="000000"/>
          <w:sz w:val="26"/>
          <w:szCs w:val="26"/>
          <w:lang w:val="en-US"/>
        </w:rPr>
      </w:pPr>
      <w:r>
        <w:rPr>
          <w:rFonts w:ascii="Times New Roman" w:hAnsi="Times New Roman"/>
          <w:color w:val="000000"/>
          <w:sz w:val="26"/>
          <w:szCs w:val="26"/>
          <w:lang w:val="en-US"/>
        </w:rPr>
        <w:lastRenderedPageBreak/>
        <w:drawing>
          <wp:inline distT="0" distB="0" distL="0" distR="0">
            <wp:extent cx="4749800" cy="371411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749800" cy="3714115"/>
                    </a:xfrm>
                    <a:prstGeom prst="rect">
                      <a:avLst/>
                    </a:prstGeom>
                    <a:noFill/>
                    <a:ln w="9525">
                      <a:noFill/>
                      <a:miter lim="800000"/>
                      <a:headEnd/>
                      <a:tailEnd/>
                    </a:ln>
                  </pic:spPr>
                </pic:pic>
              </a:graphicData>
            </a:graphic>
          </wp:inline>
        </w:drawing>
      </w:r>
    </w:p>
    <w:p w:rsidR="004A0BCF" w:rsidRPr="00734727" w:rsidRDefault="004A0BCF" w:rsidP="00784A8E">
      <w:pPr>
        <w:pStyle w:val="ListParagraph"/>
        <w:ind w:left="0" w:firstLine="270"/>
        <w:jc w:val="both"/>
        <w:rPr>
          <w:rFonts w:ascii="Times New Roman" w:hAnsi="Times New Roman"/>
          <w:color w:val="000000"/>
          <w:sz w:val="26"/>
          <w:szCs w:val="26"/>
        </w:rPr>
      </w:pPr>
      <w:r w:rsidRPr="00734727">
        <w:rPr>
          <w:rFonts w:ascii="Times New Roman" w:hAnsi="Times New Roman"/>
          <w:color w:val="000000"/>
          <w:sz w:val="26"/>
          <w:szCs w:val="26"/>
        </w:rPr>
        <w:t>Trong đó, interface ITalkWithMe có attribute ExternalDataExchange, giúp WF biết rằng interface này là một giao tiếp dịch vụ nội tại. Trong đó, phương thức TellSomethingToTheHost cho phép truyền message đến dịch vụ, SendAnEventToTheWorkFlow dùng để ứng dụng chủ phát sinh sự kiện NotifyTheWorkFlow.</w:t>
      </w:r>
    </w:p>
    <w:p w:rsidR="004A0BCF" w:rsidRPr="00343EE1" w:rsidRDefault="004A0BCF" w:rsidP="00343EE1">
      <w:pPr>
        <w:pStyle w:val="ListParagraph"/>
        <w:numPr>
          <w:ilvl w:val="3"/>
          <w:numId w:val="18"/>
        </w:numPr>
        <w:ind w:left="284" w:firstLine="0"/>
        <w:jc w:val="both"/>
        <w:rPr>
          <w:rFonts w:ascii="Times New Roman" w:hAnsi="Times New Roman"/>
          <w:b/>
          <w:color w:val="000000"/>
          <w:sz w:val="26"/>
          <w:szCs w:val="26"/>
          <w:lang w:val="en-US"/>
        </w:rPr>
      </w:pPr>
      <w:r w:rsidRPr="00343EE1">
        <w:rPr>
          <w:rFonts w:ascii="Times New Roman" w:hAnsi="Times New Roman"/>
          <w:b/>
          <w:color w:val="000000"/>
          <w:sz w:val="26"/>
          <w:szCs w:val="26"/>
          <w:lang w:val="en-US"/>
        </w:rPr>
        <w:t>Runtime Service trong WF</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lang w:val="en-US"/>
        </w:rPr>
      </w:pPr>
      <w:r w:rsidRPr="003D22F6">
        <w:rPr>
          <w:rFonts w:ascii="Times New Roman" w:hAnsi="Times New Roman"/>
          <w:color w:val="000000"/>
          <w:sz w:val="26"/>
          <w:szCs w:val="26"/>
          <w:lang w:val="en-US"/>
        </w:rPr>
        <w:t>Transaction</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Là dịch vụ đảm bảo các activity được thực hiện thành công toàn bộ. Chỉ cần 1 activity bị lỗi thì toàn bộ các hành động sẽ quay lui.Tuy nhiên nếu 1 số hành động diễn ra trong thời gian quá lâu thì không phải lúc nào cũng có thể quay lui, khi đó nó sẽ thực hiện 1 hành động để đảm bảo trạng thái ổn định của workflow.WF hỗ trợ 2 loại Transaction : ACID và long-running.Long-Running khác với ACID ở chỗ Long-Running có các Activity không thể quay lui.</w:t>
      </w:r>
    </w:p>
    <w:p w:rsidR="004A0BCF" w:rsidRPr="00BD4C9E"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DefaultWorkflowTransactionService, SharedConnectionWorkflow, TransactionService.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Tracking</w:t>
      </w:r>
      <w:r w:rsidRPr="003D22F6">
        <w:rPr>
          <w:rFonts w:ascii="Times New Roman" w:hAnsi="Times New Roman"/>
          <w:color w:val="000000"/>
          <w:sz w:val="26"/>
          <w:szCs w:val="26"/>
        </w:rPr>
        <w:t xml:space="preserve"> :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Dùng để theo dõi và truy vết lại sự thực thi của workflow.Có 2 loại tracking là tracking profile để xác định activity nào cần theo dõi và tracking channel dùng xác định loại phương tiện theo dõi là gì.TrackingService dùng để quản lý profile và channel cho workflow runtime.</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 : SQLTrackingService</w:t>
      </w:r>
    </w:p>
    <w:p w:rsidR="004A0BCF" w:rsidRPr="00C900E0" w:rsidRDefault="004A0BCF" w:rsidP="00343EE1">
      <w:pPr>
        <w:pStyle w:val="ListParagraph"/>
        <w:numPr>
          <w:ilvl w:val="0"/>
          <w:numId w:val="7"/>
        </w:numPr>
        <w:ind w:left="851" w:hanging="284"/>
        <w:jc w:val="both"/>
        <w:rPr>
          <w:rFonts w:ascii="Times New Roman" w:hAnsi="Times New Roman"/>
          <w:color w:val="000000"/>
          <w:sz w:val="26"/>
          <w:szCs w:val="26"/>
        </w:rPr>
      </w:pPr>
      <w:r w:rsidRPr="00BD4C9E">
        <w:rPr>
          <w:rFonts w:ascii="Times New Roman" w:hAnsi="Times New Roman"/>
          <w:color w:val="000000"/>
          <w:sz w:val="26"/>
          <w:szCs w:val="26"/>
          <w:lang w:val="en-US"/>
        </w:rPr>
        <w:t>Persistence</w:t>
      </w:r>
      <w:r w:rsidRPr="003D22F6">
        <w:rPr>
          <w:rFonts w:ascii="Times New Roman" w:hAnsi="Times New Roman"/>
          <w:color w:val="000000"/>
          <w:sz w:val="26"/>
          <w:szCs w:val="26"/>
        </w:rPr>
        <w:t xml:space="preserve">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Mô tả : Là cơ chế cho phép tháo workflow ra khỏi bộ nhớ và lưu ra phương tiện lưu trữ lâu dài như cơ sở dữ liệu.Điều này sẽ tránh làm tốn tài nguyên máy tính trong những lúc workflow không làm gì trong khoảng thời gian dài mà nó vẩn tồn tại trong bộ nhớ.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 xml:space="preserve">Các lớp sử dụng : SqlWorkflowPersistenceService </w:t>
      </w:r>
    </w:p>
    <w:p w:rsidR="004A0BCF" w:rsidRPr="00C900E0" w:rsidRDefault="004A0BCF" w:rsidP="00343EE1">
      <w:pPr>
        <w:pStyle w:val="ListParagraph"/>
        <w:numPr>
          <w:ilvl w:val="0"/>
          <w:numId w:val="11"/>
        </w:numPr>
        <w:ind w:left="851" w:hanging="283"/>
        <w:jc w:val="both"/>
        <w:rPr>
          <w:rFonts w:ascii="Times New Roman" w:hAnsi="Times New Roman"/>
          <w:color w:val="000000"/>
          <w:sz w:val="26"/>
          <w:szCs w:val="26"/>
        </w:rPr>
      </w:pPr>
      <w:r w:rsidRPr="003D22F6">
        <w:rPr>
          <w:rFonts w:ascii="Times New Roman" w:hAnsi="Times New Roman"/>
          <w:color w:val="000000"/>
          <w:sz w:val="26"/>
          <w:szCs w:val="26"/>
        </w:rPr>
        <w:t>Scheduling :</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Cho phép người dùng định nghĩa cách workflow thi hành trong mối quan hệ với các thread thế nào. Mặc định WF chạy các workflow theo cơ schế không đồng bộn, thức là khi workflow khởi động từ ứng dụng chủ, nó chạy trong một thread riêng biệt và trả về điều khiển cho ứng dụng chủ ngay lập tức. Điều này rất tốt cho ứng dụng như winform vì nó làm cho giao diện không bị “đơ”. Tuy nhiên với các ứng dụng web form hay web service chạy trên server, thì tốt hơn là khóa thread của ứng dụng chủ lại đợi cho workflow trả về điều khiển vì nếu không ứng dụng chủ mà hồi đáp cho client ngay thì không có giá trị gì hết.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 : Thông thường WF chạy các workflow khi nó xử lý nghiệp vụ thì nó chạy trên 1 thread riêng rồi đưa giá trị trả về cho ứng dụng chủ,điểu này tốt cho các ứng dụng dạng winform nhưng các ứng dụng trên server như web form hay web service thì tốt hơn hết là khóa luôn ứng dụng chủ lại chờ đến chừng nào workflow xử lý xong mới mở khóa ra và hiển thị lên web của client.Tại server khi request thì nó phải response lại liền, mà nếu workflow nó xử lý chưa xong thì không có giá trị để response nên khóa response lại đợi workflow trên server xử lý xong mới response 1 lần luôn. Tất cả việc điều khiển cơ chế thread như vậy được thực hiện bằng dịch vụ scheduling.</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1771"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DefaultWorkflowScheduler Service, ManualWorkflow SchedulerService</w:t>
      </w:r>
    </w:p>
    <w:p w:rsidR="004A0BCF" w:rsidRPr="00C900E0" w:rsidRDefault="004A0BCF" w:rsidP="00343EE1">
      <w:pPr>
        <w:pStyle w:val="ListParagraph"/>
        <w:numPr>
          <w:ilvl w:val="0"/>
          <w:numId w:val="7"/>
        </w:numPr>
        <w:ind w:left="851" w:hanging="283"/>
        <w:jc w:val="both"/>
        <w:rPr>
          <w:rFonts w:ascii="Times New Roman" w:hAnsi="Times New Roman"/>
          <w:color w:val="000000"/>
          <w:sz w:val="26"/>
          <w:szCs w:val="26"/>
        </w:rPr>
      </w:pPr>
      <w:r w:rsidRPr="00BD4C9E">
        <w:rPr>
          <w:rFonts w:ascii="Times New Roman" w:hAnsi="Times New Roman"/>
          <w:color w:val="000000"/>
          <w:sz w:val="26"/>
          <w:szCs w:val="26"/>
          <w:lang w:val="en-US"/>
        </w:rPr>
        <w:t>Workflow</w:t>
      </w:r>
      <w:r w:rsidRPr="003D22F6">
        <w:rPr>
          <w:rFonts w:ascii="Times New Roman" w:hAnsi="Times New Roman"/>
          <w:color w:val="000000"/>
          <w:sz w:val="26"/>
          <w:szCs w:val="26"/>
        </w:rPr>
        <w:t xml:space="preserve"> Loader</w:t>
      </w:r>
      <w:del w:id="1772"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Mô tả</w:t>
      </w:r>
      <w:del w:id="1773"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Cho phép tạo instance của workflow khi gọi phương thức CreateWorkflow</w:t>
      </w:r>
    </w:p>
    <w:p w:rsidR="004A0BCF" w:rsidRPr="00C900E0" w:rsidRDefault="004A0BCF" w:rsidP="00343EE1">
      <w:pPr>
        <w:pStyle w:val="ListParagraph"/>
        <w:numPr>
          <w:ilvl w:val="1"/>
          <w:numId w:val="11"/>
        </w:numPr>
        <w:ind w:left="1134" w:hanging="283"/>
        <w:jc w:val="both"/>
        <w:rPr>
          <w:rFonts w:ascii="Times New Roman" w:hAnsi="Times New Roman"/>
          <w:color w:val="000000"/>
          <w:sz w:val="26"/>
          <w:szCs w:val="26"/>
        </w:rPr>
      </w:pPr>
      <w:r w:rsidRPr="003D22F6">
        <w:rPr>
          <w:rFonts w:ascii="Times New Roman" w:hAnsi="Times New Roman"/>
          <w:color w:val="000000"/>
          <w:sz w:val="26"/>
          <w:szCs w:val="26"/>
        </w:rPr>
        <w:t>Các lớp sử dụng</w:t>
      </w:r>
      <w:del w:id="1774" w:author="DHA" w:date="2010-07-06T05:17:00Z">
        <w:r w:rsidRPr="003D22F6" w:rsidDel="00D2617A">
          <w:rPr>
            <w:rFonts w:ascii="Times New Roman" w:hAnsi="Times New Roman"/>
            <w:color w:val="000000"/>
            <w:sz w:val="26"/>
            <w:szCs w:val="26"/>
          </w:rPr>
          <w:delText xml:space="preserve"> </w:delText>
        </w:r>
      </w:del>
      <w:r w:rsidRPr="003D22F6">
        <w:rPr>
          <w:rFonts w:ascii="Times New Roman" w:hAnsi="Times New Roman"/>
          <w:color w:val="000000"/>
          <w:sz w:val="26"/>
          <w:szCs w:val="26"/>
        </w:rPr>
        <w:t>: DefaultWorkflow LoaderService</w:t>
      </w:r>
    </w:p>
    <w:p w:rsidR="004A0BCF" w:rsidRPr="00F22470" w:rsidRDefault="004A0BCF" w:rsidP="00343EE1">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Data Exchange</w:t>
      </w:r>
      <w:del w:id="1775"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Quản lý các dịch vụ truyền thông tùy biến</w:t>
      </w:r>
    </w:p>
    <w:p w:rsidR="0028479F" w:rsidRPr="0028479F" w:rsidRDefault="004A0BCF" w:rsidP="0028479F">
      <w:pPr>
        <w:pStyle w:val="ListParagraph"/>
        <w:numPr>
          <w:ilvl w:val="0"/>
          <w:numId w:val="7"/>
        </w:numPr>
        <w:ind w:left="851" w:hanging="284"/>
        <w:jc w:val="both"/>
        <w:rPr>
          <w:ins w:id="1776" w:author="DHA" w:date="2010-07-06T05:44:00Z"/>
          <w:rFonts w:ascii="Times New Roman" w:hAnsi="Times New Roman"/>
          <w:color w:val="000000"/>
          <w:sz w:val="26"/>
          <w:szCs w:val="26"/>
          <w:rPrChange w:id="1777" w:author="DHA" w:date="2010-07-06T05:44:00Z">
            <w:rPr>
              <w:ins w:id="1778" w:author="DHA" w:date="2010-07-06T05:44:00Z"/>
              <w:rFonts w:ascii="Times New Roman" w:hAnsi="Times New Roman"/>
              <w:color w:val="000000"/>
              <w:sz w:val="26"/>
              <w:szCs w:val="26"/>
              <w:lang w:val="en-US"/>
            </w:rPr>
          </w:rPrChange>
        </w:rPr>
      </w:pPr>
      <w:r w:rsidRPr="00F22470">
        <w:rPr>
          <w:rFonts w:ascii="Times New Roman" w:hAnsi="Times New Roman"/>
          <w:color w:val="000000"/>
          <w:sz w:val="26"/>
          <w:szCs w:val="26"/>
        </w:rPr>
        <w:t>Dịch vụ tùy biến (của người dùng)</w:t>
      </w:r>
      <w:del w:id="1779" w:author="DHA" w:date="2010-07-06T05:17:00Z">
        <w:r w:rsidRPr="00F22470" w:rsidDel="00D2617A">
          <w:rPr>
            <w:rFonts w:ascii="Times New Roman" w:hAnsi="Times New Roman"/>
            <w:color w:val="000000"/>
            <w:sz w:val="26"/>
            <w:szCs w:val="26"/>
          </w:rPr>
          <w:delText xml:space="preserve"> </w:delText>
        </w:r>
      </w:del>
      <w:r w:rsidRPr="00F22470">
        <w:rPr>
          <w:rFonts w:ascii="Times New Roman" w:hAnsi="Times New Roman"/>
          <w:color w:val="000000"/>
          <w:sz w:val="26"/>
          <w:szCs w:val="26"/>
        </w:rPr>
        <w:t>: WF cho phép người dùng định nghĩa các dịch vụ của</w:t>
      </w:r>
      <w:r w:rsidRPr="003D22F6">
        <w:rPr>
          <w:rFonts w:ascii="Times New Roman" w:hAnsi="Times New Roman"/>
          <w:color w:val="000000"/>
          <w:sz w:val="26"/>
          <w:szCs w:val="26"/>
        </w:rPr>
        <w:t xml:space="preserve"> riêng họ và được sử dụng như các dịch vụ chuẩn được cung cấp sẵn trong framework</w:t>
      </w:r>
    </w:p>
    <w:p w:rsidR="0028479F" w:rsidRDefault="0028479F" w:rsidP="002A4657">
      <w:pPr>
        <w:pStyle w:val="ListParagraph"/>
        <w:ind w:left="0" w:firstLine="360"/>
        <w:jc w:val="both"/>
        <w:rPr>
          <w:ins w:id="1780" w:author="DHA" w:date="2010-07-06T05:50:00Z"/>
          <w:rFonts w:ascii="Times New Roman" w:hAnsi="Times New Roman"/>
          <w:color w:val="000000"/>
          <w:sz w:val="26"/>
          <w:szCs w:val="26"/>
          <w:lang w:val="en-US"/>
        </w:rPr>
        <w:pPrChange w:id="1781" w:author="DHA" w:date="2010-07-06T05:48:00Z">
          <w:pPr>
            <w:pStyle w:val="ListParagraph"/>
            <w:numPr>
              <w:numId w:val="7"/>
            </w:numPr>
            <w:ind w:hanging="360"/>
            <w:jc w:val="both"/>
          </w:pPr>
        </w:pPrChange>
      </w:pPr>
      <w:ins w:id="1782" w:author="DHA" w:date="2010-07-06T05:44:00Z">
        <w:r w:rsidRPr="002A4657">
          <w:rPr>
            <w:rFonts w:ascii="Times New Roman" w:hAnsi="Times New Roman"/>
            <w:b/>
            <w:color w:val="000000"/>
            <w:sz w:val="26"/>
            <w:szCs w:val="26"/>
            <w:lang w:val="en-US"/>
            <w:rPrChange w:id="1783" w:author="DHA" w:date="2010-07-06T05:48:00Z">
              <w:rPr>
                <w:rFonts w:ascii="Times New Roman" w:hAnsi="Times New Roman"/>
                <w:color w:val="000000"/>
                <w:sz w:val="26"/>
                <w:szCs w:val="26"/>
                <w:lang w:val="en-US"/>
              </w:rPr>
            </w:rPrChange>
          </w:rPr>
          <w:t>4. Tóm lại</w:t>
        </w:r>
        <w:r>
          <w:rPr>
            <w:rFonts w:ascii="Times New Roman" w:hAnsi="Times New Roman"/>
            <w:color w:val="000000"/>
            <w:sz w:val="26"/>
            <w:szCs w:val="26"/>
            <w:lang w:val="en-US"/>
          </w:rPr>
          <w:t>,</w:t>
        </w:r>
      </w:ins>
      <w:ins w:id="1784" w:author="DHA" w:date="2010-07-06T05:45:00Z">
        <w:r>
          <w:rPr>
            <w:rFonts w:ascii="Times New Roman" w:hAnsi="Times New Roman"/>
            <w:color w:val="000000"/>
            <w:sz w:val="26"/>
            <w:szCs w:val="26"/>
            <w:lang w:val="en-US"/>
          </w:rPr>
          <w:t xml:space="preserve"> WF là một nền tảng rất lớn do Microsoft cung cấp với rất nhiều dịch vụ khác nhau, giúp người thiết kế có thể xây dựng được phần mềm đáp ứng các yêu cầu đa dạng trong quy trình doanh nghiệp. Tuy nhiên, WF cũng có một số hạn chế của nó</w:t>
        </w:r>
      </w:ins>
      <w:ins w:id="1785" w:author="DHA" w:date="2010-07-06T05:47:00Z">
        <w:r>
          <w:rPr>
            <w:rFonts w:ascii="Times New Roman" w:hAnsi="Times New Roman"/>
            <w:color w:val="000000"/>
            <w:sz w:val="26"/>
            <w:szCs w:val="26"/>
            <w:lang w:val="en-US"/>
          </w:rPr>
          <w:t xml:space="preserve"> (</w:t>
        </w:r>
      </w:ins>
      <w:ins w:id="1786" w:author="DHA" w:date="2010-07-06T05:45:00Z">
        <w:r>
          <w:rPr>
            <w:rFonts w:ascii="Times New Roman" w:hAnsi="Times New Roman"/>
            <w:color w:val="000000"/>
            <w:sz w:val="26"/>
            <w:szCs w:val="26"/>
            <w:lang w:val="en-US"/>
          </w:rPr>
          <w:t xml:space="preserve">như </w:t>
        </w:r>
      </w:ins>
      <w:ins w:id="1787" w:author="DHA" w:date="2010-07-06T05:47:00Z">
        <w:r>
          <w:rPr>
            <w:rFonts w:ascii="Times New Roman" w:hAnsi="Times New Roman"/>
            <w:color w:val="000000"/>
            <w:sz w:val="26"/>
            <w:szCs w:val="26"/>
            <w:lang w:val="en-US"/>
          </w:rPr>
          <w:t>khả năng thiết kế chỉ cho phép xây dựng mỗi thể hiện luồng công việc là một đơn vị riêng rẻ, nhỏ nhất, không thể phân cấp và chia lại</w:t>
        </w:r>
      </w:ins>
      <w:ins w:id="1788" w:author="DHA" w:date="2010-07-06T05:48:00Z">
        <w:r>
          <w:rPr>
            <w:rFonts w:ascii="Times New Roman" w:hAnsi="Times New Roman"/>
            <w:color w:val="000000"/>
            <w:sz w:val="26"/>
            <w:szCs w:val="26"/>
            <w:lang w:val="en-US"/>
          </w:rPr>
          <w:t>...)</w:t>
        </w:r>
      </w:ins>
      <w:ins w:id="1789" w:author="DHA" w:date="2010-07-06T05:49:00Z">
        <w:r w:rsidR="002A4657">
          <w:rPr>
            <w:rFonts w:ascii="Times New Roman" w:hAnsi="Times New Roman"/>
            <w:color w:val="000000"/>
            <w:sz w:val="26"/>
            <w:szCs w:val="26"/>
            <w:lang w:val="en-US"/>
          </w:rPr>
          <w:t xml:space="preserve">. WF4 ra đời vào tháng </w:t>
        </w:r>
        <w:r w:rsidR="002A4657">
          <w:rPr>
            <w:rFonts w:ascii="Times New Roman" w:hAnsi="Times New Roman"/>
            <w:color w:val="000000"/>
            <w:sz w:val="26"/>
            <w:szCs w:val="26"/>
            <w:lang w:val="en-US"/>
          </w:rPr>
          <w:lastRenderedPageBreak/>
          <w:t xml:space="preserve">4/2010 cùng với bộ .net Framework 4 </w:t>
        </w:r>
      </w:ins>
      <w:ins w:id="1790" w:author="DHA" w:date="2010-07-06T05:50:00Z">
        <w:r w:rsidR="002A4657">
          <w:rPr>
            <w:rFonts w:ascii="Times New Roman" w:hAnsi="Times New Roman"/>
            <w:color w:val="000000"/>
            <w:sz w:val="26"/>
            <w:szCs w:val="26"/>
            <w:lang w:val="en-US"/>
          </w:rPr>
          <w:t>nhằm để giải quyết các vấn đề hạn chế còn tồn đọng ở WF3.5 mà chúng tôi sử dụng để thiết kế trong khoa luận này.</w:t>
        </w:r>
      </w:ins>
    </w:p>
    <w:p w:rsidR="002A4657" w:rsidRPr="0028479F" w:rsidRDefault="002A4657" w:rsidP="002A4657">
      <w:pPr>
        <w:pStyle w:val="ListParagraph"/>
        <w:ind w:left="0" w:firstLine="360"/>
        <w:jc w:val="both"/>
        <w:rPr>
          <w:rFonts w:ascii="Times New Roman" w:hAnsi="Times New Roman"/>
          <w:color w:val="000000"/>
          <w:sz w:val="26"/>
          <w:szCs w:val="26"/>
        </w:rPr>
        <w:pPrChange w:id="1791" w:author="DHA" w:date="2010-07-06T05:48:00Z">
          <w:pPr>
            <w:pStyle w:val="ListParagraph"/>
            <w:numPr>
              <w:numId w:val="7"/>
            </w:numPr>
            <w:ind w:hanging="360"/>
            <w:jc w:val="both"/>
          </w:pPr>
        </w:pPrChange>
      </w:pPr>
      <w:ins w:id="1792" w:author="DHA" w:date="2010-07-06T05:50:00Z">
        <w:r>
          <w:rPr>
            <w:rFonts w:ascii="Times New Roman" w:hAnsi="Times New Roman"/>
            <w:color w:val="000000"/>
            <w:sz w:val="26"/>
            <w:szCs w:val="26"/>
            <w:lang w:val="en-US"/>
          </w:rPr>
          <w:t>Tuy nhiên, vì nhu cầu thực tế ứng dụng, chúng tôi không sử dụng toàn bộ các kiến thức tìm hiểu được để xây dựng hệ thống, mà chỉ sử dụng một phần nhỏ của nó; đó là thiết kế Luồng công việc sử dụng định dạng chuẩn XAML của Microsoft (vì định dạng này có cấu trúc, thích hợp trong việc sử dụng để vẽ sơ đồ luồng công việc), và dịch vụ Persistence. Vì thế phần nội dung của chương này chủ yếu chỉ nói đến hai phần này. Các kiến thức khác về WF cũng như luồng công việc nói chung</w:t>
        </w:r>
      </w:ins>
      <w:ins w:id="1793" w:author="DHA" w:date="2010-07-06T05:54:00Z">
        <w:r>
          <w:rPr>
            <w:rFonts w:ascii="Times New Roman" w:hAnsi="Times New Roman"/>
            <w:color w:val="000000"/>
            <w:sz w:val="26"/>
            <w:szCs w:val="26"/>
            <w:lang w:val="en-US"/>
          </w:rPr>
          <w:t xml:space="preserve"> đã</w:t>
        </w:r>
      </w:ins>
      <w:ins w:id="1794" w:author="DHA" w:date="2010-07-06T05:50:00Z">
        <w:r>
          <w:rPr>
            <w:rFonts w:ascii="Times New Roman" w:hAnsi="Times New Roman"/>
            <w:color w:val="000000"/>
            <w:sz w:val="26"/>
            <w:szCs w:val="26"/>
            <w:lang w:val="en-US"/>
          </w:rPr>
          <w:t xml:space="preserve"> tìm hiểu trong hai luận văn trước</w:t>
        </w:r>
      </w:ins>
      <w:ins w:id="1795" w:author="DHA" w:date="2010-07-06T05:54:00Z">
        <w:r>
          <w:rPr>
            <w:rFonts w:ascii="Times New Roman" w:hAnsi="Times New Roman"/>
            <w:color w:val="000000"/>
            <w:sz w:val="26"/>
            <w:szCs w:val="26"/>
            <w:lang w:val="en-US"/>
          </w:rPr>
          <w:t xml:space="preserve"> nên chúng tôi không đề cập ở đây.</w:t>
        </w:r>
      </w:ins>
    </w:p>
    <w:p w:rsidR="004A0BCF" w:rsidRPr="00343EE1" w:rsidDel="00D2617A" w:rsidRDefault="004A0BCF" w:rsidP="00343EE1">
      <w:pPr>
        <w:pStyle w:val="ListParagraph"/>
        <w:numPr>
          <w:ilvl w:val="0"/>
          <w:numId w:val="18"/>
        </w:numPr>
        <w:ind w:left="284" w:firstLine="0"/>
        <w:jc w:val="both"/>
        <w:rPr>
          <w:del w:id="1796" w:author="DHA" w:date="2010-07-06T05:16:00Z"/>
          <w:rFonts w:ascii="Times New Roman" w:hAnsi="Times New Roman"/>
          <w:b/>
          <w:color w:val="000000"/>
          <w:sz w:val="26"/>
          <w:szCs w:val="26"/>
        </w:rPr>
      </w:pPr>
      <w:del w:id="1797" w:author="DHA" w:date="2010-07-06T05:16:00Z">
        <w:r w:rsidRPr="00343EE1" w:rsidDel="00D2617A">
          <w:rPr>
            <w:rFonts w:ascii="Times New Roman" w:hAnsi="Times New Roman"/>
            <w:b/>
            <w:i/>
            <w:color w:val="000000"/>
            <w:sz w:val="26"/>
            <w:szCs w:val="26"/>
          </w:rPr>
          <w:delText xml:space="preserve">WfMC </w:delText>
        </w:r>
        <w:r w:rsidRPr="00343EE1" w:rsidDel="00D2617A">
          <w:rPr>
            <w:rFonts w:ascii="Times New Roman" w:hAnsi="Times New Roman"/>
            <w:b/>
            <w:color w:val="000000"/>
            <w:sz w:val="26"/>
            <w:szCs w:val="26"/>
          </w:rPr>
          <w:delText>vs. WWF - Các tiêu chuẩn:</w:delText>
        </w:r>
      </w:del>
    </w:p>
    <w:p w:rsidR="004A0BCF" w:rsidRPr="00343EE1" w:rsidDel="00D2617A" w:rsidRDefault="004A0BCF" w:rsidP="00343EE1">
      <w:pPr>
        <w:pStyle w:val="ListParagraph"/>
        <w:numPr>
          <w:ilvl w:val="1"/>
          <w:numId w:val="3"/>
        </w:numPr>
        <w:ind w:left="284" w:firstLine="0"/>
        <w:jc w:val="both"/>
        <w:rPr>
          <w:del w:id="1798" w:author="DHA" w:date="2010-07-06T05:16:00Z"/>
          <w:rFonts w:ascii="Times New Roman" w:hAnsi="Times New Roman"/>
          <w:b/>
          <w:color w:val="000000"/>
          <w:sz w:val="26"/>
          <w:szCs w:val="26"/>
        </w:rPr>
      </w:pPr>
      <w:del w:id="1799" w:author="DHA" w:date="2010-07-06T05:16:00Z">
        <w:r w:rsidRPr="00343EE1" w:rsidDel="00D2617A">
          <w:rPr>
            <w:rFonts w:ascii="Times New Roman" w:hAnsi="Times New Roman"/>
            <w:b/>
            <w:color w:val="000000"/>
            <w:sz w:val="26"/>
            <w:szCs w:val="26"/>
          </w:rPr>
          <w:delText>Biểu diễn mô hình Workflow:</w:delText>
        </w:r>
      </w:del>
    </w:p>
    <w:p w:rsidR="004A0BCF" w:rsidRPr="00165843" w:rsidDel="00D2617A" w:rsidRDefault="004A0BCF" w:rsidP="00165843">
      <w:pPr>
        <w:pStyle w:val="ListParagraph"/>
        <w:numPr>
          <w:ilvl w:val="2"/>
          <w:numId w:val="3"/>
        </w:numPr>
        <w:ind w:left="284" w:firstLine="0"/>
        <w:jc w:val="both"/>
        <w:rPr>
          <w:del w:id="1800" w:author="DHA" w:date="2010-07-06T05:16:00Z"/>
          <w:rFonts w:ascii="Times New Roman" w:hAnsi="Times New Roman"/>
          <w:b/>
          <w:color w:val="000000"/>
          <w:sz w:val="26"/>
          <w:szCs w:val="26"/>
          <w:lang w:val="en-US"/>
        </w:rPr>
      </w:pPr>
      <w:del w:id="1801" w:author="DHA" w:date="2010-07-06T05:16:00Z">
        <w:r w:rsidRPr="00165843" w:rsidDel="00D2617A">
          <w:rPr>
            <w:rFonts w:ascii="Times New Roman" w:hAnsi="Times New Roman"/>
            <w:b/>
            <w:color w:val="000000"/>
            <w:sz w:val="26"/>
            <w:szCs w:val="26"/>
            <w:lang w:val="en-US"/>
          </w:rPr>
          <w:delText>WfMC: XPDL and Wf-XML:</w:delText>
        </w:r>
      </w:del>
    </w:p>
    <w:p w:rsidR="004A0BCF" w:rsidRPr="00734727" w:rsidDel="00D2617A" w:rsidRDefault="004A0BCF" w:rsidP="00784A8E">
      <w:pPr>
        <w:pStyle w:val="ListParagraph"/>
        <w:ind w:left="0" w:firstLine="270"/>
        <w:jc w:val="both"/>
        <w:rPr>
          <w:del w:id="1802" w:author="DHA" w:date="2010-07-06T05:16:00Z"/>
          <w:rFonts w:ascii="Times New Roman" w:hAnsi="Times New Roman"/>
          <w:color w:val="000000"/>
          <w:sz w:val="26"/>
          <w:szCs w:val="26"/>
        </w:rPr>
      </w:pPr>
      <w:del w:id="1803" w:author="DHA" w:date="2010-07-06T05:16:00Z">
        <w:r w:rsidRPr="00734727" w:rsidDel="00D2617A">
          <w:rPr>
            <w:rFonts w:ascii="Times New Roman" w:hAnsi="Times New Roman"/>
            <w:color w:val="000000"/>
            <w:sz w:val="26"/>
            <w:szCs w:val="26"/>
          </w:rPr>
          <w:delText>WfMC định ra chuẩn thống nhất định dạng chung cho các phần mềm Luồng công việc trong việc imper và export các file Luồng công việc, Định nghĩa quy trình nghiệp vụ (Business Process Definition)</w:delText>
        </w:r>
        <w:r w:rsidRPr="00734727" w:rsidDel="00D2617A">
          <w:footnoteReference w:id="13"/>
        </w:r>
        <w:r w:rsidRPr="00734727" w:rsidDel="00D2617A">
          <w:rPr>
            <w:rFonts w:ascii="Times New Roman" w:hAnsi="Times New Roman"/>
            <w:color w:val="000000"/>
            <w:sz w:val="26"/>
            <w:szCs w:val="26"/>
          </w:rPr>
          <w:delTex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delText>
        </w:r>
      </w:del>
    </w:p>
    <w:p w:rsidR="004A0BCF" w:rsidRPr="00F22470" w:rsidDel="00D2617A" w:rsidRDefault="004A0BCF" w:rsidP="00165843">
      <w:pPr>
        <w:ind w:firstLine="284"/>
        <w:jc w:val="both"/>
        <w:rPr>
          <w:del w:id="1806" w:author="DHA" w:date="2010-07-06T05:16:00Z"/>
          <w:rFonts w:ascii="Times New Roman" w:hAnsi="Times New Roman"/>
          <w:color w:val="000000"/>
          <w:sz w:val="26"/>
          <w:szCs w:val="26"/>
        </w:rPr>
      </w:pPr>
      <w:del w:id="1807" w:author="DHA" w:date="2010-07-06T05:16:00Z">
        <w:r w:rsidRPr="00F22470" w:rsidDel="00D2617A">
          <w:rPr>
            <w:rFonts w:ascii="Times New Roman" w:hAnsi="Times New Roman"/>
            <w:color w:val="000000"/>
            <w:sz w:val="26"/>
            <w:szCs w:val="26"/>
          </w:rPr>
          <w:delText>Hiện nay, có hai chuẩn đã được WfMC đề nghị là XPDL và Wf-XML.</w:delText>
        </w:r>
      </w:del>
    </w:p>
    <w:p w:rsidR="004A0BCF" w:rsidRPr="00165843" w:rsidDel="00D2617A" w:rsidRDefault="004A0BCF" w:rsidP="00165843">
      <w:pPr>
        <w:ind w:left="284"/>
        <w:jc w:val="both"/>
        <w:rPr>
          <w:del w:id="1808" w:author="DHA" w:date="2010-07-06T05:16:00Z"/>
          <w:rFonts w:ascii="Times New Roman" w:hAnsi="Times New Roman"/>
          <w:b/>
          <w:color w:val="000000"/>
          <w:sz w:val="26"/>
          <w:szCs w:val="26"/>
        </w:rPr>
      </w:pPr>
      <w:del w:id="1809" w:author="DHA" w:date="2010-07-06T05:16:00Z">
        <w:r w:rsidRPr="00165843" w:rsidDel="00D2617A">
          <w:rPr>
            <w:rFonts w:ascii="Times New Roman" w:hAnsi="Times New Roman"/>
            <w:b/>
            <w:color w:val="000000"/>
            <w:sz w:val="26"/>
            <w:szCs w:val="26"/>
          </w:rPr>
          <w:delText>4.2.1.1 XPDL:</w:delText>
        </w:r>
      </w:del>
    </w:p>
    <w:p w:rsidR="004A0BCF" w:rsidRPr="00734727" w:rsidDel="00D2617A" w:rsidRDefault="004A0BCF" w:rsidP="00784A8E">
      <w:pPr>
        <w:pStyle w:val="ListParagraph"/>
        <w:ind w:left="0" w:firstLine="270"/>
        <w:jc w:val="both"/>
        <w:rPr>
          <w:del w:id="1810" w:author="DHA" w:date="2010-07-06T05:16:00Z"/>
          <w:rFonts w:ascii="Times New Roman" w:hAnsi="Times New Roman"/>
          <w:color w:val="000000"/>
          <w:sz w:val="26"/>
          <w:szCs w:val="26"/>
        </w:rPr>
      </w:pPr>
      <w:del w:id="1811" w:author="DHA" w:date="2010-07-06T05:16:00Z">
        <w:r w:rsidRPr="00734727" w:rsidDel="00D2617A">
          <w:rPr>
            <w:rFonts w:ascii="Times New Roman" w:hAnsi="Times New Roman"/>
            <w:color w:val="000000"/>
            <w:sz w:val="26"/>
            <w:szCs w:val="26"/>
          </w:rPr>
          <w:delTex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delText>
        </w:r>
      </w:del>
    </w:p>
    <w:p w:rsidR="004A0BCF" w:rsidRPr="00734727" w:rsidDel="00D2617A" w:rsidRDefault="004A0BCF" w:rsidP="00784A8E">
      <w:pPr>
        <w:pStyle w:val="ListParagraph"/>
        <w:ind w:left="0" w:firstLine="270"/>
        <w:jc w:val="both"/>
        <w:rPr>
          <w:del w:id="1812" w:author="DHA" w:date="2010-07-06T05:16:00Z"/>
          <w:rFonts w:ascii="Times New Roman" w:hAnsi="Times New Roman"/>
          <w:color w:val="000000"/>
          <w:sz w:val="26"/>
          <w:szCs w:val="26"/>
        </w:rPr>
      </w:pPr>
      <w:del w:id="1813" w:author="DHA" w:date="2010-07-06T05:16:00Z">
        <w:r w:rsidRPr="00734727" w:rsidDel="00D2617A">
          <w:rPr>
            <w:rFonts w:ascii="Times New Roman" w:hAnsi="Times New Roman"/>
            <w:color w:val="000000"/>
            <w:sz w:val="26"/>
            <w:szCs w:val="26"/>
          </w:rPr>
          <w:delTex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delText>
        </w:r>
      </w:del>
    </w:p>
    <w:p w:rsidR="002743F1" w:rsidRDefault="004A0BCF">
      <w:pPr>
        <w:pStyle w:val="ListParagraph"/>
        <w:ind w:left="0" w:firstLine="270"/>
        <w:jc w:val="both"/>
        <w:rPr>
          <w:del w:id="1814" w:author="DHA" w:date="2010-07-05T21:06:00Z"/>
          <w:rFonts w:ascii="Times New Roman" w:hAnsi="Times New Roman"/>
          <w:color w:val="000000"/>
          <w:sz w:val="26"/>
          <w:szCs w:val="26"/>
          <w:lang w:val="en-US"/>
          <w:rPrChange w:id="1815" w:author="DHA" w:date="2010-07-05T21:03:00Z">
            <w:rPr>
              <w:del w:id="1816" w:author="DHA" w:date="2010-07-05T21:06:00Z"/>
              <w:rFonts w:ascii="Times New Roman" w:hAnsi="Times New Roman"/>
              <w:color w:val="000000"/>
              <w:sz w:val="26"/>
              <w:szCs w:val="26"/>
            </w:rPr>
          </w:rPrChange>
        </w:rPr>
      </w:pPr>
      <w:del w:id="1817" w:author="DHA" w:date="2010-07-06T05:16:00Z">
        <w:r w:rsidRPr="00734727" w:rsidDel="00D2617A">
          <w:rPr>
            <w:rFonts w:ascii="Times New Roman" w:hAnsi="Times New Roman"/>
            <w:color w:val="000000"/>
            <w:sz w:val="26"/>
            <w:szCs w:val="26"/>
          </w:rPr>
          <w:delText>Hiện nay, đã có hơn 80 sản phẩm, ứng dụng sử dụng XPDL được xây dựng trên cả nền Java, Microsoft.Net Framework và Linux. Sau đây là danh sách các sản phẩm/ứng dụng hỗ trợ XPDL</w:delText>
        </w:r>
      </w:del>
      <w:del w:id="1818" w:author="DHA" w:date="2010-07-05T21:03:00Z">
        <w:r w:rsidRPr="00734727" w:rsidDel="003E147A">
          <w:rPr>
            <w:rFonts w:ascii="Times New Roman" w:hAnsi="Times New Roman"/>
            <w:color w:val="000000"/>
            <w:sz w:val="26"/>
            <w:szCs w:val="26"/>
          </w:rPr>
          <w:delText>:</w:delText>
        </w:r>
      </w:del>
    </w:p>
    <w:p w:rsidR="006C1EE4" w:rsidDel="00D2617A" w:rsidRDefault="004A0BCF">
      <w:pPr>
        <w:pStyle w:val="ListParagraph"/>
        <w:ind w:left="0" w:firstLine="270"/>
        <w:jc w:val="both"/>
        <w:rPr>
          <w:del w:id="1819" w:author="DHA" w:date="2010-07-06T05:16:00Z"/>
          <w:rFonts w:ascii="Times New Roman" w:hAnsi="Times New Roman"/>
          <w:color w:val="000000"/>
          <w:sz w:val="26"/>
          <w:szCs w:val="26"/>
        </w:rPr>
        <w:pPrChange w:id="1820" w:author="DHA" w:date="2010-07-05T21:06:00Z">
          <w:pPr>
            <w:tabs>
              <w:tab w:val="left" w:pos="1113"/>
              <w:tab w:val="left" w:pos="2166"/>
            </w:tabs>
            <w:ind w:firstLine="360"/>
            <w:jc w:val="both"/>
          </w:pPr>
        </w:pPrChange>
      </w:pPr>
      <w:del w:id="1821" w:author="DHA" w:date="2010-07-05T21:06:00Z">
        <w:r w:rsidRPr="003D22F6" w:rsidDel="003E147A">
          <w:rPr>
            <w:rFonts w:ascii="Times New Roman" w:hAnsi="Times New Roman"/>
            <w:color w:val="000000"/>
            <w:sz w:val="26"/>
            <w:szCs w:val="26"/>
          </w:rPr>
          <w:delText>(</w:delText>
        </w:r>
        <w:r w:rsidRPr="003D22F6" w:rsidDel="003E147A">
          <w:rPr>
            <w:rFonts w:ascii="Times New Roman" w:hAnsi="Times New Roman"/>
            <w:i/>
            <w:color w:val="000000"/>
            <w:sz w:val="26"/>
            <w:szCs w:val="26"/>
            <w:u w:val="single"/>
          </w:rPr>
          <w:delText>Nguồn:</w:delText>
        </w:r>
        <w:r w:rsidRPr="003D22F6" w:rsidDel="003E147A">
          <w:rPr>
            <w:rFonts w:ascii="Times New Roman" w:hAnsi="Times New Roman"/>
            <w:color w:val="000000"/>
            <w:sz w:val="26"/>
            <w:szCs w:val="26"/>
          </w:rPr>
          <w:delText xml:space="preserve"> http://www.wfmc.org/xpdl-implementations.html)</w:delText>
        </w:r>
      </w:del>
    </w:p>
    <w:p w:rsidR="004A0BCF" w:rsidRPr="00C900E0" w:rsidDel="00D2617A" w:rsidRDefault="004A0BCF" w:rsidP="00784A8E">
      <w:pPr>
        <w:tabs>
          <w:tab w:val="left" w:pos="1113"/>
          <w:tab w:val="left" w:pos="2166"/>
        </w:tabs>
        <w:ind w:firstLine="360"/>
        <w:jc w:val="both"/>
        <w:rPr>
          <w:del w:id="1822" w:author="DHA" w:date="2010-07-06T05:16:00Z"/>
          <w:rFonts w:ascii="Times New Roman" w:hAnsi="Times New Roman"/>
          <w:color w:val="000000"/>
          <w:sz w:val="26"/>
          <w:szCs w:val="26"/>
        </w:rPr>
      </w:pPr>
      <w:del w:id="1823" w:author="DHA" w:date="2010-07-06T05:16:00Z">
        <w:r w:rsidRPr="003D22F6" w:rsidDel="00D2617A">
          <w:rPr>
            <w:rFonts w:ascii="Times New Roman" w:hAnsi="Times New Roman"/>
            <w:i/>
            <w:color w:val="000000"/>
            <w:sz w:val="26"/>
            <w:szCs w:val="26"/>
            <w:u w:val="single"/>
          </w:rPr>
          <w:delText>Ví dụ</w:delText>
        </w:r>
        <w:r w:rsidRPr="003D22F6" w:rsidDel="00D2617A">
          <w:rPr>
            <w:rFonts w:ascii="Times New Roman" w:hAnsi="Times New Roman"/>
            <w:color w:val="000000"/>
            <w:sz w:val="26"/>
            <w:szCs w:val="26"/>
          </w:rPr>
          <w:delText xml:space="preserve"> :1 file mô tả 1 workflow sử dụng XPDL 2.0 có thể download tại http://wfmc.org/Download-document/XPDL-Sample-Workflow-Schema.html </w:delText>
        </w:r>
      </w:del>
    </w:p>
    <w:p w:rsidR="004A0BCF" w:rsidRPr="00165843" w:rsidDel="00D2617A" w:rsidRDefault="004A0BCF" w:rsidP="00165843">
      <w:pPr>
        <w:ind w:left="284"/>
        <w:jc w:val="both"/>
        <w:rPr>
          <w:del w:id="1824" w:author="DHA" w:date="2010-07-06T05:16:00Z"/>
          <w:rFonts w:ascii="Times New Roman" w:hAnsi="Times New Roman"/>
          <w:b/>
          <w:color w:val="000000"/>
          <w:sz w:val="26"/>
          <w:szCs w:val="26"/>
        </w:rPr>
      </w:pPr>
      <w:del w:id="1825" w:author="DHA" w:date="2010-07-06T05:16:00Z">
        <w:r w:rsidRPr="00165843" w:rsidDel="00D2617A">
          <w:rPr>
            <w:rFonts w:ascii="Times New Roman" w:hAnsi="Times New Roman"/>
            <w:b/>
            <w:color w:val="000000"/>
            <w:sz w:val="26"/>
            <w:szCs w:val="26"/>
          </w:rPr>
          <w:delText>4.2.1.2. Wf-XML:</w:delText>
        </w:r>
      </w:del>
    </w:p>
    <w:p w:rsidR="004A0BCF" w:rsidRPr="003E147A" w:rsidDel="003E147A" w:rsidRDefault="004A0BCF" w:rsidP="003E147A">
      <w:pPr>
        <w:pStyle w:val="ListParagraph"/>
        <w:ind w:left="0" w:firstLine="270"/>
        <w:jc w:val="both"/>
        <w:rPr>
          <w:del w:id="1826" w:author="DHA" w:date="2010-07-05T21:09:00Z"/>
          <w:rFonts w:ascii="Times New Roman" w:hAnsi="Times New Roman"/>
          <w:color w:val="000000"/>
          <w:sz w:val="26"/>
          <w:szCs w:val="26"/>
        </w:rPr>
      </w:pPr>
      <w:del w:id="1827" w:author="DHA" w:date="2010-07-05T21:09:00Z">
        <w:r w:rsidRPr="003E147A" w:rsidDel="003E147A">
          <w:rPr>
            <w:rFonts w:ascii="Times New Roman" w:hAnsi="Times New Roman"/>
            <w:color w:val="000000"/>
            <w:sz w:val="26"/>
            <w:szCs w:val="26"/>
          </w:rPr>
          <w:delText>Wf-XML là 1 định dạng file tuân theo chuXPDL 2.0 có thể downloausiness Process Management) đượà 1 định dạng fWfMC.</w:delText>
        </w:r>
      </w:del>
    </w:p>
    <w:p w:rsidR="004A0BCF" w:rsidRPr="00734727" w:rsidDel="00D2617A" w:rsidRDefault="004A0BCF" w:rsidP="00784A8E">
      <w:pPr>
        <w:pStyle w:val="ListParagraph"/>
        <w:ind w:left="0" w:firstLine="270"/>
        <w:jc w:val="both"/>
        <w:rPr>
          <w:del w:id="1828" w:author="DHA" w:date="2010-07-06T05:16:00Z"/>
          <w:rFonts w:ascii="Times New Roman" w:hAnsi="Times New Roman"/>
          <w:color w:val="000000"/>
          <w:sz w:val="26"/>
          <w:szCs w:val="26"/>
        </w:rPr>
      </w:pPr>
      <w:del w:id="1829" w:author="DHA" w:date="2010-07-05T21:09:00Z">
        <w:r w:rsidRPr="003E147A" w:rsidDel="003E147A">
          <w:rPr>
            <w:rFonts w:ascii="Times New Roman" w:hAnsi="Times New Roman"/>
            <w:color w:val="000000"/>
            <w:sz w:val="26"/>
            <w:szCs w:val="26"/>
          </w:rPr>
          <w:delText xml:space="preserve">Wf-XML đượf-XML đnh dạng file tuânư 1 phần mở rộng cho giao thức ASAP (OASIS Asynchronous Service Access Protocol) </w:delText>
        </w:r>
      </w:del>
      <w:del w:id="1830" w:author="DHA" w:date="2010-07-06T05:16:00Z">
        <w:r w:rsidRPr="003E147A" w:rsidDel="00D2617A">
          <w:rPr>
            <w:rFonts w:ascii="Times New Roman" w:hAnsi="Times New Roman"/>
            <w:color w:val="000000"/>
            <w:sz w:val="26"/>
            <w:szCs w:val="26"/>
          </w:rPr>
          <w:delText>- 1 giao</w:delText>
        </w:r>
        <w:r w:rsidRPr="00734727" w:rsidDel="00D2617A">
          <w:rPr>
            <w:rFonts w:ascii="Times New Roman" w:hAnsi="Times New Roman"/>
            <w:color w:val="000000"/>
            <w:sz w:val="26"/>
            <w:szCs w:val="26"/>
          </w:rPr>
          <w:delTex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delText>
        </w:r>
      </w:del>
    </w:p>
    <w:p w:rsidR="004A0BCF" w:rsidRPr="00734727" w:rsidDel="00D2617A" w:rsidRDefault="004A0BCF" w:rsidP="00784A8E">
      <w:pPr>
        <w:pStyle w:val="ListParagraph"/>
        <w:ind w:left="0" w:firstLine="270"/>
        <w:jc w:val="both"/>
        <w:rPr>
          <w:del w:id="1831" w:author="DHA" w:date="2010-07-06T05:16:00Z"/>
          <w:rFonts w:ascii="Times New Roman" w:hAnsi="Times New Roman"/>
          <w:color w:val="000000"/>
          <w:sz w:val="26"/>
          <w:szCs w:val="26"/>
        </w:rPr>
      </w:pPr>
      <w:del w:id="1832" w:author="DHA" w:date="2010-07-06T05:16:00Z">
        <w:r w:rsidRPr="00734727" w:rsidDel="00D2617A">
          <w:rPr>
            <w:rFonts w:ascii="Times New Roman" w:hAnsi="Times New Roman"/>
            <w:color w:val="000000"/>
            <w:sz w:val="26"/>
            <w:szCs w:val="26"/>
          </w:rPr>
          <w:delTex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delText>
        </w:r>
      </w:del>
    </w:p>
    <w:p w:rsidR="004A0BCF" w:rsidRPr="00734727" w:rsidDel="00D2617A" w:rsidRDefault="004A0BCF" w:rsidP="00784A8E">
      <w:pPr>
        <w:pStyle w:val="ListParagraph"/>
        <w:ind w:left="0" w:firstLine="270"/>
        <w:jc w:val="both"/>
        <w:rPr>
          <w:del w:id="1833" w:author="DHA" w:date="2010-07-06T05:16:00Z"/>
          <w:rFonts w:ascii="Times New Roman" w:hAnsi="Times New Roman"/>
          <w:color w:val="000000"/>
          <w:sz w:val="26"/>
          <w:szCs w:val="26"/>
        </w:rPr>
      </w:pPr>
      <w:del w:id="1834" w:author="DHA" w:date="2010-07-06T05:16:00Z">
        <w:r w:rsidRPr="00734727" w:rsidDel="00D2617A">
          <w:rPr>
            <w:rFonts w:ascii="Times New Roman" w:hAnsi="Times New Roman"/>
            <w:color w:val="000000"/>
            <w:sz w:val="26"/>
            <w:szCs w:val="26"/>
          </w:rPr>
          <w:delTex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delText>
        </w:r>
      </w:del>
    </w:p>
    <w:p w:rsidR="004A0BCF" w:rsidRPr="00734727" w:rsidDel="00D2617A" w:rsidRDefault="004A0BCF" w:rsidP="00784A8E">
      <w:pPr>
        <w:pStyle w:val="ListParagraph"/>
        <w:ind w:left="0" w:firstLine="270"/>
        <w:jc w:val="both"/>
        <w:rPr>
          <w:del w:id="1835" w:author="DHA" w:date="2010-07-06T05:16:00Z"/>
          <w:rFonts w:ascii="Times New Roman" w:hAnsi="Times New Roman"/>
          <w:color w:val="000000"/>
          <w:sz w:val="26"/>
          <w:szCs w:val="26"/>
        </w:rPr>
      </w:pPr>
      <w:del w:id="1836" w:author="DHA" w:date="2010-07-06T05:16:00Z">
        <w:r w:rsidRPr="00734727" w:rsidDel="00D2617A">
          <w:rPr>
            <w:rFonts w:ascii="Times New Roman" w:hAnsi="Times New Roman"/>
            <w:color w:val="000000"/>
            <w:sz w:val="26"/>
            <w:szCs w:val="26"/>
          </w:rPr>
          <w:delText>Lược đồ xml cho Wf-XML 2.0</w:delText>
        </w:r>
      </w:del>
      <w:del w:id="1837" w:author="DHA" w:date="2010-07-05T21:09:00Z">
        <w:r w:rsidRPr="00734727" w:rsidDel="003E147A">
          <w:rPr>
            <w:rFonts w:ascii="Times New Roman" w:hAnsi="Times New Roman"/>
            <w:color w:val="000000"/>
            <w:sz w:val="26"/>
            <w:szCs w:val="26"/>
          </w:rPr>
          <w:delText xml:space="preserve">: </w:delText>
        </w:r>
      </w:del>
      <w:del w:id="1838" w:author="DHA" w:date="2010-07-06T05:16:00Z">
        <w:r w:rsidRPr="00734727" w:rsidDel="00D2617A">
          <w:rPr>
            <w:rFonts w:ascii="Times New Roman" w:hAnsi="Times New Roman"/>
            <w:color w:val="000000"/>
            <w:sz w:val="26"/>
            <w:szCs w:val="26"/>
          </w:rPr>
          <w:delText>(XML Schema)</w:delText>
        </w:r>
      </w:del>
      <w:del w:id="1839" w:author="DHA" w:date="2010-07-05T21:09:00Z">
        <w:r w:rsidRPr="00734727" w:rsidDel="003E147A">
          <w:rPr>
            <w:rFonts w:ascii="Times New Roman" w:hAnsi="Times New Roman"/>
            <w:color w:val="000000"/>
            <w:sz w:val="26"/>
            <w:szCs w:val="26"/>
          </w:rPr>
          <w:delText>:</w:delText>
        </w:r>
      </w:del>
      <w:del w:id="1840" w:author="DHA" w:date="2010-07-06T05:16:00Z">
        <w:r w:rsidRPr="00734727" w:rsidDel="00D2617A">
          <w:rPr>
            <w:rFonts w:ascii="Times New Roman" w:hAnsi="Times New Roman"/>
            <w:color w:val="000000"/>
            <w:sz w:val="26"/>
            <w:szCs w:val="26"/>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1" w:author="DHA" w:date="2010-07-05T21:10:00Z"/>
          <w:rFonts w:ascii="Consolas" w:hAnsi="Consolas" w:cs="Consolas"/>
          <w:noProof w:val="0"/>
          <w:color w:val="000000"/>
        </w:rPr>
      </w:pPr>
      <w:del w:id="1842" w:author="DHA" w:date="2010-07-05T21:10:00Z">
        <w:r w:rsidRPr="00165843" w:rsidDel="003E147A">
          <w:rPr>
            <w:rFonts w:ascii="Consolas" w:hAnsi="Consolas" w:cs="Consolas"/>
            <w:noProof w:val="0"/>
            <w:color w:val="000000"/>
          </w:rPr>
          <w:delText>&lt;?xml version="1.0"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3" w:author="DHA" w:date="2010-07-05T21:10:00Z"/>
          <w:rFonts w:ascii="Consolas" w:hAnsi="Consolas" w:cs="Consolas"/>
          <w:noProof w:val="0"/>
          <w:color w:val="000000"/>
        </w:rPr>
      </w:pPr>
      <w:del w:id="1844"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rPr>
          <w:delText>&lt;xsd:schema xmlns:xsd="</w:delText>
        </w:r>
        <w:r w:rsidRPr="00165843" w:rsidDel="003E147A">
          <w:rPr>
            <w:rFonts w:ascii="Consolas" w:hAnsi="Consolas" w:cs="Consolas"/>
            <w:b/>
            <w:bCs/>
            <w:noProof w:val="0"/>
            <w:color w:val="000000"/>
          </w:rPr>
          <w:delText>http://www.w3.org/2001/XMLSchema</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5" w:author="DHA" w:date="2010-07-05T21:10:00Z"/>
          <w:rFonts w:ascii="Consolas" w:hAnsi="Consolas" w:cs="Consolas"/>
          <w:noProof w:val="0"/>
          <w:color w:val="000000"/>
        </w:rPr>
      </w:pPr>
      <w:del w:id="1846" w:author="DHA" w:date="2010-07-05T21:10:00Z">
        <w:r w:rsidRPr="00165843" w:rsidDel="003E147A">
          <w:rPr>
            <w:rFonts w:ascii="Consolas" w:hAnsi="Consolas" w:cs="Consolas"/>
            <w:noProof w:val="0"/>
            <w:color w:val="000000"/>
          </w:rPr>
          <w:delText>xmlns:wf="</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7" w:author="DHA" w:date="2010-07-05T21:10:00Z"/>
          <w:rFonts w:ascii="Consolas" w:hAnsi="Consolas" w:cs="Consolas"/>
          <w:noProof w:val="0"/>
          <w:color w:val="000000"/>
        </w:rPr>
      </w:pPr>
      <w:del w:id="1848" w:author="DHA" w:date="2010-07-05T21:10:00Z">
        <w:r w:rsidRPr="00165843" w:rsidDel="003E147A">
          <w:rPr>
            <w:rFonts w:ascii="Consolas" w:hAnsi="Consolas" w:cs="Consolas"/>
            <w:noProof w:val="0"/>
            <w:color w:val="000000"/>
          </w:rPr>
          <w:delText>xmlns:as="</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49" w:author="DHA" w:date="2010-07-05T21:10:00Z"/>
          <w:rFonts w:ascii="Consolas" w:hAnsi="Consolas" w:cs="Consolas"/>
          <w:noProof w:val="0"/>
          <w:color w:val="000000"/>
        </w:rPr>
      </w:pPr>
      <w:del w:id="1850" w:author="DHA" w:date="2010-07-05T21:10:00Z">
        <w:r w:rsidRPr="00165843" w:rsidDel="003E147A">
          <w:rPr>
            <w:rFonts w:ascii="Consolas" w:hAnsi="Consolas" w:cs="Consolas"/>
            <w:noProof w:val="0"/>
            <w:color w:val="000000"/>
          </w:rPr>
          <w:delText>targetNamespace="</w:delText>
        </w:r>
        <w:r w:rsidRPr="00165843" w:rsidDel="003E147A">
          <w:rPr>
            <w:rFonts w:ascii="Consolas" w:hAnsi="Consolas" w:cs="Consolas"/>
            <w:b/>
            <w:bCs/>
            <w:noProof w:val="0"/>
            <w:color w:val="000000"/>
          </w:rPr>
          <w:delText>http://www.wfmc.org/wfxml/2.0/wfxml20.xsd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1" w:author="DHA" w:date="2010-07-05T21:10:00Z"/>
          <w:rFonts w:ascii="Consolas" w:hAnsi="Consolas" w:cs="Consolas"/>
          <w:noProof w:val="0"/>
          <w:color w:val="000000"/>
        </w:rPr>
      </w:pPr>
      <w:del w:id="1852" w:author="DHA" w:date="2010-07-05T21:10:00Z">
        <w:r w:rsidRPr="00165843" w:rsidDel="003E147A">
          <w:rPr>
            <w:rFonts w:ascii="Consolas" w:hAnsi="Consolas" w:cs="Consolas"/>
            <w:noProof w:val="0"/>
            <w:color w:val="000000"/>
          </w:rPr>
          <w:delText>elementFormDefault="</w:delText>
        </w:r>
        <w:r w:rsidRPr="00165843" w:rsidDel="003E147A">
          <w:rPr>
            <w:rFonts w:ascii="Consolas" w:hAnsi="Consolas" w:cs="Consolas"/>
            <w:b/>
            <w:bCs/>
            <w:noProof w:val="0"/>
            <w:color w:val="000000"/>
          </w:rPr>
          <w:delText>qualified</w:delText>
        </w:r>
        <w:r w:rsidRPr="00165843" w:rsidDel="003E147A">
          <w:rPr>
            <w:rFonts w:ascii="Consolas" w:hAnsi="Consolas" w:cs="Consolas"/>
            <w:noProof w:val="0"/>
            <w:color w:val="000000"/>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3" w:author="DHA" w:date="2010-07-05T21:10:00Z"/>
          <w:rFonts w:ascii="Consolas" w:hAnsi="Consolas" w:cs="Consolas"/>
          <w:noProof w:val="0"/>
          <w:color w:val="000000"/>
        </w:rPr>
      </w:pPr>
      <w:del w:id="1854" w:author="DHA" w:date="2010-07-05T21:10:00Z">
        <w:r w:rsidRPr="00165843" w:rsidDel="003E147A">
          <w:rPr>
            <w:rFonts w:ascii="Consolas" w:hAnsi="Consolas" w:cs="Consolas"/>
            <w:noProof w:val="0"/>
            <w:color w:val="000000"/>
          </w:rPr>
          <w:delText>&lt;xsd:import namespace="</w:delText>
        </w:r>
        <w:r w:rsidRPr="00165843" w:rsidDel="003E147A">
          <w:rPr>
            <w:rFonts w:ascii="Consolas" w:hAnsi="Consolas" w:cs="Consolas"/>
            <w:b/>
            <w:bCs/>
            <w:noProof w:val="0"/>
            <w:color w:val="000000"/>
          </w:rPr>
          <w:delText>http://www.oasis-open.org/asap/0.9/asap.xsd</w:delText>
        </w:r>
        <w:r w:rsidRPr="00165843" w:rsidDel="003E147A">
          <w:rPr>
            <w:rFonts w:ascii="Consolas" w:hAnsi="Consolas" w:cs="Consolas"/>
            <w:noProof w:val="0"/>
            <w:color w:val="000000"/>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5" w:author="DHA" w:date="2010-07-05T21:10:00Z"/>
          <w:rFonts w:ascii="Consolas" w:hAnsi="Consolas" w:cs="Consolas"/>
          <w:noProof w:val="0"/>
          <w:color w:val="000000"/>
        </w:rPr>
      </w:pPr>
      <w:del w:id="1856" w:author="DHA" w:date="2010-07-05T21:10:00Z">
        <w:r w:rsidRPr="00165843" w:rsidDel="003E147A">
          <w:rPr>
            <w:rFonts w:ascii="Consolas" w:hAnsi="Consolas" w:cs="Consolas"/>
            <w:noProof w:val="0"/>
            <w:color w:val="000000"/>
          </w:rPr>
          <w:delText>schemaLocation="</w:delText>
        </w:r>
        <w:r w:rsidRPr="00165843" w:rsidDel="003E147A">
          <w:rPr>
            <w:rFonts w:ascii="Consolas" w:hAnsi="Consolas" w:cs="Consolas"/>
            <w:b/>
            <w:bCs/>
            <w:noProof w:val="0"/>
            <w:color w:val="000000"/>
          </w:rPr>
          <w:delText>http://docs.oasis-open.org/asap/0.9/asap.xsd</w:delText>
        </w:r>
        <w:r w:rsidRPr="00165843" w:rsidDel="003E147A">
          <w:rPr>
            <w:rFonts w:ascii="Consolas" w:hAnsi="Consolas" w:cs="Consolas"/>
            <w:noProof w:val="0"/>
            <w:color w:val="000000"/>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7" w:author="DHA" w:date="2010-07-05T21:10:00Z"/>
          <w:rFonts w:ascii="Consolas" w:hAnsi="Consolas" w:cs="Consolas"/>
          <w:noProof w:val="0"/>
          <w:color w:val="000000"/>
          <w:lang w:val="fr-FR"/>
        </w:rPr>
      </w:pPr>
      <w:del w:id="1858" w:author="DHA" w:date="2010-07-05T21:10:00Z">
        <w:r w:rsidRPr="00165843" w:rsidDel="003E147A">
          <w:rPr>
            <w:rFonts w:ascii="Consolas" w:hAnsi="Consolas" w:cs="Consolas"/>
            <w:b/>
            <w:bCs/>
            <w:noProof w:val="0"/>
            <w:color w:val="000000"/>
          </w:rPr>
          <w:tab/>
        </w:r>
        <w:r w:rsidRPr="00165843" w:rsidDel="003E147A">
          <w:rPr>
            <w:rFonts w:ascii="Consolas" w:hAnsi="Consolas" w:cs="Consolas"/>
            <w:noProof w:val="0"/>
            <w:color w:val="000000"/>
            <w:lang w:val="fr-FR"/>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59" w:author="DHA" w:date="2010-07-05T21:10:00Z"/>
          <w:rFonts w:ascii="Consolas" w:hAnsi="Consolas" w:cs="Consolas"/>
          <w:noProof w:val="0"/>
          <w:color w:val="000000"/>
          <w:lang w:val="fr-FR"/>
        </w:rPr>
      </w:pPr>
      <w:del w:id="1860" w:author="DHA" w:date="2010-07-05T21:10:00Z">
        <w:r w:rsidRPr="00165843" w:rsidDel="003E147A">
          <w:rPr>
            <w:rFonts w:ascii="Consolas" w:hAnsi="Consolas" w:cs="Consolas"/>
            <w:noProof w:val="0"/>
            <w:color w:val="000000"/>
            <w:lang w:val="fr-FR"/>
          </w:rPr>
          <w:delText>&lt;xsd:documentation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1" w:author="DHA" w:date="2010-07-05T21:10:00Z"/>
          <w:rFonts w:ascii="Consolas" w:hAnsi="Consolas" w:cs="Consolas"/>
          <w:b/>
          <w:bCs/>
          <w:noProof w:val="0"/>
          <w:color w:val="000000"/>
          <w:lang w:val="fr-FR"/>
        </w:rPr>
      </w:pPr>
      <w:del w:id="1862" w:author="DHA" w:date="2010-07-05T21:10:00Z">
        <w:r w:rsidRPr="00165843" w:rsidDel="003E147A">
          <w:rPr>
            <w:rFonts w:ascii="Consolas" w:hAnsi="Consolas" w:cs="Consolas"/>
            <w:noProof w:val="0"/>
            <w:color w:val="000000"/>
            <w:lang w:val="fr-FR"/>
          </w:rPr>
          <w:delText>xml:lang="</w:delText>
        </w:r>
        <w:r w:rsidRPr="00165843" w:rsidDel="003E147A">
          <w:rPr>
            <w:rFonts w:ascii="Consolas" w:hAnsi="Consolas" w:cs="Consolas"/>
            <w:b/>
            <w:bCs/>
            <w:noProof w:val="0"/>
            <w:color w:val="000000"/>
            <w:lang w:val="fr-FR"/>
          </w:rPr>
          <w:delText>en</w:delText>
        </w:r>
        <w:r w:rsidRPr="00165843" w:rsidDel="003E147A">
          <w:rPr>
            <w:rFonts w:ascii="Consolas" w:hAnsi="Consolas" w:cs="Consolas"/>
            <w:noProof w:val="0"/>
            <w:color w:val="000000"/>
            <w:lang w:val="fr-FR"/>
          </w:rPr>
          <w:delText>"&gt;</w:delText>
        </w:r>
        <w:r w:rsidRPr="00165843" w:rsidDel="003E147A">
          <w:rPr>
            <w:rFonts w:ascii="Consolas" w:hAnsi="Consolas" w:cs="Consolas"/>
            <w:b/>
            <w:bCs/>
            <w:noProof w:val="0"/>
            <w:color w:val="000000"/>
            <w:lang w:val="fr-FR"/>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3" w:author="DHA" w:date="2010-07-05T21:10:00Z"/>
          <w:rFonts w:ascii="Consolas" w:hAnsi="Consolas" w:cs="Consolas"/>
          <w:b/>
          <w:bCs/>
          <w:noProof w:val="0"/>
          <w:color w:val="000000"/>
          <w:lang w:val="en-US"/>
        </w:rPr>
      </w:pPr>
      <w:del w:id="1864" w:author="DHA" w:date="2010-07-05T21:10:00Z">
        <w:r w:rsidRPr="00165843" w:rsidDel="003E147A">
          <w:rPr>
            <w:rFonts w:ascii="Consolas" w:hAnsi="Consolas" w:cs="Consolas"/>
            <w:b/>
            <w:bCs/>
            <w:noProof w:val="0"/>
            <w:color w:val="000000"/>
            <w:lang w:val="en-US"/>
          </w:rPr>
          <w:delText>= WfXML.XSD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5" w:author="DHA" w:date="2010-07-05T21:10:00Z"/>
          <w:rFonts w:ascii="Consolas" w:hAnsi="Consolas" w:cs="Consolas"/>
          <w:b/>
          <w:bCs/>
          <w:noProof w:val="0"/>
          <w:color w:val="000000"/>
          <w:lang w:val="en-US"/>
        </w:rPr>
      </w:pPr>
      <w:del w:id="1866" w:author="DHA" w:date="2010-07-05T21:10:00Z">
        <w:r w:rsidRPr="00165843" w:rsidDel="003E147A">
          <w:rPr>
            <w:rFonts w:ascii="Consolas" w:hAnsi="Consolas" w:cs="Consolas"/>
            <w:b/>
            <w:bCs/>
            <w:noProof w:val="0"/>
            <w:color w:val="000000"/>
            <w:lang w:val="en-US"/>
          </w:rPr>
          <w:delText>============================================= DRAFT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7" w:author="DHA" w:date="2010-07-05T21:10:00Z"/>
          <w:rFonts w:ascii="Consolas" w:hAnsi="Consolas" w:cs="Consolas"/>
          <w:b/>
          <w:bCs/>
          <w:noProof w:val="0"/>
          <w:color w:val="000000"/>
          <w:lang w:val="en-US"/>
        </w:rPr>
      </w:pPr>
      <w:del w:id="1868" w:author="DHA" w:date="2010-07-05T21:10:00Z">
        <w:r w:rsidRPr="00165843" w:rsidDel="003E147A">
          <w:rPr>
            <w:rFonts w:ascii="Consolas" w:hAnsi="Consolas" w:cs="Consolas"/>
            <w:b/>
            <w:bCs/>
            <w:noProof w:val="0"/>
            <w:color w:val="000000"/>
            <w:lang w:val="en-US"/>
          </w:rPr>
          <w:delText>Original 2005.02.15, Chi-Tsai Yang Revised 2005.02.25 Sameer Pradhan Removed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69" w:author="DHA" w:date="2010-07-05T21:10:00Z"/>
          <w:rFonts w:ascii="Consolas" w:hAnsi="Consolas" w:cs="Consolas"/>
          <w:noProof w:val="0"/>
          <w:color w:val="000000"/>
          <w:lang w:val="en-US"/>
        </w:rPr>
      </w:pPr>
      <w:del w:id="1870" w:author="DHA" w:date="2010-07-05T21:10:00Z">
        <w:r w:rsidRPr="00165843" w:rsidDel="003E147A">
          <w:rPr>
            <w:rFonts w:ascii="Consolas" w:hAnsi="Consolas" w:cs="Consolas"/>
            <w:b/>
            <w:bCs/>
            <w:noProof w:val="0"/>
            <w:color w:val="000000"/>
            <w:lang w:val="en-US"/>
          </w:rPr>
          <w:delText>redundant definitions</w:delText>
        </w:r>
        <w:r w:rsidRPr="00165843" w:rsidDel="003E147A">
          <w:rPr>
            <w:rFonts w:ascii="Consolas" w:hAnsi="Consolas" w:cs="Consolas"/>
            <w:noProof w:val="0"/>
            <w:color w:val="000000"/>
            <w:lang w:val="en-US"/>
          </w:rPr>
          <w:delText>&lt;/xsd:documentation&gt;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1" w:author="DHA" w:date="2010-07-05T21:10:00Z"/>
          <w:rFonts w:ascii="Consolas" w:hAnsi="Consolas" w:cs="Consolas"/>
          <w:noProof w:val="0"/>
          <w:color w:val="000000"/>
          <w:lang w:val="en-US"/>
        </w:rPr>
      </w:pPr>
      <w:del w:id="1872" w:author="DHA" w:date="2010-07-05T21:10:00Z">
        <w:r w:rsidRPr="00165843" w:rsidDel="003E147A">
          <w:rPr>
            <w:rFonts w:ascii="Consolas" w:hAnsi="Consolas" w:cs="Consolas"/>
            <w:noProof w:val="0"/>
            <w:color w:val="000000"/>
            <w:lang w:val="en-US"/>
          </w:rPr>
          <w:delText>&lt;/xsd:annotation&gt;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3" w:author="DHA" w:date="2010-07-05T21:10:00Z"/>
          <w:rFonts w:ascii="Consolas" w:hAnsi="Consolas" w:cs="Consolas"/>
          <w:noProof w:val="0"/>
          <w:color w:val="000000"/>
          <w:lang w:val="en-US"/>
        </w:rPr>
      </w:pPr>
      <w:del w:id="187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&lt;xsd:simpleType name="</w:delText>
        </w:r>
        <w:r w:rsidRPr="00165843" w:rsidDel="003E147A">
          <w:rPr>
            <w:rFonts w:ascii="Consolas" w:hAnsi="Consolas" w:cs="Consolas"/>
            <w:b/>
            <w:bCs/>
            <w:noProof w:val="0"/>
            <w:color w:val="000000"/>
            <w:lang w:val="en-US"/>
          </w:rPr>
          <w:delText>PortTypes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5" w:author="DHA" w:date="2010-07-05T21:10:00Z"/>
          <w:rFonts w:ascii="Consolas" w:hAnsi="Consolas" w:cs="Consolas"/>
          <w:noProof w:val="0"/>
          <w:color w:val="000000"/>
          <w:lang w:val="en-US"/>
        </w:rPr>
      </w:pPr>
      <w:del w:id="187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&lt;xsd:restriction base="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7" w:author="DHA" w:date="2010-07-05T21:10:00Z"/>
          <w:rFonts w:ascii="Consolas" w:hAnsi="Consolas" w:cs="Consolas"/>
          <w:noProof w:val="0"/>
          <w:color w:val="000000"/>
          <w:lang w:val="en-US"/>
        </w:rPr>
      </w:pPr>
      <w:del w:id="1878"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Instance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79" w:author="DHA" w:date="2010-07-05T21:10:00Z"/>
          <w:rFonts w:ascii="Consolas" w:hAnsi="Consolas" w:cs="Consolas"/>
          <w:noProof w:val="0"/>
          <w:color w:val="000000"/>
          <w:lang w:val="en-US"/>
        </w:rPr>
      </w:pPr>
      <w:del w:id="1880"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Factory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1" w:author="DHA" w:date="2010-07-05T21:10:00Z"/>
          <w:rFonts w:ascii="Consolas" w:hAnsi="Consolas" w:cs="Consolas"/>
          <w:noProof w:val="0"/>
          <w:color w:val="000000"/>
          <w:lang w:val="en-US"/>
        </w:rPr>
      </w:pPr>
      <w:del w:id="1882"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Observer</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3" w:author="DHA" w:date="2010-07-05T21:10:00Z"/>
          <w:rFonts w:ascii="Consolas" w:hAnsi="Consolas" w:cs="Consolas"/>
          <w:noProof w:val="0"/>
          <w:color w:val="000000"/>
          <w:lang w:val="en-US"/>
        </w:rPr>
      </w:pPr>
      <w:del w:id="1884"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Activity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5" w:author="DHA" w:date="2010-07-05T21:10:00Z"/>
          <w:rFonts w:ascii="Consolas" w:hAnsi="Consolas" w:cs="Consolas"/>
          <w:noProof w:val="0"/>
          <w:color w:val="000000"/>
          <w:lang w:val="en-US"/>
        </w:rPr>
      </w:pPr>
      <w:del w:id="1886" w:author="DHA" w:date="2010-07-05T21:10:00Z">
        <w:r w:rsidRPr="00165843" w:rsidDel="003E147A">
          <w:rPr>
            <w:rFonts w:ascii="Consolas" w:hAnsi="Consolas" w:cs="Consolas"/>
            <w:noProof w:val="0"/>
            <w:color w:val="000000"/>
            <w:lang w:val="en-US"/>
          </w:rPr>
          <w:delText>&lt;xsd:enumeration value="</w:delText>
        </w:r>
        <w:r w:rsidRPr="00165843" w:rsidDel="003E147A">
          <w:rPr>
            <w:rFonts w:ascii="Consolas" w:hAnsi="Consolas" w:cs="Consolas"/>
            <w:b/>
            <w:bCs/>
            <w:noProof w:val="0"/>
            <w:color w:val="000000"/>
            <w:lang w:val="en-US"/>
          </w:rPr>
          <w:delText>ServiceRegistry</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7" w:author="DHA" w:date="2010-07-05T21:10:00Z"/>
          <w:rFonts w:ascii="Consolas" w:hAnsi="Consolas" w:cs="Consolas"/>
          <w:noProof w:val="0"/>
          <w:color w:val="000000"/>
          <w:lang w:val="en-US"/>
        </w:rPr>
      </w:pPr>
      <w:del w:id="1888" w:author="DHA" w:date="2010-07-05T21:10:00Z">
        <w:r w:rsidRPr="00165843" w:rsidDel="003E147A">
          <w:rPr>
            <w:rFonts w:ascii="Consolas" w:hAnsi="Consolas" w:cs="Consolas"/>
            <w:noProof w:val="0"/>
            <w:color w:val="000000"/>
            <w:lang w:val="en-US"/>
          </w:rPr>
          <w:delText>&lt;/xsd:restriction&gt;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89" w:author="DHA" w:date="2010-07-05T21:10:00Z"/>
          <w:rFonts w:ascii="Consolas" w:hAnsi="Consolas" w:cs="Consolas"/>
          <w:noProof w:val="0"/>
          <w:color w:val="000000"/>
          <w:lang w:val="en-US"/>
        </w:rPr>
      </w:pPr>
      <w:del w:id="1890" w:author="DHA" w:date="2010-07-05T21:10:00Z">
        <w:r w:rsidRPr="00165843" w:rsidDel="003E147A">
          <w:rPr>
            <w:rFonts w:ascii="Consolas" w:hAnsi="Consolas" w:cs="Consolas"/>
            <w:noProof w:val="0"/>
            <w:color w:val="000000"/>
            <w:lang w:val="en-US"/>
          </w:rPr>
          <w:delText>&lt;/xsd:simpleType&gt;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1" w:author="DHA" w:date="2010-07-05T21:10:00Z"/>
          <w:rFonts w:ascii="Consolas" w:hAnsi="Consolas" w:cs="Consolas"/>
          <w:noProof w:val="0"/>
          <w:color w:val="000000"/>
          <w:lang w:val="en-US"/>
        </w:rPr>
      </w:pPr>
      <w:del w:id="189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processDefinitionType</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3" w:author="DHA" w:date="2010-07-05T21:10:00Z"/>
          <w:rFonts w:ascii="Consolas" w:hAnsi="Consolas" w:cs="Consolas"/>
          <w:noProof w:val="0"/>
          <w:color w:val="000000"/>
          <w:lang w:val="en-US"/>
        </w:rPr>
      </w:pPr>
      <w:del w:id="189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5" w:author="DHA" w:date="2010-07-05T21:10:00Z"/>
          <w:rFonts w:ascii="Consolas" w:hAnsi="Consolas" w:cs="Consolas"/>
          <w:noProof w:val="0"/>
          <w:color w:val="000000"/>
          <w:lang w:val="en-US"/>
        </w:rPr>
      </w:pPr>
      <w:del w:id="189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7" w:author="DHA" w:date="2010-07-05T21:10:00Z"/>
          <w:rFonts w:ascii="Consolas" w:hAnsi="Consolas" w:cs="Consolas"/>
          <w:noProof w:val="0"/>
          <w:color w:val="000000"/>
          <w:lang w:val="en-US"/>
        </w:rPr>
      </w:pPr>
      <w:del w:id="189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899" w:author="DHA" w:date="2010-07-05T21:10:00Z"/>
          <w:rFonts w:ascii="Consolas" w:hAnsi="Consolas" w:cs="Consolas"/>
          <w:noProof w:val="0"/>
          <w:color w:val="000000"/>
          <w:lang w:val="en-US"/>
        </w:rPr>
      </w:pPr>
      <w:del w:id="190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1" w:author="DHA" w:date="2010-07-05T21:10:00Z"/>
          <w:rFonts w:ascii="Consolas" w:hAnsi="Consolas" w:cs="Consolas"/>
          <w:noProof w:val="0"/>
          <w:color w:val="000000"/>
          <w:lang w:val="en-US"/>
        </w:rPr>
      </w:pPr>
      <w:del w:id="190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3" w:author="DHA" w:date="2010-07-05T21:10:00Z"/>
          <w:rFonts w:ascii="Consolas" w:hAnsi="Consolas" w:cs="Consolas"/>
          <w:noProof w:val="0"/>
          <w:color w:val="000000"/>
          <w:lang w:val="en-US"/>
        </w:rPr>
      </w:pPr>
      <w:del w:id="190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5" w:author="DHA" w:date="2010-07-05T21:10:00Z"/>
          <w:rFonts w:ascii="Consolas" w:hAnsi="Consolas" w:cs="Consolas"/>
          <w:noProof w:val="0"/>
          <w:color w:val="000000"/>
          <w:lang w:val="en-US"/>
        </w:rPr>
      </w:pPr>
      <w:del w:id="1906"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7" w:author="DHA" w:date="2010-07-05T21:10:00Z"/>
          <w:rFonts w:ascii="Consolas" w:hAnsi="Consolas" w:cs="Consolas"/>
          <w:noProof w:val="0"/>
          <w:color w:val="000000"/>
          <w:lang w:val="en-US"/>
        </w:rPr>
      </w:pPr>
      <w:del w:id="1908"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09" w:author="DHA" w:date="2010-07-05T21:10:00Z"/>
          <w:rFonts w:ascii="Consolas" w:hAnsi="Consolas" w:cs="Consolas"/>
          <w:noProof w:val="0"/>
          <w:color w:val="000000"/>
          <w:lang w:val="en-US"/>
        </w:rPr>
      </w:pPr>
      <w:del w:id="191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1" w:author="DHA" w:date="2010-07-05T21:10:00Z"/>
          <w:rFonts w:ascii="Consolas" w:hAnsi="Consolas" w:cs="Consolas"/>
          <w:noProof w:val="0"/>
          <w:color w:val="000000"/>
          <w:lang w:val="en-US"/>
        </w:rPr>
      </w:pPr>
      <w:del w:id="1912"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3" w:author="DHA" w:date="2010-07-05T21:10:00Z"/>
          <w:rFonts w:ascii="Consolas" w:hAnsi="Consolas" w:cs="Consolas"/>
          <w:noProof w:val="0"/>
          <w:color w:val="000000"/>
          <w:lang w:val="en-US"/>
        </w:rPr>
      </w:pPr>
      <w:del w:id="1914"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5" w:author="DHA" w:date="2010-07-05T21:10:00Z"/>
          <w:rFonts w:ascii="Consolas" w:hAnsi="Consolas" w:cs="Consolas"/>
          <w:noProof w:val="0"/>
          <w:color w:val="000000"/>
          <w:lang w:val="en-US"/>
        </w:rPr>
      </w:pPr>
      <w:del w:id="1916"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7" w:author="DHA" w:date="2010-07-05T21:10:00Z"/>
          <w:rFonts w:ascii="Consolas" w:hAnsi="Consolas" w:cs="Consolas"/>
          <w:noProof w:val="0"/>
          <w:color w:val="000000"/>
          <w:lang w:val="en-US"/>
        </w:rPr>
      </w:pPr>
      <w:del w:id="1918"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19" w:author="DHA" w:date="2010-07-05T21:10:00Z"/>
          <w:rFonts w:ascii="Consolas" w:hAnsi="Consolas" w:cs="Consolas"/>
          <w:noProof w:val="0"/>
          <w:color w:val="000000"/>
          <w:lang w:val="en-US"/>
        </w:rPr>
      </w:pPr>
      <w:del w:id="1920"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1" w:author="DHA" w:date="2010-07-05T21:10:00Z"/>
          <w:rFonts w:ascii="Consolas" w:hAnsi="Consolas" w:cs="Consolas"/>
          <w:noProof w:val="0"/>
          <w:color w:val="000000"/>
          <w:lang w:val="en-US"/>
        </w:rPr>
      </w:pPr>
      <w:del w:id="1922"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3" w:author="DHA" w:date="2010-07-05T21:10:00Z"/>
          <w:rFonts w:ascii="Consolas" w:hAnsi="Consolas" w:cs="Consolas"/>
          <w:noProof w:val="0"/>
          <w:color w:val="000000"/>
          <w:lang w:val="en-US"/>
        </w:rPr>
      </w:pPr>
      <w:del w:id="1924" w:author="DHA" w:date="2010-07-05T21:10:00Z">
        <w:r w:rsidRPr="00165843" w:rsidDel="003E147A">
          <w:rPr>
            <w:rFonts w:ascii="Consolas" w:hAnsi="Consolas" w:cs="Consolas"/>
            <w:noProof w:val="0"/>
            <w:color w:val="000000"/>
            <w:lang w:val="en-US"/>
          </w:rPr>
          <w:delText>properties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5" w:author="DHA" w:date="2010-07-05T21:10:00Z"/>
          <w:rFonts w:ascii="Consolas" w:hAnsi="Consolas" w:cs="Consolas"/>
          <w:noProof w:val="0"/>
          <w:color w:val="000000"/>
          <w:lang w:val="en-US"/>
        </w:rPr>
      </w:pPr>
      <w:del w:id="1926"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7" w:author="DHA" w:date="2010-07-05T21:10:00Z"/>
          <w:rFonts w:ascii="Consolas" w:hAnsi="Consolas" w:cs="Consolas"/>
          <w:noProof w:val="0"/>
          <w:color w:val="000000"/>
          <w:lang w:val="en-US"/>
        </w:rPr>
      </w:pPr>
      <w:del w:id="192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serviceRegistryPropertiesGroup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29" w:author="DHA" w:date="2010-07-05T21:10:00Z"/>
          <w:rFonts w:ascii="Consolas" w:hAnsi="Consolas" w:cs="Consolas"/>
          <w:noProof w:val="0"/>
          <w:color w:val="000000"/>
          <w:lang w:val="en-US"/>
        </w:rPr>
      </w:pPr>
      <w:del w:id="193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1" w:author="DHA" w:date="2010-07-05T21:10:00Z"/>
          <w:rFonts w:ascii="Consolas" w:hAnsi="Consolas" w:cs="Consolas"/>
          <w:noProof w:val="0"/>
          <w:color w:val="000000"/>
          <w:lang w:val="en-US"/>
        </w:rPr>
      </w:pPr>
      <w:del w:id="193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3" w:author="DHA" w:date="2010-07-05T21:10:00Z"/>
          <w:rFonts w:ascii="Consolas" w:hAnsi="Consolas" w:cs="Consolas"/>
          <w:noProof w:val="0"/>
          <w:color w:val="000000"/>
          <w:lang w:val="en-US"/>
        </w:rPr>
      </w:pPr>
      <w:del w:id="193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5" w:author="DHA" w:date="2010-07-05T21:10:00Z"/>
          <w:rFonts w:ascii="Consolas" w:hAnsi="Consolas" w:cs="Consolas"/>
          <w:noProof w:val="0"/>
          <w:color w:val="000000"/>
          <w:lang w:val="en-US"/>
        </w:rPr>
      </w:pPr>
      <w:del w:id="193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7" w:author="DHA" w:date="2010-07-05T21:10:00Z"/>
          <w:rFonts w:ascii="Consolas" w:hAnsi="Consolas" w:cs="Consolas"/>
          <w:noProof w:val="0"/>
          <w:color w:val="000000"/>
          <w:lang w:val="en-US"/>
        </w:rPr>
      </w:pPr>
      <w:del w:id="193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39" w:author="DHA" w:date="2010-07-05T21:10:00Z"/>
          <w:rFonts w:ascii="Consolas" w:hAnsi="Consolas" w:cs="Consolas"/>
          <w:noProof w:val="0"/>
          <w:color w:val="000000"/>
          <w:lang w:val="en-US"/>
        </w:rPr>
      </w:pPr>
      <w:del w:id="194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1" w:author="DHA" w:date="2010-07-05T21:10:00Z"/>
          <w:rFonts w:ascii="Consolas" w:hAnsi="Consolas" w:cs="Consolas"/>
          <w:noProof w:val="0"/>
          <w:color w:val="000000"/>
          <w:lang w:val="en-US"/>
        </w:rPr>
      </w:pPr>
      <w:del w:id="194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3" w:author="DHA" w:date="2010-07-05T21:10:00Z"/>
          <w:rFonts w:ascii="Consolas" w:hAnsi="Consolas" w:cs="Consolas"/>
          <w:noProof w:val="0"/>
          <w:color w:val="000000"/>
          <w:lang w:val="en-US"/>
        </w:rPr>
      </w:pPr>
      <w:del w:id="1944"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5" w:author="DHA" w:date="2010-07-05T21:10:00Z"/>
          <w:rFonts w:ascii="Consolas" w:hAnsi="Consolas" w:cs="Consolas"/>
          <w:noProof w:val="0"/>
          <w:color w:val="000000"/>
          <w:lang w:val="en-US"/>
        </w:rPr>
      </w:pPr>
      <w:del w:id="194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&lt;xsd:group name="</w:delText>
        </w:r>
        <w:r w:rsidRPr="00165843" w:rsidDel="003E147A">
          <w:rPr>
            <w:rFonts w:ascii="Consolas" w:hAnsi="Consolas" w:cs="Consolas"/>
            <w:b/>
            <w:bCs/>
            <w:noProof w:val="0"/>
            <w:color w:val="000000"/>
            <w:lang w:val="en-US"/>
          </w:rPr>
          <w:delText>activityPropertiesGroup</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7" w:author="DHA" w:date="2010-07-05T21:10:00Z"/>
          <w:rFonts w:ascii="Consolas" w:hAnsi="Consolas" w:cs="Consolas"/>
          <w:noProof w:val="0"/>
          <w:color w:val="000000"/>
          <w:lang w:val="en-US"/>
        </w:rPr>
      </w:pPr>
      <w:del w:id="194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49" w:author="DHA" w:date="2010-07-05T21:10:00Z"/>
          <w:rFonts w:ascii="Consolas" w:hAnsi="Consolas" w:cs="Consolas"/>
          <w:noProof w:val="0"/>
          <w:color w:val="000000"/>
          <w:lang w:val="en-US"/>
        </w:rPr>
      </w:pPr>
      <w:del w:id="195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1" w:author="DHA" w:date="2010-07-05T21:10:00Z"/>
          <w:rFonts w:ascii="Consolas" w:hAnsi="Consolas" w:cs="Consolas"/>
          <w:noProof w:val="0"/>
          <w:color w:val="000000"/>
          <w:lang w:val="en-US"/>
        </w:rPr>
      </w:pPr>
      <w:del w:id="195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3" w:author="DHA" w:date="2010-07-05T21:10:00Z"/>
          <w:rFonts w:ascii="Consolas" w:hAnsi="Consolas" w:cs="Consolas"/>
          <w:noProof w:val="0"/>
          <w:color w:val="000000"/>
          <w:lang w:val="en-US"/>
        </w:rPr>
      </w:pPr>
      <w:del w:id="195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5" w:author="DHA" w:date="2010-07-05T21:10:00Z"/>
          <w:rFonts w:ascii="Consolas" w:hAnsi="Consolas" w:cs="Consolas"/>
          <w:noProof w:val="0"/>
          <w:color w:val="000000"/>
          <w:lang w:val="en-US"/>
        </w:rPr>
      </w:pPr>
      <w:del w:id="195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7" w:author="DHA" w:date="2010-07-05T21:10:00Z"/>
          <w:rFonts w:ascii="Consolas" w:hAnsi="Consolas" w:cs="Consolas"/>
          <w:noProof w:val="0"/>
          <w:color w:val="000000"/>
          <w:lang w:val="en-US"/>
        </w:rPr>
      </w:pPr>
      <w:del w:id="195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59" w:author="DHA" w:date="2010-07-05T21:10:00Z"/>
          <w:rFonts w:ascii="Consolas" w:hAnsi="Consolas" w:cs="Consolas"/>
          <w:noProof w:val="0"/>
          <w:color w:val="000000"/>
          <w:lang w:val="en-US"/>
        </w:rPr>
      </w:pPr>
      <w:del w:id="196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1" w:author="DHA" w:date="2010-07-05T21:10:00Z"/>
          <w:rFonts w:ascii="Consolas" w:hAnsi="Consolas" w:cs="Consolas"/>
          <w:noProof w:val="0"/>
          <w:color w:val="000000"/>
          <w:lang w:val="en-US"/>
        </w:rPr>
      </w:pPr>
      <w:del w:id="196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3" w:author="DHA" w:date="2010-07-05T21:10:00Z"/>
          <w:rFonts w:ascii="Consolas" w:hAnsi="Consolas" w:cs="Consolas"/>
          <w:noProof w:val="0"/>
          <w:color w:val="000000"/>
          <w:lang w:val="en-US"/>
        </w:rPr>
      </w:pPr>
      <w:del w:id="196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ValidState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as:stateType</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5" w:author="DHA" w:date="2010-07-05T21:10:00Z"/>
          <w:rFonts w:ascii="Consolas" w:hAnsi="Consolas" w:cs="Consolas"/>
          <w:noProof w:val="0"/>
          <w:color w:val="000000"/>
          <w:lang w:val="en-US"/>
        </w:rPr>
      </w:pPr>
      <w:del w:id="1966"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7" w:author="DHA" w:date="2010-07-05T21:10:00Z"/>
          <w:rFonts w:ascii="Consolas" w:hAnsi="Consolas" w:cs="Consolas"/>
          <w:noProof w:val="0"/>
          <w:color w:val="000000"/>
          <w:lang w:val="en-US"/>
        </w:rPr>
      </w:pPr>
      <w:del w:id="196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69" w:author="DHA" w:date="2010-07-05T21:10:00Z"/>
          <w:rFonts w:ascii="Consolas" w:hAnsi="Consolas" w:cs="Consolas"/>
          <w:noProof w:val="0"/>
          <w:color w:val="000000"/>
          <w:lang w:val="en-US"/>
        </w:rPr>
      </w:pPr>
      <w:del w:id="197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1" w:author="DHA" w:date="2010-07-05T21:10:00Z"/>
          <w:rFonts w:ascii="Consolas" w:hAnsi="Consolas" w:cs="Consolas"/>
          <w:noProof w:val="0"/>
          <w:color w:val="000000"/>
          <w:lang w:val="en-US"/>
        </w:rPr>
      </w:pPr>
      <w:del w:id="197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3" w:author="DHA" w:date="2010-07-05T21:10:00Z"/>
          <w:rFonts w:ascii="Consolas" w:hAnsi="Consolas" w:cs="Consolas"/>
          <w:noProof w:val="0"/>
          <w:color w:val="000000"/>
          <w:lang w:val="en-US"/>
        </w:rPr>
      </w:pPr>
      <w:del w:id="197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InstanceKey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5" w:author="DHA" w:date="2010-07-05T21:10:00Z"/>
          <w:rFonts w:ascii="Consolas" w:hAnsi="Consolas" w:cs="Consolas"/>
          <w:noProof w:val="0"/>
          <w:color w:val="000000"/>
          <w:lang w:val="en-US"/>
        </w:rPr>
      </w:pPr>
      <w:del w:id="197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RemoteInstance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7" w:author="DHA" w:date="2010-07-05T21:10:00Z"/>
          <w:rFonts w:ascii="Consolas" w:hAnsi="Consolas" w:cs="Consolas"/>
          <w:noProof w:val="0"/>
          <w:color w:val="000000"/>
          <w:lang w:val="en-US"/>
        </w:rPr>
      </w:pPr>
      <w:del w:id="197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StartedDate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79" w:author="DHA" w:date="2010-07-05T21:10:00Z"/>
          <w:rFonts w:ascii="Consolas" w:hAnsi="Consolas" w:cs="Consolas"/>
          <w:noProof w:val="0"/>
          <w:color w:val="000000"/>
          <w:lang w:val="en-US"/>
        </w:rPr>
      </w:pPr>
      <w:del w:id="198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DueDate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1" w:author="DHA" w:date="2010-07-05T21:10:00Z"/>
          <w:rFonts w:ascii="Consolas" w:hAnsi="Consolas" w:cs="Consolas"/>
          <w:noProof w:val="0"/>
          <w:color w:val="000000"/>
          <w:lang w:val="en-US"/>
        </w:rPr>
      </w:pPr>
      <w:del w:id="198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LastModified</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xsd:dateTime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3" w:author="DHA" w:date="2010-07-05T21:10:00Z"/>
          <w:rFonts w:ascii="Consolas" w:hAnsi="Consolas" w:cs="Consolas"/>
          <w:noProof w:val="0"/>
          <w:color w:val="000000"/>
          <w:lang w:val="en-US"/>
        </w:rPr>
      </w:pPr>
      <w:del w:id="1984"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5" w:author="DHA" w:date="2010-07-05T21:10:00Z"/>
          <w:rFonts w:ascii="Consolas" w:hAnsi="Consolas" w:cs="Consolas"/>
          <w:noProof w:val="0"/>
          <w:color w:val="000000"/>
          <w:lang w:val="en-US"/>
        </w:rPr>
      </w:pPr>
      <w:del w:id="1986" w:author="DHA" w:date="2010-07-05T21:10:00Z">
        <w:r w:rsidRPr="00165843" w:rsidDel="003E147A">
          <w:rPr>
            <w:rFonts w:ascii="Consolas" w:hAnsi="Consolas" w:cs="Consolas"/>
            <w:noProof w:val="0"/>
            <w:color w:val="000000"/>
            <w:lang w:val="en-US"/>
          </w:rPr>
          <w:delText>&lt;/xsd:group&gt;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7" w:author="DHA" w:date="2010-07-05T21:10:00Z"/>
          <w:rFonts w:ascii="Consolas" w:hAnsi="Consolas" w:cs="Consolas"/>
          <w:noProof w:val="0"/>
          <w:color w:val="000000"/>
          <w:lang w:val="en-US"/>
        </w:rPr>
      </w:pPr>
      <w:del w:id="1988"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89" w:author="DHA" w:date="2010-07-05T21:10:00Z"/>
          <w:rFonts w:ascii="Consolas" w:hAnsi="Consolas" w:cs="Consolas"/>
          <w:noProof w:val="0"/>
          <w:color w:val="000000"/>
          <w:lang w:val="en-US"/>
        </w:rPr>
      </w:pPr>
      <w:del w:id="1990" w:author="DHA" w:date="2010-07-05T21:10:00Z">
        <w:r w:rsidRPr="00165843" w:rsidDel="003E147A">
          <w:rPr>
            <w:rFonts w:ascii="Consolas" w:hAnsi="Consolas" w:cs="Consolas"/>
            <w:noProof w:val="0"/>
            <w:color w:val="000000"/>
            <w:lang w:val="en-US"/>
          </w:rPr>
          <w:delText>messages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1" w:author="DHA" w:date="2010-07-05T21:10:00Z"/>
          <w:rFonts w:ascii="Consolas" w:hAnsi="Consolas" w:cs="Consolas"/>
          <w:noProof w:val="0"/>
          <w:color w:val="000000"/>
          <w:lang w:val="en-US"/>
        </w:rPr>
      </w:pPr>
      <w:del w:id="1992"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3" w:author="DHA" w:date="2010-07-05T21:10:00Z"/>
          <w:rFonts w:ascii="Consolas" w:hAnsi="Consolas" w:cs="Consolas"/>
          <w:noProof w:val="0"/>
          <w:color w:val="000000"/>
          <w:lang w:val="en-US"/>
        </w:rPr>
      </w:pPr>
      <w:del w:id="199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5" w:author="DHA" w:date="2010-07-05T21:10:00Z"/>
          <w:rFonts w:ascii="Consolas" w:hAnsi="Consolas" w:cs="Consolas"/>
          <w:noProof w:val="0"/>
          <w:color w:val="000000"/>
          <w:lang w:val="en-US"/>
        </w:rPr>
      </w:pPr>
      <w:del w:id="199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7" w:author="DHA" w:date="2010-07-05T21:10:00Z"/>
          <w:rFonts w:ascii="Consolas" w:hAnsi="Consolas" w:cs="Consolas"/>
          <w:noProof w:val="0"/>
          <w:color w:val="000000"/>
          <w:lang w:val="en-US"/>
        </w:rPr>
      </w:pPr>
      <w:del w:id="199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1999" w:author="DHA" w:date="2010-07-05T21:10:00Z"/>
          <w:rFonts w:ascii="Consolas" w:hAnsi="Consolas" w:cs="Consolas"/>
          <w:noProof w:val="0"/>
          <w:color w:val="000000"/>
          <w:lang w:val="en-US"/>
        </w:rPr>
      </w:pPr>
      <w:del w:id="200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ProcessLanguage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1" w:author="DHA" w:date="2010-07-05T21:10:00Z"/>
          <w:rFonts w:ascii="Consolas" w:hAnsi="Consolas" w:cs="Consolas"/>
          <w:noProof w:val="0"/>
          <w:color w:val="000000"/>
          <w:lang w:val="en-US"/>
        </w:rPr>
      </w:pPr>
      <w:del w:id="200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3" w:author="DHA" w:date="2010-07-05T21:10:00Z"/>
          <w:rFonts w:ascii="Consolas" w:hAnsi="Consolas" w:cs="Consolas"/>
          <w:noProof w:val="0"/>
          <w:color w:val="000000"/>
          <w:lang w:val="en-US"/>
        </w:rPr>
      </w:pPr>
      <w:del w:id="2004"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5" w:author="DHA" w:date="2010-07-05T21:10:00Z"/>
          <w:rFonts w:ascii="Consolas" w:hAnsi="Consolas" w:cs="Consolas"/>
          <w:noProof w:val="0"/>
          <w:color w:val="000000"/>
          <w:lang w:val="en-US"/>
        </w:rPr>
      </w:pPr>
      <w:del w:id="2006"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7" w:author="DHA" w:date="2010-07-05T21:10:00Z"/>
          <w:rFonts w:ascii="Consolas" w:hAnsi="Consolas" w:cs="Consolas"/>
          <w:noProof w:val="0"/>
          <w:color w:val="000000"/>
          <w:lang w:val="en-US"/>
        </w:rPr>
      </w:pPr>
      <w:del w:id="200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GetDefinitionRs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09" w:author="DHA" w:date="2010-07-05T21:10:00Z"/>
          <w:rFonts w:ascii="Consolas" w:hAnsi="Consolas" w:cs="Consolas"/>
          <w:noProof w:val="0"/>
          <w:color w:val="000000"/>
          <w:lang w:val="en-US"/>
        </w:rPr>
      </w:pPr>
      <w:del w:id="201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1" w:author="DHA" w:date="2010-07-05T21:10:00Z"/>
          <w:rFonts w:ascii="Consolas" w:hAnsi="Consolas" w:cs="Consolas"/>
          <w:noProof w:val="0"/>
          <w:color w:val="000000"/>
          <w:lang w:val="en-US"/>
        </w:rPr>
      </w:pPr>
      <w:del w:id="2012" w:author="DHA" w:date="2010-07-05T21:10:00Z">
        <w:r w:rsidRPr="00165843" w:rsidDel="003E147A">
          <w:rPr>
            <w:rFonts w:ascii="Consolas" w:hAnsi="Consolas" w:cs="Consolas"/>
            <w:b/>
            <w:bCs/>
            <w:noProof w:val="0"/>
            <w:color w:val="000000"/>
            <w:lang w:val="en-US"/>
          </w:rPr>
          <w:tab/>
          <w:delText xml:space="preserve"> </w:delText>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3" w:author="DHA" w:date="2010-07-05T21:10:00Z"/>
          <w:rFonts w:ascii="Consolas" w:hAnsi="Consolas" w:cs="Consolas"/>
          <w:noProof w:val="0"/>
          <w:color w:val="000000"/>
          <w:lang w:val="en-US"/>
        </w:rPr>
      </w:pPr>
      <w:del w:id="2014"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5" w:author="DHA" w:date="2010-07-05T21:10:00Z"/>
          <w:rFonts w:ascii="Consolas" w:hAnsi="Consolas" w:cs="Consolas"/>
          <w:noProof w:val="0"/>
          <w:color w:val="000000"/>
          <w:lang w:val="en-US"/>
        </w:rPr>
      </w:pPr>
      <w:del w:id="2016"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7" w:author="DHA" w:date="2010-07-05T21:10:00Z"/>
          <w:rFonts w:ascii="Consolas" w:hAnsi="Consolas" w:cs="Consolas"/>
          <w:noProof w:val="0"/>
          <w:color w:val="000000"/>
          <w:lang w:val="en-US"/>
        </w:rPr>
      </w:pPr>
      <w:del w:id="201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19" w:author="DHA" w:date="2010-07-05T21:10:00Z"/>
          <w:rFonts w:ascii="Consolas" w:hAnsi="Consolas" w:cs="Consolas"/>
          <w:noProof w:val="0"/>
          <w:color w:val="000000"/>
          <w:lang w:val="en-US"/>
        </w:rPr>
      </w:pPr>
      <w:del w:id="202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1" w:author="DHA" w:date="2010-07-05T21:10:00Z"/>
          <w:rFonts w:ascii="Consolas" w:hAnsi="Consolas" w:cs="Consolas"/>
          <w:noProof w:val="0"/>
          <w:color w:val="000000"/>
          <w:lang w:val="en-US"/>
        </w:rPr>
      </w:pPr>
      <w:del w:id="202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3" w:author="DHA" w:date="2010-07-05T21:10:00Z"/>
          <w:rFonts w:ascii="Consolas" w:hAnsi="Consolas" w:cs="Consolas"/>
          <w:noProof w:val="0"/>
          <w:color w:val="000000"/>
          <w:lang w:val="en-US"/>
        </w:rPr>
      </w:pPr>
      <w:del w:id="2024" w:author="DHA" w:date="2010-07-05T21:10:00Z">
        <w:r w:rsidRPr="00165843" w:rsidDel="003E147A">
          <w:rPr>
            <w:rFonts w:ascii="Consolas" w:hAnsi="Consolas" w:cs="Consolas"/>
            <w:noProof w:val="0"/>
            <w:color w:val="000000"/>
            <w:lang w:val="en-US"/>
          </w:rPr>
          <w:delText>- &lt;!--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5" w:author="DHA" w:date="2010-07-05T21:10:00Z"/>
          <w:rFonts w:ascii="Consolas" w:hAnsi="Consolas" w:cs="Consolas"/>
          <w:noProof w:val="0"/>
          <w:color w:val="000000"/>
          <w:lang w:val="en-US"/>
        </w:rPr>
      </w:pPr>
      <w:del w:id="2026" w:author="DHA" w:date="2010-07-05T21:10:00Z">
        <w:r w:rsidRPr="00165843" w:rsidDel="003E147A">
          <w:rPr>
            <w:rFonts w:ascii="Consolas" w:hAnsi="Consolas" w:cs="Consolas"/>
            <w:noProof w:val="0"/>
            <w:color w:val="000000"/>
            <w:lang w:val="en-US"/>
          </w:rPr>
          <w:delText>(2) WfXML20 p.14</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7" w:author="DHA" w:date="2010-07-05T21:10:00Z"/>
          <w:rFonts w:ascii="Consolas" w:hAnsi="Consolas" w:cs="Consolas"/>
          <w:noProof w:val="0"/>
          <w:color w:val="000000"/>
          <w:lang w:val="en-US"/>
        </w:rPr>
      </w:pPr>
      <w:del w:id="2028" w:author="DHA" w:date="2010-07-05T21:10:00Z">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29" w:author="DHA" w:date="2010-07-05T21:10:00Z"/>
          <w:rFonts w:ascii="Consolas" w:hAnsi="Consolas" w:cs="Consolas"/>
          <w:noProof w:val="0"/>
          <w:color w:val="000000"/>
          <w:lang w:val="en-US"/>
        </w:rPr>
      </w:pPr>
      <w:del w:id="203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1" w:author="DHA" w:date="2010-07-05T21:10:00Z"/>
          <w:rFonts w:ascii="Consolas" w:hAnsi="Consolas" w:cs="Consolas"/>
          <w:noProof w:val="0"/>
          <w:color w:val="000000"/>
          <w:lang w:val="en-US"/>
        </w:rPr>
      </w:pPr>
      <w:del w:id="203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3" w:author="DHA" w:date="2010-07-05T21:10:00Z"/>
          <w:rFonts w:ascii="Consolas" w:hAnsi="Consolas" w:cs="Consolas"/>
          <w:noProof w:val="0"/>
          <w:color w:val="000000"/>
          <w:lang w:val="en-US"/>
        </w:rPr>
      </w:pPr>
      <w:del w:id="203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5" w:author="DHA" w:date="2010-07-05T21:10:00Z"/>
          <w:rFonts w:ascii="Consolas" w:hAnsi="Consolas" w:cs="Consolas"/>
          <w:noProof w:val="0"/>
          <w:color w:val="000000"/>
          <w:lang w:val="en-US"/>
        </w:rPr>
      </w:pPr>
      <w:del w:id="2036"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7" w:author="DHA" w:date="2010-07-05T21:10:00Z"/>
          <w:rFonts w:ascii="Consolas" w:hAnsi="Consolas" w:cs="Consolas"/>
          <w:noProof w:val="0"/>
          <w:color w:val="000000"/>
          <w:lang w:val="en-US"/>
        </w:rPr>
      </w:pPr>
      <w:del w:id="203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39" w:author="DHA" w:date="2010-07-05T21:10:00Z"/>
          <w:rFonts w:ascii="Consolas" w:hAnsi="Consolas" w:cs="Consolas"/>
          <w:noProof w:val="0"/>
          <w:color w:val="000000"/>
          <w:lang w:val="en-US"/>
        </w:rPr>
      </w:pPr>
      <w:del w:id="204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1" w:author="DHA" w:date="2010-07-05T21:10:00Z"/>
          <w:rFonts w:ascii="Consolas" w:hAnsi="Consolas" w:cs="Consolas"/>
          <w:noProof w:val="0"/>
          <w:color w:val="000000"/>
          <w:lang w:val="en-US"/>
        </w:rPr>
      </w:pPr>
      <w:del w:id="204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3" w:author="DHA" w:date="2010-07-05T21:10:00Z"/>
          <w:rFonts w:ascii="Consolas" w:hAnsi="Consolas" w:cs="Consolas"/>
          <w:noProof w:val="0"/>
          <w:color w:val="000000"/>
          <w:lang w:val="en-US"/>
        </w:rPr>
      </w:pPr>
      <w:del w:id="204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NewDefinitionRs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5" w:author="DHA" w:date="2010-07-05T21:10:00Z"/>
          <w:rFonts w:ascii="Consolas" w:hAnsi="Consolas" w:cs="Consolas"/>
          <w:noProof w:val="0"/>
          <w:color w:val="000000"/>
          <w:lang w:val="en-US"/>
        </w:rPr>
      </w:pPr>
      <w:del w:id="204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7" w:author="DHA" w:date="2010-07-05T21:10:00Z"/>
          <w:rFonts w:ascii="Consolas" w:hAnsi="Consolas" w:cs="Consolas"/>
          <w:noProof w:val="0"/>
          <w:color w:val="000000"/>
          <w:lang w:val="en-US"/>
        </w:rPr>
      </w:pPr>
      <w:del w:id="204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49" w:author="DHA" w:date="2010-07-05T21:10:00Z"/>
          <w:rFonts w:ascii="Consolas" w:hAnsi="Consolas" w:cs="Consolas"/>
          <w:noProof w:val="0"/>
          <w:color w:val="000000"/>
          <w:lang w:val="en-US"/>
        </w:rPr>
      </w:pPr>
      <w:del w:id="2050"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1" w:author="DHA" w:date="2010-07-05T21:10:00Z"/>
          <w:rFonts w:ascii="Consolas" w:hAnsi="Consolas" w:cs="Consolas"/>
          <w:noProof w:val="0"/>
          <w:color w:val="000000"/>
          <w:lang w:val="en-US"/>
        </w:rPr>
      </w:pPr>
      <w:del w:id="2052"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3" w:author="DHA" w:date="2010-07-05T21:10:00Z"/>
          <w:rFonts w:ascii="Consolas" w:hAnsi="Consolas" w:cs="Consolas"/>
          <w:noProof w:val="0"/>
          <w:color w:val="000000"/>
          <w:lang w:val="en-US"/>
        </w:rPr>
      </w:pPr>
      <w:del w:id="2054"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5" w:author="DHA" w:date="2010-07-05T21:10:00Z"/>
          <w:rFonts w:ascii="Consolas" w:hAnsi="Consolas" w:cs="Consolas"/>
          <w:noProof w:val="0"/>
          <w:color w:val="000000"/>
          <w:lang w:val="en-US"/>
        </w:rPr>
      </w:pPr>
      <w:del w:id="2056"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7" w:author="DHA" w:date="2010-07-05T21:10:00Z"/>
          <w:rFonts w:ascii="Consolas" w:hAnsi="Consolas" w:cs="Consolas"/>
          <w:noProof w:val="0"/>
          <w:color w:val="000000"/>
          <w:lang w:val="en-US"/>
        </w:rPr>
      </w:pPr>
      <w:del w:id="2058"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59" w:author="DHA" w:date="2010-07-05T21:10:00Z"/>
          <w:rFonts w:ascii="Consolas" w:hAnsi="Consolas" w:cs="Consolas"/>
          <w:noProof w:val="0"/>
          <w:color w:val="000000"/>
          <w:lang w:val="en-US"/>
        </w:rPr>
      </w:pPr>
      <w:del w:id="206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1" w:author="DHA" w:date="2010-07-05T21:10:00Z"/>
          <w:rFonts w:ascii="Consolas" w:hAnsi="Consolas" w:cs="Consolas"/>
          <w:noProof w:val="0"/>
          <w:color w:val="000000"/>
          <w:lang w:val="en-US"/>
        </w:rPr>
      </w:pPr>
      <w:del w:id="206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3" w:author="DHA" w:date="2010-07-05T21:10:00Z"/>
          <w:rFonts w:ascii="Consolas" w:hAnsi="Consolas" w:cs="Consolas"/>
          <w:noProof w:val="0"/>
          <w:color w:val="000000"/>
          <w:lang w:val="en-US"/>
        </w:rPr>
      </w:pPr>
      <w:del w:id="206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5" w:author="DHA" w:date="2010-07-05T21:10:00Z"/>
          <w:rFonts w:ascii="Consolas" w:hAnsi="Consolas" w:cs="Consolas"/>
          <w:noProof w:val="0"/>
          <w:color w:val="000000"/>
          <w:lang w:val="en-US"/>
        </w:rPr>
      </w:pPr>
      <w:del w:id="2066"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wf:processDefinitionType</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7" w:author="DHA" w:date="2010-07-05T21:10:00Z"/>
          <w:rFonts w:ascii="Consolas" w:hAnsi="Consolas" w:cs="Consolas"/>
          <w:noProof w:val="0"/>
          <w:color w:val="000000"/>
          <w:lang w:val="en-US"/>
        </w:rPr>
      </w:pPr>
      <w:del w:id="206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69" w:author="DHA" w:date="2010-07-05T21:10:00Z"/>
          <w:rFonts w:ascii="Consolas" w:hAnsi="Consolas" w:cs="Consolas"/>
          <w:noProof w:val="0"/>
          <w:color w:val="000000"/>
          <w:lang w:val="en-US"/>
        </w:rPr>
      </w:pPr>
      <w:del w:id="207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1" w:author="DHA" w:date="2010-07-05T21:10:00Z"/>
          <w:rFonts w:ascii="Consolas" w:hAnsi="Consolas" w:cs="Consolas"/>
          <w:noProof w:val="0"/>
          <w:color w:val="000000"/>
          <w:lang w:val="en-US"/>
        </w:rPr>
      </w:pPr>
      <w:del w:id="207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3" w:author="DHA" w:date="2010-07-05T21:10:00Z"/>
          <w:rFonts w:ascii="Consolas" w:hAnsi="Consolas" w:cs="Consolas"/>
          <w:noProof w:val="0"/>
          <w:color w:val="000000"/>
          <w:lang w:val="en-US"/>
        </w:rPr>
      </w:pPr>
      <w:del w:id="207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SetDefinitionRs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5" w:author="DHA" w:date="2010-07-05T21:10:00Z"/>
          <w:rFonts w:ascii="Consolas" w:hAnsi="Consolas" w:cs="Consolas"/>
          <w:noProof w:val="0"/>
          <w:color w:val="000000"/>
          <w:lang w:val="en-US"/>
        </w:rPr>
      </w:pPr>
      <w:del w:id="207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7" w:author="DHA" w:date="2010-07-05T21:10:00Z"/>
          <w:rFonts w:ascii="Consolas" w:hAnsi="Consolas" w:cs="Consolas"/>
          <w:noProof w:val="0"/>
          <w:color w:val="000000"/>
          <w:lang w:val="en-US"/>
        </w:rPr>
      </w:pPr>
      <w:del w:id="207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79" w:author="DHA" w:date="2010-07-05T21:10:00Z"/>
          <w:rFonts w:ascii="Consolas" w:hAnsi="Consolas" w:cs="Consolas"/>
          <w:noProof w:val="0"/>
          <w:color w:val="000000"/>
          <w:lang w:val="en-US"/>
        </w:rPr>
      </w:pPr>
      <w:del w:id="2080" w:author="DHA" w:date="2010-07-05T21:10:00Z">
        <w:r w:rsidRPr="00165843" w:rsidDel="003E147A">
          <w:rPr>
            <w:rFonts w:ascii="Consolas" w:hAnsi="Consolas" w:cs="Consolas"/>
            <w:noProof w:val="0"/>
            <w:color w:val="000000"/>
            <w:lang w:val="en-US"/>
          </w:rPr>
          <w:delText>&lt;xsd:any namespace="</w:delText>
        </w:r>
        <w:r w:rsidRPr="00165843" w:rsidDel="003E147A">
          <w:rPr>
            <w:rFonts w:ascii="Consolas" w:hAnsi="Consolas" w:cs="Consolas"/>
            <w:b/>
            <w:bCs/>
            <w:noProof w:val="0"/>
            <w:color w:val="000000"/>
            <w:lang w:val="en-US"/>
          </w:rPr>
          <w:delText>##any</w:delText>
        </w:r>
        <w:r w:rsidRPr="00165843" w:rsidDel="003E147A">
          <w:rPr>
            <w:rFonts w:ascii="Consolas" w:hAnsi="Consolas" w:cs="Consolas"/>
            <w:noProof w:val="0"/>
            <w:color w:val="000000"/>
            <w:lang w:val="en-US"/>
          </w:rPr>
          <w:delText>" processContents="</w:delText>
        </w:r>
        <w:r w:rsidRPr="00165843" w:rsidDel="003E147A">
          <w:rPr>
            <w:rFonts w:ascii="Consolas" w:hAnsi="Consolas" w:cs="Consolas"/>
            <w:b/>
            <w:bCs/>
            <w:noProof w:val="0"/>
            <w:color w:val="000000"/>
            <w:lang w:val="en-US"/>
          </w:rPr>
          <w:delText>lax</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1" w:author="DHA" w:date="2010-07-05T21:10:00Z"/>
          <w:rFonts w:ascii="Consolas" w:hAnsi="Consolas" w:cs="Consolas"/>
          <w:noProof w:val="0"/>
          <w:color w:val="000000"/>
          <w:lang w:val="en-US"/>
        </w:rPr>
      </w:pPr>
      <w:del w:id="2082"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3" w:author="DHA" w:date="2010-07-05T21:10:00Z"/>
          <w:rFonts w:ascii="Consolas" w:hAnsi="Consolas" w:cs="Consolas"/>
          <w:noProof w:val="0"/>
          <w:color w:val="000000"/>
          <w:lang w:val="en-US"/>
        </w:rPr>
      </w:pPr>
      <w:del w:id="2084"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5" w:author="DHA" w:date="2010-07-05T21:10:00Z"/>
          <w:rFonts w:ascii="Consolas" w:hAnsi="Consolas" w:cs="Consolas"/>
          <w:noProof w:val="0"/>
          <w:color w:val="000000"/>
          <w:lang w:val="en-US"/>
        </w:rPr>
      </w:pPr>
      <w:del w:id="2086"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7" w:author="DHA" w:date="2010-07-05T21:10:00Z"/>
          <w:rFonts w:ascii="Consolas" w:hAnsi="Consolas" w:cs="Consolas"/>
          <w:noProof w:val="0"/>
          <w:color w:val="000000"/>
          <w:lang w:val="en-US"/>
        </w:rPr>
      </w:pPr>
      <w:del w:id="2088"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89" w:author="DHA" w:date="2010-07-05T21:10:00Z"/>
          <w:rFonts w:ascii="Consolas" w:hAnsi="Consolas" w:cs="Consolas"/>
          <w:noProof w:val="0"/>
          <w:color w:val="000000"/>
          <w:lang w:val="en-US"/>
        </w:rPr>
      </w:pPr>
      <w:del w:id="209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1" w:author="DHA" w:date="2010-07-05T21:10:00Z"/>
          <w:rFonts w:ascii="Consolas" w:hAnsi="Consolas" w:cs="Consolas"/>
          <w:noProof w:val="0"/>
          <w:color w:val="000000"/>
          <w:lang w:val="en-US"/>
        </w:rPr>
      </w:pPr>
      <w:del w:id="209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ListDefinitionsRs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3" w:author="DHA" w:date="2010-07-05T21:10:00Z"/>
          <w:rFonts w:ascii="Consolas" w:hAnsi="Consolas" w:cs="Consolas"/>
          <w:noProof w:val="0"/>
          <w:color w:val="000000"/>
          <w:lang w:val="en-US"/>
        </w:rPr>
      </w:pPr>
      <w:del w:id="209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5" w:author="DHA" w:date="2010-07-05T21:10:00Z"/>
          <w:rFonts w:ascii="Consolas" w:hAnsi="Consolas" w:cs="Consolas"/>
          <w:noProof w:val="0"/>
          <w:color w:val="000000"/>
          <w:lang w:val="en-US"/>
        </w:rPr>
      </w:pPr>
      <w:del w:id="209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7" w:author="DHA" w:date="2010-07-05T21:10:00Z"/>
          <w:rFonts w:ascii="Consolas" w:hAnsi="Consolas" w:cs="Consolas"/>
          <w:noProof w:val="0"/>
          <w:color w:val="000000"/>
          <w:lang w:val="en-US"/>
        </w:rPr>
      </w:pPr>
      <w:del w:id="2098"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wf:DefinitionInfo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099" w:author="DHA" w:date="2010-07-05T21:10:00Z"/>
          <w:rFonts w:ascii="Consolas" w:hAnsi="Consolas" w:cs="Consolas"/>
          <w:noProof w:val="0"/>
          <w:color w:val="000000"/>
          <w:lang w:val="en-US"/>
        </w:rPr>
      </w:pPr>
      <w:del w:id="210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1" w:author="DHA" w:date="2010-07-05T21:10:00Z"/>
          <w:rFonts w:ascii="Consolas" w:hAnsi="Consolas" w:cs="Consolas"/>
          <w:noProof w:val="0"/>
          <w:color w:val="000000"/>
          <w:lang w:val="en-US"/>
        </w:rPr>
      </w:pPr>
      <w:del w:id="2102"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3" w:author="DHA" w:date="2010-07-05T21:10:00Z"/>
          <w:rFonts w:ascii="Consolas" w:hAnsi="Consolas" w:cs="Consolas"/>
          <w:noProof w:val="0"/>
          <w:color w:val="000000"/>
          <w:lang w:val="en-US"/>
        </w:rPr>
      </w:pPr>
      <w:del w:id="2104"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5" w:author="DHA" w:date="2010-07-05T21:10:00Z"/>
          <w:rFonts w:ascii="Consolas" w:hAnsi="Consolas" w:cs="Consolas"/>
          <w:noProof w:val="0"/>
          <w:color w:val="000000"/>
          <w:lang w:val="en-US"/>
        </w:rPr>
      </w:pPr>
      <w:del w:id="210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7" w:author="DHA" w:date="2010-07-05T21:10:00Z"/>
          <w:rFonts w:ascii="Consolas" w:hAnsi="Consolas" w:cs="Consolas"/>
          <w:noProof w:val="0"/>
          <w:color w:val="000000"/>
          <w:lang w:val="en-US"/>
        </w:rPr>
      </w:pPr>
      <w:del w:id="210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09" w:author="DHA" w:date="2010-07-05T21:10:00Z"/>
          <w:rFonts w:ascii="Consolas" w:hAnsi="Consolas" w:cs="Consolas"/>
          <w:noProof w:val="0"/>
          <w:color w:val="000000"/>
          <w:lang w:val="en-US"/>
        </w:rPr>
      </w:pPr>
      <w:del w:id="211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1" w:author="DHA" w:date="2010-07-05T21:10:00Z"/>
          <w:rFonts w:ascii="Consolas" w:hAnsi="Consolas" w:cs="Consolas"/>
          <w:noProof w:val="0"/>
          <w:color w:val="000000"/>
          <w:lang w:val="en-US"/>
        </w:rPr>
      </w:pPr>
      <w:del w:id="211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DefinitionKey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3" w:author="DHA" w:date="2010-07-05T21:10:00Z"/>
          <w:rFonts w:ascii="Consolas" w:hAnsi="Consolas" w:cs="Consolas"/>
          <w:noProof w:val="0"/>
          <w:color w:val="000000"/>
          <w:lang w:val="en-US"/>
        </w:rPr>
      </w:pPr>
      <w:del w:id="211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5" w:author="DHA" w:date="2010-07-05T21:10:00Z"/>
          <w:rFonts w:ascii="Consolas" w:hAnsi="Consolas" w:cs="Consolas"/>
          <w:noProof w:val="0"/>
          <w:color w:val="000000"/>
          <w:lang w:val="en-US"/>
        </w:rPr>
      </w:pPr>
      <w:del w:id="211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7" w:author="DHA" w:date="2010-07-05T21:10:00Z"/>
          <w:rFonts w:ascii="Consolas" w:hAnsi="Consolas" w:cs="Consolas"/>
          <w:noProof w:val="0"/>
          <w:color w:val="000000"/>
          <w:lang w:val="en-US"/>
        </w:rPr>
      </w:pPr>
      <w:del w:id="211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Version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19" w:author="DHA" w:date="2010-07-05T21:10:00Z"/>
          <w:rFonts w:ascii="Consolas" w:hAnsi="Consolas" w:cs="Consolas"/>
          <w:noProof w:val="0"/>
          <w:color w:val="000000"/>
          <w:lang w:val="en-US"/>
        </w:rPr>
      </w:pPr>
      <w:del w:id="212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Status</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1" w:author="DHA" w:date="2010-07-05T21:10:00Z"/>
          <w:rFonts w:ascii="Consolas" w:hAnsi="Consolas" w:cs="Consolas"/>
          <w:noProof w:val="0"/>
          <w:color w:val="000000"/>
          <w:lang w:val="en-US"/>
        </w:rPr>
      </w:pPr>
      <w:del w:id="2122"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3" w:author="DHA" w:date="2010-07-05T21:10:00Z"/>
          <w:rFonts w:ascii="Consolas" w:hAnsi="Consolas" w:cs="Consolas"/>
          <w:noProof w:val="0"/>
          <w:color w:val="000000"/>
          <w:lang w:val="en-US"/>
        </w:rPr>
      </w:pPr>
      <w:del w:id="2124"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5" w:author="DHA" w:date="2010-07-05T21:10:00Z"/>
          <w:rFonts w:ascii="Consolas" w:hAnsi="Consolas" w:cs="Consolas"/>
          <w:noProof w:val="0"/>
          <w:color w:val="000000"/>
          <w:lang w:val="en-US"/>
        </w:rPr>
      </w:pPr>
      <w:del w:id="2126"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7" w:author="DHA" w:date="2010-07-05T21:10:00Z"/>
          <w:rFonts w:ascii="Consolas" w:hAnsi="Consolas" w:cs="Consolas"/>
          <w:noProof w:val="0"/>
          <w:color w:val="000000"/>
          <w:lang w:val="en-US"/>
        </w:rPr>
      </w:pPr>
      <w:del w:id="2128"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ListActivitiesRq</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29" w:author="DHA" w:date="2010-07-05T21:10:00Z"/>
          <w:rFonts w:ascii="Consolas" w:hAnsi="Consolas" w:cs="Consolas"/>
          <w:noProof w:val="0"/>
          <w:color w:val="000000"/>
          <w:lang w:val="en-US"/>
        </w:rPr>
      </w:pPr>
      <w:del w:id="213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ListActivitiesRs</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1" w:author="DHA" w:date="2010-07-05T21:10:00Z"/>
          <w:rFonts w:ascii="Consolas" w:hAnsi="Consolas" w:cs="Consolas"/>
          <w:noProof w:val="0"/>
          <w:color w:val="000000"/>
          <w:lang w:val="en-US"/>
        </w:rPr>
      </w:pPr>
      <w:del w:id="2132"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3" w:author="DHA" w:date="2010-07-05T21:10:00Z"/>
          <w:rFonts w:ascii="Consolas" w:hAnsi="Consolas" w:cs="Consolas"/>
          <w:noProof w:val="0"/>
          <w:color w:val="000000"/>
          <w:lang w:val="en-US"/>
        </w:rPr>
      </w:pPr>
      <w:del w:id="213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5" w:author="DHA" w:date="2010-07-05T21:10:00Z"/>
          <w:rFonts w:ascii="Consolas" w:hAnsi="Consolas" w:cs="Consolas"/>
          <w:noProof w:val="0"/>
          <w:color w:val="000000"/>
          <w:lang w:val="en-US"/>
        </w:rPr>
      </w:pPr>
      <w:del w:id="2136" w:author="DHA" w:date="2010-07-05T21:10:00Z">
        <w:r w:rsidRPr="00165843" w:rsidDel="003E147A">
          <w:rPr>
            <w:rFonts w:ascii="Consolas" w:hAnsi="Consolas" w:cs="Consolas"/>
            <w:noProof w:val="0"/>
            <w:color w:val="000000"/>
            <w:lang w:val="en-US"/>
          </w:rPr>
          <w:delText>&lt;xsd:element ref="</w:delText>
        </w:r>
        <w:r w:rsidRPr="00165843" w:rsidDel="003E147A">
          <w:rPr>
            <w:rFonts w:ascii="Consolas" w:hAnsi="Consolas" w:cs="Consolas"/>
            <w:b/>
            <w:bCs/>
            <w:noProof w:val="0"/>
            <w:color w:val="000000"/>
            <w:lang w:val="en-US"/>
          </w:rPr>
          <w:delText>wf:ActivityInfo</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7" w:author="DHA" w:date="2010-07-05T21:10:00Z"/>
          <w:rFonts w:ascii="Consolas" w:hAnsi="Consolas" w:cs="Consolas"/>
          <w:noProof w:val="0"/>
          <w:color w:val="000000"/>
          <w:lang w:val="en-US"/>
        </w:rPr>
      </w:pPr>
      <w:del w:id="2138"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39" w:author="DHA" w:date="2010-07-05T21:10:00Z"/>
          <w:rFonts w:ascii="Consolas" w:hAnsi="Consolas" w:cs="Consolas"/>
          <w:noProof w:val="0"/>
          <w:color w:val="000000"/>
          <w:lang w:val="en-US"/>
        </w:rPr>
      </w:pPr>
      <w:del w:id="2140"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1" w:author="DHA" w:date="2010-07-05T21:10:00Z"/>
          <w:rFonts w:ascii="Consolas" w:hAnsi="Consolas" w:cs="Consolas"/>
          <w:noProof w:val="0"/>
          <w:color w:val="000000"/>
          <w:lang w:val="en-US"/>
        </w:rPr>
      </w:pPr>
      <w:del w:id="2142"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3" w:author="DHA" w:date="2010-07-05T21:10:00Z"/>
          <w:rFonts w:ascii="Consolas" w:hAnsi="Consolas" w:cs="Consolas"/>
          <w:noProof w:val="0"/>
          <w:color w:val="000000"/>
          <w:lang w:val="en-US"/>
        </w:rPr>
      </w:pPr>
      <w:del w:id="2144"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ActivityInfo</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5" w:author="DHA" w:date="2010-07-05T21:10:00Z"/>
          <w:rFonts w:ascii="Consolas" w:hAnsi="Consolas" w:cs="Consolas"/>
          <w:noProof w:val="0"/>
          <w:color w:val="000000"/>
          <w:lang w:val="en-US"/>
        </w:rPr>
      </w:pPr>
      <w:del w:id="214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7" w:author="DHA" w:date="2010-07-05T21:10:00Z"/>
          <w:rFonts w:ascii="Consolas" w:hAnsi="Consolas" w:cs="Consolas"/>
          <w:noProof w:val="0"/>
          <w:color w:val="000000"/>
          <w:lang w:val="en-US"/>
        </w:rPr>
      </w:pPr>
      <w:del w:id="214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49" w:author="DHA" w:date="2010-07-05T21:10:00Z"/>
          <w:rFonts w:ascii="Consolas" w:hAnsi="Consolas" w:cs="Consolas"/>
          <w:noProof w:val="0"/>
          <w:color w:val="000000"/>
          <w:lang w:val="en-US"/>
        </w:rPr>
      </w:pPr>
      <w:del w:id="215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ActivityKey</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xsd:anyURI</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1" w:author="DHA" w:date="2010-07-05T21:10:00Z"/>
          <w:rFonts w:ascii="Consolas" w:hAnsi="Consolas" w:cs="Consolas"/>
          <w:noProof w:val="0"/>
          <w:color w:val="000000"/>
          <w:lang w:val="en-US"/>
        </w:rPr>
      </w:pPr>
      <w:del w:id="215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Name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3" w:author="DHA" w:date="2010-07-05T21:10:00Z"/>
          <w:rFonts w:ascii="Consolas" w:hAnsi="Consolas" w:cs="Consolas"/>
          <w:noProof w:val="0"/>
          <w:color w:val="000000"/>
          <w:lang w:val="en-US"/>
        </w:rPr>
      </w:pPr>
      <w:del w:id="2154"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Description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5" w:author="DHA" w:date="2010-07-05T21:10:00Z"/>
          <w:rFonts w:ascii="Consolas" w:hAnsi="Consolas" w:cs="Consolas"/>
          <w:noProof w:val="0"/>
          <w:color w:val="000000"/>
          <w:lang w:val="en-US"/>
        </w:rPr>
      </w:pPr>
      <w:del w:id="2156"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Assignee</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minOccurs="</w:delText>
        </w:r>
        <w:r w:rsidRPr="00165843" w:rsidDel="003E147A">
          <w:rPr>
            <w:rFonts w:ascii="Consolas" w:hAnsi="Consolas" w:cs="Consolas"/>
            <w:b/>
            <w:bCs/>
            <w:noProof w:val="0"/>
            <w:color w:val="000000"/>
            <w:lang w:val="en-US"/>
          </w:rPr>
          <w:delText>0</w:delText>
        </w:r>
        <w:r w:rsidRPr="00165843" w:rsidDel="003E147A">
          <w:rPr>
            <w:rFonts w:ascii="Consolas" w:hAnsi="Consolas" w:cs="Consolas"/>
            <w:noProof w:val="0"/>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7" w:author="DHA" w:date="2010-07-05T21:10:00Z"/>
          <w:rFonts w:ascii="Consolas" w:hAnsi="Consolas" w:cs="Consolas"/>
          <w:noProof w:val="0"/>
          <w:color w:val="000000"/>
          <w:lang w:val="en-US"/>
        </w:rPr>
      </w:pPr>
      <w:del w:id="2158" w:author="DHA" w:date="2010-07-05T21:10:00Z">
        <w:r w:rsidRPr="00165843" w:rsidDel="003E147A">
          <w:rPr>
            <w:rFonts w:ascii="Consolas" w:hAnsi="Consolas" w:cs="Consolas"/>
            <w:noProof w:val="0"/>
            <w:color w:val="000000"/>
            <w:lang w:val="en-US"/>
          </w:rPr>
          <w:delText>maxOccurs="</w:delText>
        </w:r>
        <w:r w:rsidRPr="00165843" w:rsidDel="003E147A">
          <w:rPr>
            <w:rFonts w:ascii="Consolas" w:hAnsi="Consolas" w:cs="Consolas"/>
            <w:b/>
            <w:bCs/>
            <w:noProof w:val="0"/>
            <w:color w:val="000000"/>
            <w:lang w:val="en-US"/>
          </w:rPr>
          <w:delText>unbounded</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59" w:author="DHA" w:date="2010-07-05T21:10:00Z"/>
          <w:rFonts w:ascii="Consolas" w:hAnsi="Consolas" w:cs="Consolas"/>
          <w:noProof w:val="0"/>
          <w:color w:val="000000"/>
          <w:lang w:val="en-US"/>
        </w:rPr>
      </w:pPr>
      <w:del w:id="2160"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1" w:author="DHA" w:date="2010-07-05T21:10:00Z"/>
          <w:rFonts w:ascii="Consolas" w:hAnsi="Consolas" w:cs="Consolas"/>
          <w:noProof w:val="0"/>
          <w:color w:val="000000"/>
          <w:lang w:val="en-US"/>
        </w:rPr>
      </w:pPr>
      <w:del w:id="2162"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3" w:author="DHA" w:date="2010-07-05T21:10:00Z"/>
          <w:rFonts w:ascii="Consolas" w:hAnsi="Consolas" w:cs="Consolas"/>
          <w:noProof w:val="0"/>
          <w:color w:val="000000"/>
          <w:lang w:val="en-US"/>
        </w:rPr>
      </w:pPr>
      <w:del w:id="2164"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5" w:author="DHA" w:date="2010-07-05T21:10:00Z"/>
          <w:rFonts w:ascii="Consolas" w:hAnsi="Consolas" w:cs="Consolas"/>
          <w:noProof w:val="0"/>
          <w:color w:val="000000"/>
          <w:lang w:val="en-US"/>
        </w:rPr>
      </w:pPr>
      <w:del w:id="2166"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CompleteActivityRq</w:delText>
        </w:r>
        <w:r w:rsidRPr="00165843" w:rsidDel="003E147A">
          <w:rPr>
            <w:rFonts w:ascii="Consolas" w:hAnsi="Consolas" w:cs="Consolas"/>
            <w:noProof w:val="0"/>
            <w:color w:val="000000"/>
            <w:lang w:val="en-US"/>
          </w:rPr>
          <w:delTex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7" w:author="DHA" w:date="2010-07-05T21:10:00Z"/>
          <w:rFonts w:ascii="Consolas" w:hAnsi="Consolas" w:cs="Consolas"/>
          <w:noProof w:val="0"/>
          <w:color w:val="000000"/>
          <w:lang w:val="en-US"/>
        </w:rPr>
      </w:pPr>
      <w:del w:id="2168"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69" w:author="DHA" w:date="2010-07-05T21:10:00Z"/>
          <w:rFonts w:ascii="Consolas" w:hAnsi="Consolas" w:cs="Consolas"/>
          <w:noProof w:val="0"/>
          <w:color w:val="000000"/>
          <w:lang w:val="en-US"/>
        </w:rPr>
      </w:pPr>
      <w:del w:id="2170" w:author="DHA" w:date="2010-07-05T21:10:00Z">
        <w:r w:rsidRPr="00165843" w:rsidDel="003E147A">
          <w:rPr>
            <w:rFonts w:ascii="Consolas" w:hAnsi="Consolas" w:cs="Consolas"/>
            <w:b/>
            <w:bCs/>
            <w:noProof w:val="0"/>
            <w:color w:val="000000"/>
            <w:lang w:val="en-US"/>
          </w:rPr>
          <w:tab/>
        </w:r>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1" w:author="DHA" w:date="2010-07-05T21:10:00Z"/>
          <w:rFonts w:ascii="Consolas" w:hAnsi="Consolas" w:cs="Consolas"/>
          <w:noProof w:val="0"/>
          <w:color w:val="000000"/>
          <w:lang w:val="en-US"/>
        </w:rPr>
      </w:pPr>
      <w:del w:id="2172"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Option</w:delText>
        </w:r>
        <w:r w:rsidRPr="00165843" w:rsidDel="003E147A">
          <w:rPr>
            <w:rFonts w:ascii="Consolas" w:hAnsi="Consolas" w:cs="Consolas"/>
            <w:noProof w:val="0"/>
            <w:color w:val="000000"/>
            <w:lang w:val="en-US"/>
          </w:rPr>
          <w:delText>" type="</w:delText>
        </w:r>
        <w:r w:rsidRPr="00165843" w:rsidDel="003E147A">
          <w:rPr>
            <w:rFonts w:ascii="Consolas" w:hAnsi="Consolas" w:cs="Consolas"/>
            <w:b/>
            <w:bCs/>
            <w:noProof w:val="0"/>
            <w:color w:val="000000"/>
            <w:lang w:val="en-US"/>
          </w:rPr>
          <w:delText>xsd:string</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3" w:author="DHA" w:date="2010-07-05T21:10:00Z"/>
          <w:rFonts w:ascii="Consolas" w:hAnsi="Consolas" w:cs="Consolas"/>
          <w:noProof w:val="0"/>
          <w:color w:val="000000"/>
          <w:lang w:val="en-US"/>
        </w:rPr>
      </w:pPr>
      <w:del w:id="2174" w:author="DHA" w:date="2010-07-05T21:10:00Z">
        <w:r w:rsidRPr="00165843" w:rsidDel="003E147A">
          <w:rPr>
            <w:rFonts w:ascii="Consolas" w:hAnsi="Consolas" w:cs="Consolas"/>
            <w:noProof w:val="0"/>
            <w:color w:val="000000"/>
            <w:lang w:val="en-US"/>
          </w:rPr>
          <w:delText>&lt;/xsd:sequence&gt;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5" w:author="DHA" w:date="2010-07-05T21:10:00Z"/>
          <w:rFonts w:ascii="Consolas" w:hAnsi="Consolas" w:cs="Consolas"/>
          <w:noProof w:val="0"/>
          <w:color w:val="000000"/>
          <w:lang w:val="en-US"/>
        </w:rPr>
      </w:pPr>
      <w:del w:id="2176" w:author="DHA" w:date="2010-07-05T21:10:00Z">
        <w:r w:rsidRPr="00165843" w:rsidDel="003E147A">
          <w:rPr>
            <w:rFonts w:ascii="Consolas" w:hAnsi="Consolas" w:cs="Consolas"/>
            <w:noProof w:val="0"/>
            <w:color w:val="000000"/>
            <w:lang w:val="en-US"/>
          </w:rPr>
          <w:delText>&lt;/xsd:complexType&gt;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7" w:author="DHA" w:date="2010-07-05T21:10:00Z"/>
          <w:rFonts w:ascii="Consolas" w:hAnsi="Consolas" w:cs="Consolas"/>
          <w:noProof w:val="0"/>
          <w:color w:val="000000"/>
          <w:lang w:val="en-US"/>
        </w:rPr>
      </w:pPr>
      <w:del w:id="2178" w:author="DHA" w:date="2010-07-05T21:10:00Z">
        <w:r w:rsidRPr="00165843" w:rsidDel="003E147A">
          <w:rPr>
            <w:rFonts w:ascii="Consolas" w:hAnsi="Consolas" w:cs="Consolas"/>
            <w:noProof w:val="0"/>
            <w:color w:val="000000"/>
            <w:lang w:val="en-US"/>
          </w:rPr>
          <w:delText>&lt;/xsd:element&gt;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79" w:author="DHA" w:date="2010-07-05T21:10:00Z"/>
          <w:rFonts w:ascii="Consolas" w:hAnsi="Consolas" w:cs="Consolas"/>
          <w:noProof w:val="0"/>
          <w:color w:val="000000"/>
          <w:lang w:val="en-US"/>
        </w:rPr>
      </w:pPr>
      <w:del w:id="2180" w:author="DHA" w:date="2010-07-05T21:10:00Z">
        <w:r w:rsidRPr="00165843" w:rsidDel="003E147A">
          <w:rPr>
            <w:rFonts w:ascii="Consolas" w:hAnsi="Consolas" w:cs="Consolas"/>
            <w:noProof w:val="0"/>
            <w:color w:val="000000"/>
            <w:lang w:val="en-US"/>
          </w:rPr>
          <w:delText>&lt;xsd:element name="</w:delText>
        </w:r>
        <w:r w:rsidRPr="00165843" w:rsidDel="003E147A">
          <w:rPr>
            <w:rFonts w:ascii="Consolas" w:hAnsi="Consolas" w:cs="Consolas"/>
            <w:b/>
            <w:bCs/>
            <w:noProof w:val="0"/>
            <w:color w:val="000000"/>
            <w:lang w:val="en-US"/>
          </w:rPr>
          <w:delText>CompleteActivityRs</w:delText>
        </w:r>
        <w:r w:rsidRPr="00165843" w:rsidDel="003E147A">
          <w:rPr>
            <w:rFonts w:ascii="Consolas" w:hAnsi="Consolas" w:cs="Consolas"/>
            <w:noProof w:val="0"/>
            <w:color w:val="000000"/>
            <w:lang w:val="en-US"/>
          </w:rPr>
          <w:delText>" /&gt;</w:delText>
        </w:r>
      </w:del>
    </w:p>
    <w:p w:rsidR="004A0BCF" w:rsidRPr="00165843" w:rsidDel="003E147A" w:rsidRDefault="004A0BCF" w:rsidP="00784A8E">
      <w:pPr>
        <w:shd w:val="clear" w:color="auto" w:fill="DBE5F1"/>
        <w:tabs>
          <w:tab w:val="left" w:pos="1113"/>
        </w:tabs>
        <w:ind w:firstLine="360"/>
        <w:jc w:val="both"/>
        <w:rPr>
          <w:del w:id="2181" w:author="DHA" w:date="2010-07-05T21:10:00Z"/>
          <w:rFonts w:ascii="Consolas" w:hAnsi="Consolas" w:cs="Consolas"/>
          <w:color w:val="000000"/>
          <w:lang w:val="en-US"/>
        </w:rPr>
      </w:pPr>
      <w:del w:id="2182" w:author="DHA" w:date="2010-07-05T21:10:00Z">
        <w:r w:rsidRPr="00165843" w:rsidDel="003E147A">
          <w:rPr>
            <w:rFonts w:ascii="Consolas" w:hAnsi="Consolas" w:cs="Consolas"/>
            <w:noProof w:val="0"/>
            <w:color w:val="000000"/>
            <w:lang w:val="en-US"/>
          </w:rPr>
          <w:delText>&lt;/xsd:schema&gt;</w:delText>
        </w:r>
      </w:del>
    </w:p>
    <w:p w:rsidR="004A0BCF" w:rsidRPr="000D1422" w:rsidDel="00D2617A" w:rsidRDefault="004A0BCF" w:rsidP="00165843">
      <w:pPr>
        <w:ind w:left="284"/>
        <w:jc w:val="both"/>
        <w:rPr>
          <w:del w:id="2183" w:author="DHA" w:date="2010-07-06T05:16:00Z"/>
          <w:rFonts w:ascii="Times New Roman" w:hAnsi="Times New Roman"/>
          <w:b/>
          <w:color w:val="000000"/>
          <w:sz w:val="26"/>
          <w:szCs w:val="26"/>
          <w:lang w:val="en-US"/>
        </w:rPr>
      </w:pPr>
      <w:del w:id="2184" w:author="DHA" w:date="2010-07-06T05:16:00Z">
        <w:r w:rsidRPr="003D22F6" w:rsidDel="00D2617A">
          <w:rPr>
            <w:rFonts w:ascii="Times New Roman" w:hAnsi="Times New Roman"/>
            <w:b/>
            <w:color w:val="000000"/>
            <w:sz w:val="26"/>
            <w:szCs w:val="26"/>
            <w:lang w:val="en-US"/>
          </w:rPr>
          <w:delText>4.2.2 WF: C#, VB or XAML</w:delText>
        </w:r>
      </w:del>
    </w:p>
    <w:p w:rsidR="004A0BCF" w:rsidRPr="00C900E0" w:rsidDel="00D2617A" w:rsidRDefault="004A0BCF" w:rsidP="00784A8E">
      <w:pPr>
        <w:pStyle w:val="ListParagraph"/>
        <w:ind w:left="0" w:firstLine="270"/>
        <w:jc w:val="both"/>
        <w:rPr>
          <w:del w:id="2185" w:author="DHA" w:date="2010-07-06T05:16:00Z"/>
          <w:rFonts w:ascii="Times New Roman" w:hAnsi="Times New Roman"/>
          <w:color w:val="000000"/>
          <w:sz w:val="26"/>
          <w:szCs w:val="26"/>
        </w:rPr>
      </w:pPr>
      <w:del w:id="2186" w:author="DHA" w:date="2010-07-06T05:16:00Z">
        <w:r w:rsidRPr="00734727" w:rsidDel="00D2617A">
          <w:rPr>
            <w:rFonts w:ascii="Times New Roman" w:hAnsi="Times New Roman"/>
            <w:color w:val="000000"/>
            <w:sz w:val="26"/>
            <w:szCs w:val="26"/>
          </w:rPr>
          <w:delTex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delText>
        </w:r>
        <w:r w:rsidRPr="003D22F6" w:rsidDel="00D2617A">
          <w:rPr>
            <w:rFonts w:ascii="Times New Roman" w:hAnsi="Times New Roman"/>
            <w:color w:val="000000"/>
            <w:sz w:val="26"/>
            <w:szCs w:val="26"/>
          </w:rPr>
          <w:delText>), đồng thời tự động phát sinh ra file thiết kế với 2 định dạng: C# (hoặc VB) tương thích với nền .net 2.5 framework trở lên, và đặc biệt là XAML trên nền .Net3.0 trở lên.</w:delText>
        </w:r>
      </w:del>
    </w:p>
    <w:p w:rsidR="004A0BCF" w:rsidRPr="00165843" w:rsidDel="00D2617A" w:rsidRDefault="004A0BCF" w:rsidP="00165843">
      <w:pPr>
        <w:ind w:left="284"/>
        <w:jc w:val="both"/>
        <w:rPr>
          <w:del w:id="2187" w:author="DHA" w:date="2010-07-06T05:16:00Z"/>
          <w:rFonts w:ascii="Times New Roman" w:hAnsi="Times New Roman"/>
          <w:b/>
          <w:color w:val="000000"/>
          <w:sz w:val="26"/>
          <w:szCs w:val="26"/>
        </w:rPr>
      </w:pPr>
      <w:del w:id="2188" w:author="DHA" w:date="2010-07-06T05:16:00Z">
        <w:r w:rsidRPr="00165843" w:rsidDel="00D2617A">
          <w:rPr>
            <w:rFonts w:ascii="Times New Roman" w:hAnsi="Times New Roman"/>
            <w:b/>
            <w:color w:val="000000"/>
            <w:sz w:val="26"/>
            <w:szCs w:val="26"/>
          </w:rPr>
          <w:delText>4.2.2.1. C#, VB.net:</w:delText>
        </w:r>
      </w:del>
    </w:p>
    <w:p w:rsidR="004A0BCF" w:rsidRPr="00C900E0" w:rsidDel="00D2617A" w:rsidRDefault="004A0BCF" w:rsidP="00784A8E">
      <w:pPr>
        <w:pStyle w:val="ListParagraph"/>
        <w:ind w:left="0" w:firstLine="270"/>
        <w:jc w:val="both"/>
        <w:rPr>
          <w:del w:id="2189" w:author="DHA" w:date="2010-07-06T05:16:00Z"/>
          <w:rFonts w:ascii="Times New Roman" w:hAnsi="Times New Roman"/>
          <w:color w:val="000000"/>
          <w:sz w:val="26"/>
          <w:szCs w:val="26"/>
        </w:rPr>
      </w:pPr>
      <w:del w:id="2190" w:author="DHA" w:date="2010-07-06T05:16:00Z">
        <w:r w:rsidRPr="003D22F6" w:rsidDel="00D2617A">
          <w:rPr>
            <w:rFonts w:ascii="Times New Roman" w:hAnsi="Times New Roman"/>
            <w:color w:val="000000"/>
            <w:sz w:val="26"/>
            <w:szCs w:val="26"/>
          </w:rPr>
          <w:delTex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delText>
        </w:r>
      </w:del>
    </w:p>
    <w:p w:rsidR="002743F1" w:rsidRDefault="004A0BCF">
      <w:pPr>
        <w:pStyle w:val="ListParagraph"/>
        <w:ind w:left="0" w:firstLine="270"/>
        <w:jc w:val="both"/>
        <w:rPr>
          <w:del w:id="2191" w:author="DHA" w:date="2010-07-05T21:11:00Z"/>
          <w:rFonts w:ascii="Times New Roman" w:hAnsi="Times New Roman"/>
          <w:color w:val="000000"/>
          <w:sz w:val="26"/>
          <w:szCs w:val="26"/>
        </w:rPr>
      </w:pPr>
      <w:del w:id="2192" w:author="DHA" w:date="2010-07-06T05:16:00Z">
        <w:r w:rsidRPr="003D22F6" w:rsidDel="00D2617A">
          <w:rPr>
            <w:rFonts w:ascii="Times New Roman" w:hAnsi="Times New Roman"/>
            <w:color w:val="000000"/>
            <w:sz w:val="26"/>
            <w:szCs w:val="26"/>
          </w:rPr>
          <w:delTex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delText>
        </w:r>
        <w:r w:rsidRPr="00734727" w:rsidDel="00D2617A">
          <w:rPr>
            <w:rFonts w:ascii="Times New Roman" w:hAnsi="Times New Roman"/>
            <w:color w:val="000000"/>
            <w:sz w:val="26"/>
            <w:szCs w:val="26"/>
          </w:rPr>
          <w:delText>Trong đó xử lý các Workflow là các event, còn các Activity trong Workflow chính là các control trong Windows Form.</w:delText>
        </w:r>
      </w:del>
    </w:p>
    <w:p w:rsidR="004A0BCF" w:rsidRPr="00734727" w:rsidDel="00D2617A" w:rsidRDefault="004A0BCF" w:rsidP="003E147A">
      <w:pPr>
        <w:pStyle w:val="ListParagraph"/>
        <w:ind w:left="0" w:firstLine="270"/>
        <w:jc w:val="both"/>
        <w:rPr>
          <w:del w:id="2193" w:author="DHA" w:date="2010-07-06T05:16:00Z"/>
          <w:rFonts w:ascii="Times New Roman" w:hAnsi="Times New Roman"/>
          <w:color w:val="000000"/>
          <w:sz w:val="26"/>
          <w:szCs w:val="26"/>
        </w:rPr>
      </w:pPr>
      <w:del w:id="2194" w:author="DHA" w:date="2010-07-05T21:11:00Z">
        <w:r w:rsidRPr="00734727" w:rsidDel="003E147A">
          <w:rPr>
            <w:rFonts w:ascii="Times New Roman" w:hAnsi="Times New Roman"/>
            <w:color w:val="000000"/>
            <w:sz w:val="26"/>
            <w:szCs w:val="26"/>
          </w:rPr>
          <w:delText>Ví dụ 1 file .designer.cs của Workflow:</w:delText>
        </w:r>
      </w:del>
      <w:del w:id="2195" w:author="DHA" w:date="2010-07-06T05:16:00Z">
        <w:r w:rsidRPr="00734727" w:rsidDel="00D2617A">
          <w:rPr>
            <w:rFonts w:ascii="Times New Roman" w:hAnsi="Times New Roman"/>
            <w:color w:val="000000"/>
            <w:sz w:val="26"/>
            <w:szCs w:val="26"/>
          </w:rPr>
          <w:tab/>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6" w:author="DHA" w:date="2010-07-05T21:12:00Z"/>
          <w:rFonts w:ascii="Consolas" w:hAnsi="Consolas" w:cs="Consolas"/>
          <w:color w:val="000000"/>
          <w:lang w:val="en-US"/>
        </w:rPr>
      </w:pPr>
      <w:del w:id="2197" w:author="DHA" w:date="2010-07-05T21:12:00Z">
        <w:r w:rsidRPr="00165843" w:rsidDel="003E147A">
          <w:rPr>
            <w:rFonts w:ascii="Consolas" w:hAnsi="Consolas" w:cs="Consolas"/>
            <w:color w:val="000000"/>
            <w:lang w:val="en-US"/>
          </w:rPr>
          <w:delText>using System;</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198" w:author="DHA" w:date="2010-07-05T21:12:00Z"/>
          <w:rFonts w:ascii="Consolas" w:hAnsi="Consolas" w:cs="Consolas"/>
          <w:color w:val="000000"/>
          <w:lang w:val="en-US"/>
        </w:rPr>
      </w:pPr>
      <w:del w:id="2199" w:author="DHA" w:date="2010-07-05T21:12:00Z">
        <w:r w:rsidRPr="00165843" w:rsidDel="003E147A">
          <w:rPr>
            <w:rFonts w:ascii="Consolas" w:hAnsi="Consolas" w:cs="Consolas"/>
            <w:color w:val="000000"/>
            <w:lang w:val="en-US"/>
          </w:rPr>
          <w:delText>using System.ComponentModel;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0" w:author="DHA" w:date="2010-07-05T21:12:00Z"/>
          <w:rFonts w:ascii="Consolas" w:hAnsi="Consolas" w:cs="Consolas"/>
          <w:color w:val="000000"/>
          <w:lang w:val="en-US"/>
        </w:rPr>
      </w:pPr>
      <w:del w:id="2201" w:author="DHA" w:date="2010-07-05T21:12:00Z">
        <w:r w:rsidRPr="00165843" w:rsidDel="003E147A">
          <w:rPr>
            <w:rFonts w:ascii="Consolas" w:hAnsi="Consolas" w:cs="Consolas"/>
            <w:color w:val="000000"/>
            <w:lang w:val="en-US"/>
          </w:rPr>
          <w:delText>using System.ComponentModel.Design;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2" w:author="DHA" w:date="2010-07-05T21:12:00Z"/>
          <w:rFonts w:ascii="Consolas" w:hAnsi="Consolas" w:cs="Consolas"/>
          <w:color w:val="000000"/>
          <w:lang w:val="en-US"/>
        </w:rPr>
      </w:pPr>
      <w:del w:id="2203" w:author="DHA" w:date="2010-07-05T21:12:00Z">
        <w:r w:rsidRPr="00165843" w:rsidDel="003E147A">
          <w:rPr>
            <w:rFonts w:ascii="Consolas" w:hAnsi="Consolas" w:cs="Consolas"/>
            <w:color w:val="000000"/>
            <w:lang w:val="en-US"/>
          </w:rPr>
          <w:delText>using System.Collections;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4" w:author="DHA" w:date="2010-07-05T21:12:00Z"/>
          <w:rFonts w:ascii="Consolas" w:hAnsi="Consolas" w:cs="Consolas"/>
          <w:color w:val="000000"/>
          <w:lang w:val="en-US"/>
        </w:rPr>
      </w:pPr>
      <w:del w:id="2205" w:author="DHA" w:date="2010-07-05T21:12:00Z">
        <w:r w:rsidRPr="00165843" w:rsidDel="003E147A">
          <w:rPr>
            <w:rFonts w:ascii="Consolas" w:hAnsi="Consolas" w:cs="Consolas"/>
            <w:color w:val="000000"/>
            <w:lang w:val="en-US"/>
          </w:rPr>
          <w:delText>using System.Drawing;</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6" w:author="DHA" w:date="2010-07-05T21:12:00Z"/>
          <w:rFonts w:ascii="Consolas" w:hAnsi="Consolas" w:cs="Consolas"/>
          <w:color w:val="000000"/>
          <w:lang w:val="en-US"/>
        </w:rPr>
      </w:pPr>
      <w:del w:id="2207" w:author="DHA" w:date="2010-07-05T21:12:00Z">
        <w:r w:rsidRPr="00165843" w:rsidDel="003E147A">
          <w:rPr>
            <w:rFonts w:ascii="Consolas" w:hAnsi="Consolas" w:cs="Consolas"/>
            <w:color w:val="000000"/>
            <w:lang w:val="en-US"/>
          </w:rPr>
          <w:delText>using System.Reflection;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08" w:author="DHA" w:date="2010-07-05T21:12:00Z"/>
          <w:rFonts w:ascii="Consolas" w:hAnsi="Consolas" w:cs="Consolas"/>
          <w:color w:val="000000"/>
          <w:lang w:val="en-US"/>
        </w:rPr>
      </w:pPr>
      <w:del w:id="2209" w:author="DHA" w:date="2010-07-05T21:12:00Z">
        <w:r w:rsidRPr="00165843" w:rsidDel="003E147A">
          <w:rPr>
            <w:rFonts w:ascii="Consolas" w:hAnsi="Consolas" w:cs="Consolas"/>
            <w:color w:val="000000"/>
            <w:lang w:val="en-US"/>
          </w:rPr>
          <w:delText>using System.Workflow.ComponentModel.Compiler;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0" w:author="DHA" w:date="2010-07-05T21:12:00Z"/>
          <w:rFonts w:ascii="Consolas" w:hAnsi="Consolas" w:cs="Consolas"/>
          <w:color w:val="000000"/>
          <w:lang w:val="en-US"/>
        </w:rPr>
      </w:pPr>
      <w:del w:id="2211" w:author="DHA" w:date="2010-07-05T21:12:00Z">
        <w:r w:rsidRPr="00165843" w:rsidDel="003E147A">
          <w:rPr>
            <w:rFonts w:ascii="Consolas" w:hAnsi="Consolas" w:cs="Consolas"/>
            <w:color w:val="000000"/>
            <w:lang w:val="en-US"/>
          </w:rPr>
          <w:delText>using System.Workflow.ComponentModel.Serialization;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2" w:author="DHA" w:date="2010-07-05T21:12:00Z"/>
          <w:rFonts w:ascii="Consolas" w:hAnsi="Consolas" w:cs="Consolas"/>
          <w:color w:val="000000"/>
          <w:lang w:val="en-US"/>
        </w:rPr>
      </w:pPr>
      <w:del w:id="2213" w:author="DHA" w:date="2010-07-05T21:12:00Z">
        <w:r w:rsidRPr="00165843" w:rsidDel="003E147A">
          <w:rPr>
            <w:rFonts w:ascii="Consolas" w:hAnsi="Consolas" w:cs="Consolas"/>
            <w:color w:val="000000"/>
            <w:lang w:val="en-US"/>
          </w:rPr>
          <w:delText>using System.Workflow.ComponentModel;</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4" w:author="DHA" w:date="2010-07-05T21:12:00Z"/>
          <w:rFonts w:ascii="Consolas" w:hAnsi="Consolas" w:cs="Consolas"/>
          <w:color w:val="000000"/>
          <w:lang w:val="en-US"/>
        </w:rPr>
      </w:pPr>
      <w:del w:id="2215" w:author="DHA" w:date="2010-07-05T21:12:00Z">
        <w:r w:rsidRPr="00165843" w:rsidDel="003E147A">
          <w:rPr>
            <w:rFonts w:ascii="Consolas" w:hAnsi="Consolas" w:cs="Consolas"/>
            <w:color w:val="000000"/>
            <w:lang w:val="en-US"/>
          </w:rPr>
          <w:delText>using System.Workflow.ComponentModel.Design;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6" w:author="DHA" w:date="2010-07-05T21:12:00Z"/>
          <w:rFonts w:ascii="Consolas" w:hAnsi="Consolas" w:cs="Consolas"/>
          <w:color w:val="000000"/>
          <w:lang w:val="en-US"/>
        </w:rPr>
      </w:pPr>
      <w:del w:id="2217" w:author="DHA" w:date="2010-07-05T21:12:00Z">
        <w:r w:rsidRPr="00165843" w:rsidDel="003E147A">
          <w:rPr>
            <w:rFonts w:ascii="Consolas" w:hAnsi="Consolas" w:cs="Consolas"/>
            <w:color w:val="000000"/>
            <w:lang w:val="en-US"/>
          </w:rPr>
          <w:delText>using System.Workflow.Runtime;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18" w:author="DHA" w:date="2010-07-05T21:12:00Z"/>
          <w:rFonts w:ascii="Consolas" w:hAnsi="Consolas" w:cs="Consolas"/>
          <w:color w:val="000000"/>
          <w:lang w:val="en-US"/>
        </w:rPr>
      </w:pPr>
      <w:del w:id="2219" w:author="DHA" w:date="2010-07-05T21:12:00Z">
        <w:r w:rsidRPr="00165843" w:rsidDel="003E147A">
          <w:rPr>
            <w:rFonts w:ascii="Consolas" w:hAnsi="Consolas" w:cs="Consolas"/>
            <w:color w:val="000000"/>
            <w:lang w:val="en-US"/>
          </w:rPr>
          <w:delText>using System.Workflow.Activities;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0" w:author="DHA" w:date="2010-07-05T21:12:00Z"/>
          <w:rFonts w:ascii="Consolas" w:hAnsi="Consolas" w:cs="Consolas"/>
          <w:color w:val="000000"/>
          <w:lang w:val="en-US"/>
        </w:rPr>
      </w:pPr>
      <w:del w:id="2221" w:author="DHA" w:date="2010-07-05T21:12:00Z">
        <w:r w:rsidRPr="00165843" w:rsidDel="003E147A">
          <w:rPr>
            <w:rFonts w:ascii="Consolas" w:hAnsi="Consolas" w:cs="Consolas"/>
            <w:color w:val="000000"/>
            <w:lang w:val="en-US"/>
          </w:rPr>
          <w:delText>using System.Workflow.Activities.Rules;</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2" w:author="DHA" w:date="2010-07-05T21:12:00Z"/>
          <w:rFonts w:ascii="Consolas" w:hAnsi="Consolas" w:cs="Consolas"/>
          <w:color w:val="000000"/>
          <w:lang w:val="en-US"/>
        </w:rPr>
      </w:pPr>
    </w:p>
    <w:p w:rsidR="004A0BCF" w:rsidRPr="00165843" w:rsidDel="003E147A" w:rsidRDefault="004A0BCF" w:rsidP="00784A8E">
      <w:pPr>
        <w:shd w:val="clear" w:color="auto" w:fill="DBE5F1"/>
        <w:autoSpaceDE w:val="0"/>
        <w:autoSpaceDN w:val="0"/>
        <w:adjustRightInd w:val="0"/>
        <w:spacing w:line="240" w:lineRule="auto"/>
        <w:ind w:firstLine="360"/>
        <w:jc w:val="both"/>
        <w:rPr>
          <w:del w:id="2223" w:author="DHA" w:date="2010-07-05T21:12:00Z"/>
          <w:rFonts w:ascii="Consolas" w:hAnsi="Consolas" w:cs="Consolas"/>
          <w:color w:val="000000"/>
          <w:lang w:val="en-US"/>
        </w:rPr>
      </w:pPr>
      <w:del w:id="2224" w:author="DHA" w:date="2010-07-05T21:12:00Z">
        <w:r w:rsidRPr="00165843" w:rsidDel="003E147A">
          <w:rPr>
            <w:rFonts w:ascii="Consolas" w:hAnsi="Consolas" w:cs="Consolas"/>
            <w:color w:val="000000"/>
            <w:lang w:val="en-US"/>
          </w:rPr>
          <w:delText>namespace PCodeFlow</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5" w:author="DHA" w:date="2010-07-05T21:12:00Z"/>
          <w:rFonts w:ascii="Consolas" w:hAnsi="Consolas" w:cs="Consolas"/>
          <w:color w:val="000000"/>
          <w:lang w:val="en-US"/>
        </w:rPr>
      </w:pPr>
      <w:del w:id="2226" w:author="DHA" w:date="2010-07-05T21:12:00Z">
        <w:r w:rsidRPr="00165843" w:rsidDel="003E147A">
          <w:rPr>
            <w:rFonts w:ascii="Consolas" w:hAnsi="Consolas" w:cs="Consolas"/>
            <w:color w:val="000000"/>
            <w:lang w:val="en-US"/>
          </w:rPr>
          <w:delTex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7" w:author="DHA" w:date="2010-07-05T21:12:00Z"/>
          <w:rFonts w:ascii="Consolas" w:hAnsi="Consolas" w:cs="Consolas"/>
          <w:color w:val="000000"/>
          <w:lang w:val="en-US"/>
        </w:rPr>
      </w:pPr>
      <w:del w:id="2228" w:author="DHA" w:date="2010-07-05T21:12:00Z">
        <w:r w:rsidRPr="00165843" w:rsidDel="003E147A">
          <w:rPr>
            <w:rFonts w:ascii="Consolas" w:hAnsi="Consolas" w:cs="Consolas"/>
            <w:color w:val="000000"/>
            <w:lang w:val="en-US"/>
          </w:rPr>
          <w:delText xml:space="preserve">    partial class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29" w:author="DHA" w:date="2010-07-05T21:12:00Z"/>
          <w:rFonts w:ascii="Consolas" w:hAnsi="Consolas" w:cs="Consolas"/>
          <w:color w:val="000000"/>
          <w:lang w:val="en-US"/>
        </w:rPr>
      </w:pPr>
      <w:del w:id="2230"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1" w:author="DHA" w:date="2010-07-05T21:12:00Z"/>
          <w:rFonts w:ascii="Consolas" w:hAnsi="Consolas" w:cs="Consolas"/>
          <w:color w:val="000000"/>
          <w:lang w:val="en-US"/>
        </w:rPr>
      </w:pPr>
      <w:del w:id="2232" w:author="DHA" w:date="2010-07-05T21:12:00Z">
        <w:r w:rsidRPr="00165843" w:rsidDel="003E147A">
          <w:rPr>
            <w:rFonts w:ascii="Consolas" w:hAnsi="Consolas" w:cs="Consolas"/>
            <w:color w:val="000000"/>
            <w:lang w:val="en-US"/>
          </w:rPr>
          <w:delText xml:space="preserve">        #region Designer generated 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3" w:author="DHA" w:date="2010-07-05T21:12:00Z"/>
          <w:rFonts w:ascii="Consolas" w:hAnsi="Consolas" w:cs="Consolas"/>
          <w:color w:val="000000"/>
          <w:lang w:val="en-US"/>
        </w:rPr>
      </w:pPr>
      <w:del w:id="2234" w:author="DHA" w:date="2010-07-05T21:12:00Z">
        <w:r w:rsidRPr="00165843" w:rsidDel="003E147A">
          <w:rPr>
            <w:rFonts w:ascii="Consolas" w:hAnsi="Consolas" w:cs="Consolas"/>
            <w:color w:val="000000"/>
            <w:lang w:val="en-US"/>
          </w:rPr>
          <w:delText xml:space="preserve">        /// &lt;summary&gt;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5" w:author="DHA" w:date="2010-07-05T21:12:00Z"/>
          <w:rFonts w:ascii="Consolas" w:hAnsi="Consolas" w:cs="Consolas"/>
          <w:color w:val="000000"/>
          <w:lang w:val="en-US"/>
        </w:rPr>
      </w:pPr>
      <w:del w:id="2236" w:author="DHA" w:date="2010-07-05T21:12:00Z">
        <w:r w:rsidRPr="00165843" w:rsidDel="003E147A">
          <w:rPr>
            <w:rFonts w:ascii="Consolas" w:hAnsi="Consolas" w:cs="Consolas"/>
            <w:color w:val="000000"/>
            <w:lang w:val="en-US"/>
          </w:rPr>
          <w:delText xml:space="preserve">        /// Required method for Designer support - do not modify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7" w:author="DHA" w:date="2010-07-05T21:12:00Z"/>
          <w:rFonts w:ascii="Consolas" w:hAnsi="Consolas" w:cs="Consolas"/>
          <w:color w:val="000000"/>
          <w:lang w:val="en-US"/>
        </w:rPr>
      </w:pPr>
      <w:del w:id="2238" w:author="DHA" w:date="2010-07-05T21:12:00Z">
        <w:r w:rsidRPr="00165843" w:rsidDel="003E147A">
          <w:rPr>
            <w:rFonts w:ascii="Consolas" w:hAnsi="Consolas" w:cs="Consolas"/>
            <w:color w:val="000000"/>
            <w:lang w:val="en-US"/>
          </w:rPr>
          <w:delText xml:space="preserve">        /// the contents of this method with the code editor.</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39" w:author="DHA" w:date="2010-07-05T21:12:00Z"/>
          <w:rFonts w:ascii="Consolas" w:hAnsi="Consolas" w:cs="Consolas"/>
          <w:color w:val="000000"/>
          <w:lang w:val="en-US"/>
        </w:rPr>
      </w:pPr>
      <w:del w:id="2240" w:author="DHA" w:date="2010-07-05T21:12:00Z">
        <w:r w:rsidRPr="00165843" w:rsidDel="003E147A">
          <w:rPr>
            <w:rFonts w:ascii="Consolas" w:hAnsi="Consolas" w:cs="Consolas"/>
            <w:color w:val="000000"/>
            <w:lang w:val="en-US"/>
          </w:rPr>
          <w:delText xml:space="preserve">        /// &lt;/summary&gt;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1" w:author="DHA" w:date="2010-07-05T21:12:00Z"/>
          <w:rFonts w:ascii="Consolas" w:hAnsi="Consolas" w:cs="Consolas"/>
          <w:color w:val="000000"/>
          <w:lang w:val="en-US"/>
        </w:rPr>
      </w:pPr>
      <w:del w:id="2242" w:author="DHA" w:date="2010-07-05T21:12:00Z">
        <w:r w:rsidRPr="00165843" w:rsidDel="003E147A">
          <w:rPr>
            <w:rFonts w:ascii="Consolas" w:hAnsi="Consolas" w:cs="Consolas"/>
            <w:color w:val="000000"/>
            <w:lang w:val="en-US"/>
          </w:rPr>
          <w:delText xml:space="preserve">        [System.Diagnostics.DebuggerNonUserCode]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3" w:author="DHA" w:date="2010-07-05T21:12:00Z"/>
          <w:rFonts w:ascii="Consolas" w:hAnsi="Consolas" w:cs="Consolas"/>
          <w:color w:val="000000"/>
          <w:lang w:val="en-US"/>
        </w:rPr>
      </w:pPr>
      <w:del w:id="2244" w:author="DHA" w:date="2010-07-05T21:12:00Z">
        <w:r w:rsidRPr="00165843" w:rsidDel="003E147A">
          <w:rPr>
            <w:rFonts w:ascii="Consolas" w:hAnsi="Consolas" w:cs="Consolas"/>
            <w:color w:val="000000"/>
            <w:lang w:val="en-US"/>
          </w:rPr>
          <w:delText xml:space="preserve">        private void InitializeComponent()</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5" w:author="DHA" w:date="2010-07-05T21:12:00Z"/>
          <w:rFonts w:ascii="Consolas" w:hAnsi="Consolas" w:cs="Consolas"/>
          <w:color w:val="000000"/>
          <w:lang w:val="en-US"/>
        </w:rPr>
      </w:pPr>
      <w:del w:id="2246"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7" w:author="DHA" w:date="2010-07-05T21:12:00Z"/>
          <w:rFonts w:ascii="Consolas" w:hAnsi="Consolas" w:cs="Consolas"/>
          <w:color w:val="000000"/>
          <w:lang w:val="en-US"/>
        </w:rPr>
      </w:pPr>
      <w:del w:id="2248" w:author="DHA" w:date="2010-07-05T21:12:00Z">
        <w:r w:rsidRPr="00165843" w:rsidDel="003E147A">
          <w:rPr>
            <w:rFonts w:ascii="Consolas" w:hAnsi="Consolas" w:cs="Consolas"/>
            <w:color w:val="000000"/>
            <w:lang w:val="en-US"/>
          </w:rPr>
          <w:delText xml:space="preserve">            this.CanModifyActivities = true;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49" w:author="DHA" w:date="2010-07-05T21:12:00Z"/>
          <w:rFonts w:ascii="Consolas" w:hAnsi="Consolas" w:cs="Consolas"/>
          <w:color w:val="000000"/>
          <w:lang w:val="en-US"/>
        </w:rPr>
      </w:pPr>
      <w:del w:id="2250" w:author="DHA" w:date="2010-07-05T21:12:00Z">
        <w:r w:rsidRPr="00165843" w:rsidDel="003E147A">
          <w:rPr>
            <w:rFonts w:ascii="Consolas" w:hAnsi="Consolas" w:cs="Consolas"/>
            <w:color w:val="000000"/>
            <w:lang w:val="en-US"/>
          </w:rPr>
          <w:delText xml:space="preserve">            System.Workflow.Activities.CodeCondition codecondition1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1" w:author="DHA" w:date="2010-07-05T21:12:00Z"/>
          <w:rFonts w:ascii="Consolas" w:hAnsi="Consolas" w:cs="Consolas"/>
          <w:color w:val="000000"/>
          <w:lang w:val="en-US"/>
        </w:rPr>
      </w:pPr>
      <w:del w:id="2252" w:author="DHA" w:date="2010-07-05T21:12:00Z">
        <w:r w:rsidRPr="00165843" w:rsidDel="003E147A">
          <w:rPr>
            <w:rFonts w:ascii="Consolas" w:hAnsi="Consolas" w:cs="Consolas"/>
            <w:color w:val="000000"/>
            <w:lang w:val="en-US"/>
          </w:rPr>
          <w:delText xml:space="preserve">            System.Workflow.Activities.CodeCondition codecondition2 = new System.Workflow.Activities.CodeCondition();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3" w:author="DHA" w:date="2010-07-05T21:12:00Z"/>
          <w:rFonts w:ascii="Consolas" w:hAnsi="Consolas" w:cs="Consolas"/>
          <w:color w:val="000000"/>
          <w:lang w:val="en-US"/>
        </w:rPr>
      </w:pPr>
      <w:del w:id="2254" w:author="DHA" w:date="2010-07-05T21:12:00Z">
        <w:r w:rsidRPr="00165843" w:rsidDel="003E147A">
          <w:rPr>
            <w:rFonts w:ascii="Consolas" w:hAnsi="Consolas" w:cs="Consolas"/>
            <w:color w:val="000000"/>
            <w:lang w:val="en-US"/>
          </w:rPr>
          <w:delText xml:space="preserve">            this.codeActivity2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5" w:author="DHA" w:date="2010-07-05T21:12:00Z"/>
          <w:rFonts w:ascii="Consolas" w:hAnsi="Consolas" w:cs="Consolas"/>
          <w:color w:val="000000"/>
          <w:lang w:val="en-US"/>
        </w:rPr>
      </w:pPr>
      <w:del w:id="2256" w:author="DHA" w:date="2010-07-05T21:12:00Z">
        <w:r w:rsidRPr="00165843" w:rsidDel="003E147A">
          <w:rPr>
            <w:rFonts w:ascii="Consolas" w:hAnsi="Consolas" w:cs="Consolas"/>
            <w:color w:val="000000"/>
            <w:lang w:val="en-US"/>
          </w:rPr>
          <w:delText xml:space="preserve">            this.codeActivity1 = new System.Workflow.Activities.CodeActivity();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7" w:author="DHA" w:date="2010-07-05T21:12:00Z"/>
          <w:rFonts w:ascii="Consolas" w:hAnsi="Consolas" w:cs="Consolas"/>
          <w:color w:val="000000"/>
          <w:lang w:val="en-US"/>
        </w:rPr>
      </w:pPr>
      <w:del w:id="2258" w:author="DHA" w:date="2010-07-05T21:12:00Z">
        <w:r w:rsidRPr="00165843" w:rsidDel="003E147A">
          <w:rPr>
            <w:rFonts w:ascii="Consolas" w:hAnsi="Consolas" w:cs="Consolas"/>
            <w:color w:val="000000"/>
            <w:lang w:val="en-US"/>
          </w:rPr>
          <w:delText xml:space="preserve">            this.ifElseBranchActivity2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59" w:author="DHA" w:date="2010-07-05T21:12:00Z"/>
          <w:rFonts w:ascii="Consolas" w:hAnsi="Consolas" w:cs="Consolas"/>
          <w:color w:val="000000"/>
          <w:lang w:val="en-US"/>
        </w:rPr>
      </w:pPr>
      <w:del w:id="2260" w:author="DHA" w:date="2010-07-05T21:12:00Z">
        <w:r w:rsidRPr="00165843" w:rsidDel="003E147A">
          <w:rPr>
            <w:rFonts w:ascii="Consolas" w:hAnsi="Consolas" w:cs="Consolas"/>
            <w:color w:val="000000"/>
            <w:lang w:val="en-US"/>
          </w:rPr>
          <w:delText xml:space="preserve">            this.ifElseBranchActivity1 = new System.Workflow.Activities.IfElseBranchActivity();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1" w:author="DHA" w:date="2010-07-05T21:12:00Z"/>
          <w:rFonts w:ascii="Consolas" w:hAnsi="Consolas" w:cs="Consolas"/>
          <w:color w:val="000000"/>
          <w:lang w:val="en-US"/>
        </w:rPr>
      </w:pPr>
      <w:del w:id="2262" w:author="DHA" w:date="2010-07-05T21:12:00Z">
        <w:r w:rsidRPr="00165843" w:rsidDel="003E147A">
          <w:rPr>
            <w:rFonts w:ascii="Consolas" w:hAnsi="Consolas" w:cs="Consolas"/>
            <w:color w:val="000000"/>
            <w:lang w:val="en-US"/>
          </w:rPr>
          <w:delText xml:space="preserve">            this.ifElseActivity1 = new System.Workflow.Activities.IfElseActivity();</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3" w:author="DHA" w:date="2010-07-05T21:12:00Z"/>
          <w:rFonts w:ascii="Consolas" w:hAnsi="Consolas" w:cs="Consolas"/>
          <w:color w:val="000000"/>
          <w:lang w:val="en-US"/>
        </w:rPr>
      </w:pPr>
      <w:del w:id="2264"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5" w:author="DHA" w:date="2010-07-05T21:12:00Z"/>
          <w:rFonts w:ascii="Consolas" w:hAnsi="Consolas" w:cs="Consolas"/>
          <w:color w:val="000000"/>
          <w:lang w:val="en-US"/>
        </w:rPr>
      </w:pPr>
      <w:del w:id="2266" w:author="DHA" w:date="2010-07-05T21:12:00Z">
        <w:r w:rsidRPr="00165843" w:rsidDel="003E147A">
          <w:rPr>
            <w:rFonts w:ascii="Consolas" w:hAnsi="Consolas" w:cs="Consolas"/>
            <w:color w:val="000000"/>
            <w:lang w:val="en-US"/>
          </w:rPr>
          <w:delText xml:space="preserv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7" w:author="DHA" w:date="2010-07-05T21:12:00Z"/>
          <w:rFonts w:ascii="Consolas" w:hAnsi="Consolas" w:cs="Consolas"/>
          <w:color w:val="000000"/>
          <w:lang w:val="en-US"/>
        </w:rPr>
      </w:pPr>
      <w:del w:id="2268"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69" w:author="DHA" w:date="2010-07-05T21:12:00Z"/>
          <w:rFonts w:ascii="Consolas" w:hAnsi="Consolas" w:cs="Consolas"/>
          <w:color w:val="000000"/>
          <w:lang w:val="en-US"/>
        </w:rPr>
      </w:pPr>
      <w:del w:id="2270" w:author="DHA" w:date="2010-07-05T21:12:00Z">
        <w:r w:rsidRPr="00165843" w:rsidDel="003E147A">
          <w:rPr>
            <w:rFonts w:ascii="Consolas" w:hAnsi="Consolas" w:cs="Consolas"/>
            <w:color w:val="000000"/>
            <w:lang w:val="en-US"/>
          </w:rPr>
          <w:delText xml:space="preserve">            this.codeActivity2.Name =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1" w:author="DHA" w:date="2010-07-05T21:12:00Z"/>
          <w:rFonts w:ascii="Consolas" w:hAnsi="Consolas" w:cs="Consolas"/>
          <w:color w:val="000000"/>
          <w:lang w:val="en-US"/>
        </w:rPr>
      </w:pPr>
      <w:del w:id="2272" w:author="DHA" w:date="2010-07-05T21:12:00Z">
        <w:r w:rsidRPr="00165843" w:rsidDel="003E147A">
          <w:rPr>
            <w:rFonts w:ascii="Consolas" w:hAnsi="Consolas" w:cs="Consolas"/>
            <w:color w:val="000000"/>
            <w:lang w:val="en-US"/>
          </w:rPr>
          <w:delText xml:space="preserve">            this.codeActivity2.ExecuteCode += new System.EventHandler(this.PostalCodeInvalid);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3" w:author="DHA" w:date="2010-07-05T21:12:00Z"/>
          <w:rFonts w:ascii="Consolas" w:hAnsi="Consolas" w:cs="Consolas"/>
          <w:color w:val="000000"/>
          <w:lang w:val="en-US"/>
        </w:rPr>
      </w:pPr>
      <w:del w:id="2274"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5" w:author="DHA" w:date="2010-07-05T21:12:00Z"/>
          <w:rFonts w:ascii="Consolas" w:hAnsi="Consolas" w:cs="Consolas"/>
          <w:color w:val="000000"/>
          <w:lang w:val="en-US"/>
        </w:rPr>
      </w:pPr>
      <w:del w:id="2276" w:author="DHA" w:date="2010-07-05T21:12:00Z">
        <w:r w:rsidRPr="00165843" w:rsidDel="003E147A">
          <w:rPr>
            <w:rFonts w:ascii="Consolas" w:hAnsi="Consolas" w:cs="Consolas"/>
            <w:color w:val="000000"/>
            <w:lang w:val="en-US"/>
          </w:rPr>
          <w:delText xml:space="preserv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7" w:author="DHA" w:date="2010-07-05T21:12:00Z"/>
          <w:rFonts w:ascii="Consolas" w:hAnsi="Consolas" w:cs="Consolas"/>
          <w:color w:val="000000"/>
          <w:lang w:val="en-US"/>
        </w:rPr>
      </w:pPr>
      <w:del w:id="2278"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79" w:author="DHA" w:date="2010-07-05T21:12:00Z"/>
          <w:rFonts w:ascii="Consolas" w:hAnsi="Consolas" w:cs="Consolas"/>
          <w:color w:val="000000"/>
          <w:lang w:val="en-US"/>
        </w:rPr>
      </w:pPr>
      <w:del w:id="2280" w:author="DHA" w:date="2010-07-05T21:12:00Z">
        <w:r w:rsidRPr="00165843" w:rsidDel="003E147A">
          <w:rPr>
            <w:rFonts w:ascii="Consolas" w:hAnsi="Consolas" w:cs="Consolas"/>
            <w:color w:val="000000"/>
            <w:lang w:val="en-US"/>
          </w:rPr>
          <w:delText xml:space="preserve">            this.codeActivity1.Name =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1" w:author="DHA" w:date="2010-07-05T21:12:00Z"/>
          <w:rFonts w:ascii="Consolas" w:hAnsi="Consolas" w:cs="Consolas"/>
          <w:color w:val="000000"/>
          <w:lang w:val="en-US"/>
        </w:rPr>
      </w:pPr>
      <w:del w:id="2282" w:author="DHA" w:date="2010-07-05T21:12:00Z">
        <w:r w:rsidRPr="00165843" w:rsidDel="003E147A">
          <w:rPr>
            <w:rFonts w:ascii="Consolas" w:hAnsi="Consolas" w:cs="Consolas"/>
            <w:color w:val="000000"/>
            <w:lang w:val="en-US"/>
          </w:rPr>
          <w:delText xml:space="preserve">            this.codeActivity1.ExecuteCode += new System.EventHandler(this.PostalCodeValid);</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3" w:author="DHA" w:date="2010-07-05T21:12:00Z"/>
          <w:rFonts w:ascii="Consolas" w:hAnsi="Consolas" w:cs="Consolas"/>
          <w:color w:val="000000"/>
          <w:lang w:val="en-US"/>
        </w:rPr>
      </w:pPr>
      <w:del w:id="2284"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5" w:author="DHA" w:date="2010-07-05T21:12:00Z"/>
          <w:rFonts w:ascii="Consolas" w:hAnsi="Consolas" w:cs="Consolas"/>
          <w:color w:val="000000"/>
          <w:lang w:val="en-US"/>
        </w:rPr>
      </w:pPr>
      <w:del w:id="2286" w:author="DHA" w:date="2010-07-05T21:12:00Z">
        <w:r w:rsidRPr="00165843" w:rsidDel="003E147A">
          <w:rPr>
            <w:rFonts w:ascii="Consolas" w:hAnsi="Consolas" w:cs="Consolas"/>
            <w:color w:val="000000"/>
            <w:lang w:val="en-US"/>
          </w:rPr>
          <w:delText xml:space="preserv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7" w:author="DHA" w:date="2010-07-05T21:12:00Z"/>
          <w:rFonts w:ascii="Consolas" w:hAnsi="Consolas" w:cs="Consolas"/>
          <w:color w:val="000000"/>
          <w:lang w:val="en-US"/>
        </w:rPr>
      </w:pPr>
      <w:del w:id="2288"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89" w:author="DHA" w:date="2010-07-05T21:12:00Z"/>
          <w:rFonts w:ascii="Consolas" w:hAnsi="Consolas" w:cs="Consolas"/>
          <w:color w:val="000000"/>
          <w:lang w:val="en-US"/>
        </w:rPr>
      </w:pPr>
      <w:del w:id="2290" w:author="DHA" w:date="2010-07-05T21:12:00Z">
        <w:r w:rsidRPr="00165843" w:rsidDel="003E147A">
          <w:rPr>
            <w:rFonts w:ascii="Consolas" w:hAnsi="Consolas" w:cs="Consolas"/>
            <w:color w:val="000000"/>
            <w:lang w:val="en-US"/>
          </w:rPr>
          <w:delText xml:space="preserve">            this.ifElseBranchActivity2.Activities.Add(this.codeActivity2);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1" w:author="DHA" w:date="2010-07-05T21:12:00Z"/>
          <w:rFonts w:ascii="Consolas" w:hAnsi="Consolas" w:cs="Consolas"/>
          <w:color w:val="000000"/>
          <w:lang w:val="en-US"/>
        </w:rPr>
      </w:pPr>
      <w:del w:id="2292" w:author="DHA" w:date="2010-07-05T21:12:00Z">
        <w:r w:rsidRPr="00165843" w:rsidDel="003E147A">
          <w:rPr>
            <w:rFonts w:ascii="Consolas" w:hAnsi="Consolas" w:cs="Consolas"/>
            <w:color w:val="000000"/>
            <w:lang w:val="en-US"/>
          </w:rPr>
          <w:delText xml:space="preserve">            codecondition1.Condition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3" w:author="DHA" w:date="2010-07-05T21:12:00Z"/>
          <w:rFonts w:ascii="Consolas" w:hAnsi="Consolas" w:cs="Consolas"/>
          <w:color w:val="000000"/>
          <w:lang w:val="en-US"/>
        </w:rPr>
      </w:pPr>
      <w:del w:id="2294" w:author="DHA" w:date="2010-07-05T21:12:00Z">
        <w:r w:rsidRPr="00165843" w:rsidDel="003E147A">
          <w:rPr>
            <w:rFonts w:ascii="Consolas" w:hAnsi="Consolas" w:cs="Consolas"/>
            <w:color w:val="000000"/>
            <w:lang w:val="en-US"/>
          </w:rPr>
          <w:delText xml:space="preserve">            this.ifElseBranchActivity2.Condition = codecondition1;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5" w:author="DHA" w:date="2010-07-05T21:12:00Z"/>
          <w:rFonts w:ascii="Consolas" w:hAnsi="Consolas" w:cs="Consolas"/>
          <w:color w:val="000000"/>
          <w:lang w:val="en-US"/>
        </w:rPr>
      </w:pPr>
      <w:del w:id="2296" w:author="DHA" w:date="2010-07-05T21:12:00Z">
        <w:r w:rsidRPr="00165843" w:rsidDel="003E147A">
          <w:rPr>
            <w:rFonts w:ascii="Consolas" w:hAnsi="Consolas" w:cs="Consolas"/>
            <w:color w:val="000000"/>
            <w:lang w:val="en-US"/>
          </w:rPr>
          <w:delText xml:space="preserve">            this.ifElseBranchActivity2.Name =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7" w:author="DHA" w:date="2010-07-05T21:12:00Z"/>
          <w:rFonts w:ascii="Consolas" w:hAnsi="Consolas" w:cs="Consolas"/>
          <w:color w:val="000000"/>
          <w:lang w:val="en-US"/>
        </w:rPr>
      </w:pPr>
      <w:del w:id="2298"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299" w:author="DHA" w:date="2010-07-05T21:12:00Z"/>
          <w:rFonts w:ascii="Consolas" w:hAnsi="Consolas" w:cs="Consolas"/>
          <w:color w:val="000000"/>
          <w:lang w:val="en-US"/>
        </w:rPr>
      </w:pPr>
      <w:del w:id="2300" w:author="DHA" w:date="2010-07-05T21:12:00Z">
        <w:r w:rsidRPr="00165843" w:rsidDel="003E147A">
          <w:rPr>
            <w:rFonts w:ascii="Consolas" w:hAnsi="Consolas" w:cs="Consolas"/>
            <w:color w:val="000000"/>
            <w:lang w:val="en-US"/>
          </w:rPr>
          <w:delText xml:space="preserv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1" w:author="DHA" w:date="2010-07-05T21:12:00Z"/>
          <w:rFonts w:ascii="Consolas" w:hAnsi="Consolas" w:cs="Consolas"/>
          <w:color w:val="000000"/>
          <w:lang w:val="en-US"/>
        </w:rPr>
      </w:pPr>
      <w:del w:id="230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3" w:author="DHA" w:date="2010-07-05T21:12:00Z"/>
          <w:rFonts w:ascii="Consolas" w:hAnsi="Consolas" w:cs="Consolas"/>
          <w:color w:val="000000"/>
          <w:lang w:val="en-US"/>
        </w:rPr>
      </w:pPr>
      <w:del w:id="2304" w:author="DHA" w:date="2010-07-05T21:12:00Z">
        <w:r w:rsidRPr="00165843" w:rsidDel="003E147A">
          <w:rPr>
            <w:rFonts w:ascii="Consolas" w:hAnsi="Consolas" w:cs="Consolas"/>
            <w:color w:val="000000"/>
            <w:lang w:val="en-US"/>
          </w:rPr>
          <w:delText xml:space="preserve">            this.ifElseBranchActivity1.Activities.Add(this.codeActivity1);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5" w:author="DHA" w:date="2010-07-05T21:12:00Z"/>
          <w:rFonts w:ascii="Consolas" w:hAnsi="Consolas" w:cs="Consolas"/>
          <w:color w:val="000000"/>
          <w:lang w:val="en-US"/>
        </w:rPr>
      </w:pPr>
      <w:del w:id="2306" w:author="DHA" w:date="2010-07-05T21:12:00Z">
        <w:r w:rsidRPr="00165843" w:rsidDel="003E147A">
          <w:rPr>
            <w:rFonts w:ascii="Consolas" w:hAnsi="Consolas" w:cs="Consolas"/>
            <w:color w:val="000000"/>
            <w:lang w:val="en-US"/>
          </w:rPr>
          <w:delText xml:space="preserve">            codecondition2.Condition += new System.EventHandler&lt;System.Workflow.Activities.ConditionalEventArgs&gt;(this.EvaluatePostalCode);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7" w:author="DHA" w:date="2010-07-05T21:12:00Z"/>
          <w:rFonts w:ascii="Consolas" w:hAnsi="Consolas" w:cs="Consolas"/>
          <w:color w:val="000000"/>
          <w:lang w:val="en-US"/>
        </w:rPr>
      </w:pPr>
      <w:del w:id="2308" w:author="DHA" w:date="2010-07-05T21:12:00Z">
        <w:r w:rsidRPr="00165843" w:rsidDel="003E147A">
          <w:rPr>
            <w:rFonts w:ascii="Consolas" w:hAnsi="Consolas" w:cs="Consolas"/>
            <w:color w:val="000000"/>
            <w:lang w:val="en-US"/>
          </w:rPr>
          <w:delText xml:space="preserve">            this.ifElseBranchActivity1.Condition = codecondition2;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09" w:author="DHA" w:date="2010-07-05T21:12:00Z"/>
          <w:rFonts w:ascii="Consolas" w:hAnsi="Consolas" w:cs="Consolas"/>
          <w:color w:val="000000"/>
          <w:lang w:val="en-US"/>
        </w:rPr>
      </w:pPr>
      <w:del w:id="2310" w:author="DHA" w:date="2010-07-05T21:12:00Z">
        <w:r w:rsidRPr="00165843" w:rsidDel="003E147A">
          <w:rPr>
            <w:rFonts w:ascii="Consolas" w:hAnsi="Consolas" w:cs="Consolas"/>
            <w:color w:val="000000"/>
            <w:lang w:val="en-US"/>
          </w:rPr>
          <w:delText xml:space="preserve">            this.ifElseBranchActivity1.Name =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1" w:author="DHA" w:date="2010-07-05T21:12:00Z"/>
          <w:rFonts w:ascii="Consolas" w:hAnsi="Consolas" w:cs="Consolas"/>
          <w:color w:val="000000"/>
          <w:lang w:val="en-US"/>
        </w:rPr>
      </w:pPr>
      <w:del w:id="231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3" w:author="DHA" w:date="2010-07-05T21:12:00Z"/>
          <w:rFonts w:ascii="Consolas" w:hAnsi="Consolas" w:cs="Consolas"/>
          <w:color w:val="000000"/>
          <w:lang w:val="en-US"/>
        </w:rPr>
      </w:pPr>
      <w:del w:id="2314" w:author="DHA" w:date="2010-07-05T21:12:00Z">
        <w:r w:rsidRPr="00165843" w:rsidDel="003E147A">
          <w:rPr>
            <w:rFonts w:ascii="Consolas" w:hAnsi="Consolas" w:cs="Consolas"/>
            <w:color w:val="000000"/>
            <w:lang w:val="en-US"/>
          </w:rPr>
          <w:delText xml:space="preserv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5" w:author="DHA" w:date="2010-07-05T21:12:00Z"/>
          <w:rFonts w:ascii="Consolas" w:hAnsi="Consolas" w:cs="Consolas"/>
          <w:color w:val="000000"/>
          <w:lang w:val="en-US"/>
        </w:rPr>
      </w:pPr>
      <w:del w:id="2316" w:author="DHA" w:date="2010-07-05T21:12:00Z">
        <w:r w:rsidRPr="00165843" w:rsidDel="003E147A">
          <w:rPr>
            <w:rFonts w:ascii="Consolas" w:hAnsi="Consolas" w:cs="Consolas"/>
            <w:color w:val="000000"/>
            <w:lang w:val="en-US"/>
          </w:rPr>
          <w:delText xml:space="preserve">            //            this.ifElseActivity1.Activities.Add(this.ifElseBranchActivity1);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7" w:author="DHA" w:date="2010-07-05T21:12:00Z"/>
          <w:rFonts w:ascii="Consolas" w:hAnsi="Consolas" w:cs="Consolas"/>
          <w:color w:val="000000"/>
          <w:lang w:val="en-US"/>
        </w:rPr>
      </w:pPr>
      <w:del w:id="2318" w:author="DHA" w:date="2010-07-05T21:12:00Z">
        <w:r w:rsidRPr="00165843" w:rsidDel="003E147A">
          <w:rPr>
            <w:rFonts w:ascii="Consolas" w:hAnsi="Consolas" w:cs="Consolas"/>
            <w:color w:val="000000"/>
            <w:lang w:val="en-US"/>
          </w:rPr>
          <w:delText xml:space="preserve">            this.ifElseActivity1.Activities.Add(this.ifElseBranchActivity2);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19" w:author="DHA" w:date="2010-07-05T21:12:00Z"/>
          <w:rFonts w:ascii="Consolas" w:hAnsi="Consolas" w:cs="Consolas"/>
          <w:color w:val="000000"/>
          <w:lang w:val="en-US"/>
        </w:rPr>
      </w:pPr>
      <w:del w:id="2320" w:author="DHA" w:date="2010-07-05T21:12:00Z">
        <w:r w:rsidRPr="00165843" w:rsidDel="003E147A">
          <w:rPr>
            <w:rFonts w:ascii="Consolas" w:hAnsi="Consolas" w:cs="Consolas"/>
            <w:color w:val="000000"/>
            <w:lang w:val="en-US"/>
          </w:rPr>
          <w:delText xml:space="preserve">            this.ifElseActivity1.Name =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1" w:author="DHA" w:date="2010-07-05T21:12:00Z"/>
          <w:rFonts w:ascii="Consolas" w:hAnsi="Consolas" w:cs="Consolas"/>
          <w:color w:val="000000"/>
          <w:lang w:val="en-US"/>
        </w:rPr>
      </w:pPr>
      <w:del w:id="2322"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3" w:author="DHA" w:date="2010-07-05T21:12:00Z"/>
          <w:rFonts w:ascii="Consolas" w:hAnsi="Consolas" w:cs="Consolas"/>
          <w:color w:val="000000"/>
          <w:lang w:val="en-US"/>
        </w:rPr>
      </w:pPr>
      <w:del w:id="2324" w:author="DHA" w:date="2010-07-05T21:12:00Z">
        <w:r w:rsidRPr="00165843" w:rsidDel="003E147A">
          <w:rPr>
            <w:rFonts w:ascii="Consolas" w:hAnsi="Consolas" w:cs="Consolas"/>
            <w:color w:val="000000"/>
            <w:lang w:val="en-US"/>
          </w:rPr>
          <w:delText xml:space="preserv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5" w:author="DHA" w:date="2010-07-05T21:12:00Z"/>
          <w:rFonts w:ascii="Consolas" w:hAnsi="Consolas" w:cs="Consolas"/>
          <w:color w:val="000000"/>
          <w:lang w:val="en-US"/>
        </w:rPr>
      </w:pPr>
      <w:del w:id="2326" w:author="DHA" w:date="2010-07-05T21:12:00Z">
        <w:r w:rsidRPr="00165843" w:rsidDel="003E147A">
          <w:rPr>
            <w:rFonts w:ascii="Consolas" w:hAnsi="Consolas" w:cs="Consolas"/>
            <w:color w:val="000000"/>
            <w:lang w:val="en-US"/>
          </w:rPr>
          <w:delText xml:space="preserve">            //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7" w:author="DHA" w:date="2010-07-05T21:12:00Z"/>
          <w:rFonts w:ascii="Consolas" w:hAnsi="Consolas" w:cs="Consolas"/>
          <w:color w:val="000000"/>
          <w:lang w:val="en-US"/>
        </w:rPr>
      </w:pPr>
      <w:del w:id="2328" w:author="DHA" w:date="2010-07-05T21:12:00Z">
        <w:r w:rsidRPr="00165843" w:rsidDel="003E147A">
          <w:rPr>
            <w:rFonts w:ascii="Consolas" w:hAnsi="Consolas" w:cs="Consolas"/>
            <w:color w:val="000000"/>
            <w:lang w:val="en-US"/>
          </w:rPr>
          <w:delText xml:space="preserve">            this.Activities.Add(this.ifElseActivity1);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29" w:author="DHA" w:date="2010-07-05T21:12:00Z"/>
          <w:rFonts w:ascii="Consolas" w:hAnsi="Consolas" w:cs="Consolas"/>
          <w:color w:val="000000"/>
          <w:lang w:val="en-US"/>
        </w:rPr>
      </w:pPr>
      <w:del w:id="2330" w:author="DHA" w:date="2010-07-05T21:12:00Z">
        <w:r w:rsidRPr="00165843" w:rsidDel="003E147A">
          <w:rPr>
            <w:rFonts w:ascii="Consolas" w:hAnsi="Consolas" w:cs="Consolas"/>
            <w:color w:val="000000"/>
            <w:lang w:val="en-US"/>
          </w:rPr>
          <w:delText xml:space="preserve">            this.Name = "Workflow1";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1" w:author="DHA" w:date="2010-07-05T21:12:00Z"/>
          <w:rFonts w:ascii="Consolas" w:hAnsi="Consolas" w:cs="Consolas"/>
          <w:color w:val="000000"/>
          <w:lang w:val="en-US"/>
        </w:rPr>
      </w:pPr>
      <w:del w:id="2332" w:author="DHA" w:date="2010-07-05T21:12:00Z">
        <w:r w:rsidRPr="00165843" w:rsidDel="003E147A">
          <w:rPr>
            <w:rFonts w:ascii="Consolas" w:hAnsi="Consolas" w:cs="Consolas"/>
            <w:color w:val="000000"/>
            <w:lang w:val="en-US"/>
          </w:rPr>
          <w:delText xml:space="preserve">            this.CanModifyActivities = false;</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3" w:author="DHA" w:date="2010-07-05T21:12:00Z"/>
          <w:rFonts w:ascii="Consolas" w:hAnsi="Consolas" w:cs="Consolas"/>
          <w:color w:val="000000"/>
          <w:lang w:val="en-US"/>
        </w:rPr>
      </w:pPr>
      <w:del w:id="2334"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5" w:author="DHA" w:date="2010-07-05T21:12:00Z"/>
          <w:rFonts w:ascii="Consolas" w:hAnsi="Consolas" w:cs="Consolas"/>
          <w:color w:val="000000"/>
          <w:lang w:val="en-US"/>
        </w:rPr>
      </w:pPr>
      <w:del w:id="2336" w:author="DHA" w:date="2010-07-05T21:12:00Z">
        <w:r w:rsidRPr="00165843" w:rsidDel="003E147A">
          <w:rPr>
            <w:rFonts w:ascii="Consolas" w:hAnsi="Consolas" w:cs="Consolas"/>
            <w:color w:val="000000"/>
            <w:lang w:val="en-US"/>
          </w:rPr>
          <w:delText xml:space="preserve">        #endregion</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7" w:author="DHA" w:date="2010-07-05T21:12:00Z"/>
          <w:rFonts w:ascii="Consolas" w:hAnsi="Consolas" w:cs="Consolas"/>
          <w:color w:val="000000"/>
          <w:lang w:val="en-US"/>
        </w:rPr>
      </w:pPr>
      <w:del w:id="2338" w:author="DHA" w:date="2010-07-05T21:12:00Z">
        <w:r w:rsidRPr="00165843" w:rsidDel="003E147A">
          <w:rPr>
            <w:rFonts w:ascii="Consolas" w:hAnsi="Consolas" w:cs="Consolas"/>
            <w:color w:val="000000"/>
            <w:lang w:val="en-US"/>
          </w:rPr>
          <w:delText xml:space="preserve">        private IfElseBranchActivity ifElseBranchActivity2;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39" w:author="DHA" w:date="2010-07-05T21:12:00Z"/>
          <w:rFonts w:ascii="Consolas" w:hAnsi="Consolas" w:cs="Consolas"/>
          <w:color w:val="000000"/>
          <w:lang w:val="en-US"/>
        </w:rPr>
      </w:pPr>
      <w:del w:id="2340" w:author="DHA" w:date="2010-07-05T21:12:00Z">
        <w:r w:rsidRPr="00165843" w:rsidDel="003E147A">
          <w:rPr>
            <w:rFonts w:ascii="Consolas" w:hAnsi="Consolas" w:cs="Consolas"/>
            <w:color w:val="000000"/>
            <w:lang w:val="en-US"/>
          </w:rPr>
          <w:delText xml:space="preserve">        private IfElseBranchActivity ifElseBranchActivity1;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41" w:author="DHA" w:date="2010-07-05T21:12:00Z"/>
          <w:rFonts w:ascii="Consolas" w:hAnsi="Consolas" w:cs="Consolas"/>
          <w:color w:val="000000"/>
          <w:lang w:val="en-US"/>
        </w:rPr>
      </w:pPr>
      <w:del w:id="2342" w:author="DHA" w:date="2010-07-05T21:12:00Z">
        <w:r w:rsidRPr="00165843" w:rsidDel="003E147A">
          <w:rPr>
            <w:rFonts w:ascii="Consolas" w:hAnsi="Consolas" w:cs="Consolas"/>
            <w:color w:val="000000"/>
            <w:lang w:val="en-US"/>
          </w:rPr>
          <w:delText xml:space="preserve">        private CodeActivity codeActivity1;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43" w:author="DHA" w:date="2010-07-05T21:12:00Z"/>
          <w:rFonts w:ascii="Consolas" w:hAnsi="Consolas" w:cs="Consolas"/>
          <w:color w:val="000000"/>
          <w:lang w:val="en-US"/>
        </w:rPr>
      </w:pPr>
      <w:del w:id="2344" w:author="DHA" w:date="2010-07-05T21:12:00Z">
        <w:r w:rsidRPr="00165843" w:rsidDel="003E147A">
          <w:rPr>
            <w:rFonts w:ascii="Consolas" w:hAnsi="Consolas" w:cs="Consolas"/>
            <w:color w:val="000000"/>
            <w:lang w:val="en-US"/>
          </w:rPr>
          <w:delText xml:space="preserve">        private CodeActivity codeActivity2;</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45" w:author="DHA" w:date="2010-07-05T21:12:00Z"/>
          <w:rFonts w:ascii="Consolas" w:hAnsi="Consolas" w:cs="Consolas"/>
          <w:color w:val="000000"/>
          <w:lang w:val="en-US"/>
        </w:rPr>
      </w:pPr>
      <w:del w:id="2346" w:author="DHA" w:date="2010-07-05T21:12:00Z">
        <w:r w:rsidRPr="00165843" w:rsidDel="003E147A">
          <w:rPr>
            <w:rFonts w:ascii="Consolas" w:hAnsi="Consolas" w:cs="Consolas"/>
            <w:color w:val="000000"/>
            <w:lang w:val="en-US"/>
          </w:rPr>
          <w:delText xml:space="preserve">        private IfElseActivity ifElseActivity1;</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47" w:author="DHA" w:date="2010-07-05T21:12:00Z"/>
          <w:rFonts w:ascii="Consolas" w:hAnsi="Consolas" w:cs="Consolas"/>
          <w:color w:val="000000"/>
          <w:lang w:val="en-US"/>
        </w:rPr>
      </w:pPr>
      <w:del w:id="2348" w:author="DHA" w:date="2010-07-05T21:12:00Z">
        <w:r w:rsidRPr="00165843" w:rsidDel="003E147A">
          <w:rPr>
            <w:rFonts w:ascii="Consolas" w:hAnsi="Consolas" w:cs="Consolas"/>
            <w:color w:val="000000"/>
            <w:lang w:val="en-US"/>
          </w:rPr>
          <w:delText xml:space="preserve">    }</w:delText>
        </w:r>
      </w:del>
    </w:p>
    <w:p w:rsidR="004A0BCF" w:rsidRPr="00165843" w:rsidDel="003E147A" w:rsidRDefault="004A0BCF" w:rsidP="00784A8E">
      <w:pPr>
        <w:shd w:val="clear" w:color="auto" w:fill="DBE5F1"/>
        <w:autoSpaceDE w:val="0"/>
        <w:autoSpaceDN w:val="0"/>
        <w:adjustRightInd w:val="0"/>
        <w:spacing w:line="240" w:lineRule="auto"/>
        <w:ind w:firstLine="360"/>
        <w:jc w:val="both"/>
        <w:rPr>
          <w:del w:id="2349" w:author="DHA" w:date="2010-07-05T21:12:00Z"/>
          <w:rFonts w:ascii="Consolas" w:hAnsi="Consolas" w:cs="Consolas"/>
          <w:color w:val="000000"/>
          <w:lang w:val="en-US"/>
        </w:rPr>
      </w:pPr>
      <w:del w:id="2350" w:author="DHA" w:date="2010-07-05T21:12:00Z">
        <w:r w:rsidRPr="00165843" w:rsidDel="003E147A">
          <w:rPr>
            <w:rFonts w:ascii="Consolas" w:hAnsi="Consolas" w:cs="Consolas"/>
            <w:color w:val="000000"/>
            <w:lang w:val="en-US"/>
          </w:rPr>
          <w:delText>}</w:delText>
        </w:r>
      </w:del>
    </w:p>
    <w:p w:rsidR="004A0BCF" w:rsidRPr="00165843" w:rsidDel="00D2617A" w:rsidRDefault="004A0BCF" w:rsidP="00165843">
      <w:pPr>
        <w:ind w:left="284"/>
        <w:jc w:val="both"/>
        <w:rPr>
          <w:del w:id="2351" w:author="DHA" w:date="2010-07-06T05:16:00Z"/>
          <w:rFonts w:ascii="Times New Roman" w:hAnsi="Times New Roman"/>
          <w:b/>
          <w:color w:val="000000"/>
          <w:sz w:val="26"/>
          <w:szCs w:val="26"/>
          <w:lang w:val="en-US"/>
        </w:rPr>
      </w:pPr>
      <w:del w:id="2352" w:author="DHA" w:date="2010-07-06T05:16:00Z">
        <w:r w:rsidRPr="00165843" w:rsidDel="00D2617A">
          <w:rPr>
            <w:rFonts w:ascii="Times New Roman" w:hAnsi="Times New Roman"/>
            <w:b/>
            <w:color w:val="000000"/>
            <w:sz w:val="26"/>
            <w:szCs w:val="26"/>
            <w:lang w:val="en-US"/>
          </w:rPr>
          <w:delText>4.2.2.2.XAML:</w:delText>
        </w:r>
      </w:del>
    </w:p>
    <w:p w:rsidR="004A0BCF" w:rsidRPr="00734727" w:rsidDel="00D2617A" w:rsidRDefault="004A0BCF" w:rsidP="00784A8E">
      <w:pPr>
        <w:pStyle w:val="ListParagraph"/>
        <w:ind w:left="0" w:firstLine="270"/>
        <w:jc w:val="both"/>
        <w:rPr>
          <w:del w:id="2353" w:author="DHA" w:date="2010-07-06T05:16:00Z"/>
          <w:rFonts w:ascii="Times New Roman" w:hAnsi="Times New Roman"/>
          <w:color w:val="000000"/>
          <w:sz w:val="26"/>
          <w:szCs w:val="26"/>
        </w:rPr>
      </w:pPr>
      <w:del w:id="2354" w:author="DHA" w:date="2010-07-06T05:16:00Z">
        <w:r w:rsidRPr="00734727" w:rsidDel="00D2617A">
          <w:rPr>
            <w:rFonts w:ascii="Times New Roman" w:hAnsi="Times New Roman"/>
            <w:color w:val="000000"/>
            <w:sz w:val="26"/>
            <w:szCs w:val="26"/>
          </w:rPr>
          <w:delTex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delText>
        </w:r>
      </w:del>
    </w:p>
    <w:p w:rsidR="004A0BCF" w:rsidRPr="00734727" w:rsidDel="00D2617A" w:rsidRDefault="004A0BCF" w:rsidP="00784A8E">
      <w:pPr>
        <w:pStyle w:val="ListParagraph"/>
        <w:ind w:left="0" w:firstLine="270"/>
        <w:jc w:val="both"/>
        <w:rPr>
          <w:del w:id="2355" w:author="DHA" w:date="2010-07-06T05:16:00Z"/>
          <w:rFonts w:ascii="Times New Roman" w:hAnsi="Times New Roman"/>
          <w:color w:val="000000"/>
          <w:sz w:val="26"/>
          <w:szCs w:val="26"/>
        </w:rPr>
      </w:pPr>
      <w:del w:id="2356" w:author="DHA" w:date="2010-07-06T05:16:00Z">
        <w:r w:rsidRPr="00734727" w:rsidDel="00D2617A">
          <w:rPr>
            <w:rFonts w:ascii="Times New Roman" w:hAnsi="Times New Roman"/>
            <w:color w:val="000000"/>
            <w:sz w:val="26"/>
            <w:szCs w:val="26"/>
          </w:rPr>
          <w:delTex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delText>
        </w:r>
      </w:del>
    </w:p>
    <w:p w:rsidR="004A0BCF" w:rsidRPr="00734727" w:rsidDel="00D2617A" w:rsidRDefault="004A0BCF" w:rsidP="00784A8E">
      <w:pPr>
        <w:pStyle w:val="ListParagraph"/>
        <w:ind w:left="0" w:firstLine="270"/>
        <w:jc w:val="both"/>
        <w:rPr>
          <w:del w:id="2357" w:author="DHA" w:date="2010-07-06T05:16:00Z"/>
          <w:rFonts w:ascii="Times New Roman" w:hAnsi="Times New Roman"/>
          <w:color w:val="000000"/>
          <w:sz w:val="26"/>
          <w:szCs w:val="26"/>
        </w:rPr>
      </w:pPr>
      <w:del w:id="2358" w:author="DHA" w:date="2010-07-06T05:16:00Z">
        <w:r w:rsidRPr="00734727" w:rsidDel="00D2617A">
          <w:rPr>
            <w:rFonts w:ascii="Times New Roman" w:hAnsi="Times New Roman"/>
            <w:color w:val="000000"/>
            <w:sz w:val="26"/>
            <w:szCs w:val="26"/>
          </w:rPr>
          <w:delTex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delText>
        </w:r>
      </w:del>
    </w:p>
    <w:p w:rsidR="004A0BCF" w:rsidRPr="00F22470" w:rsidDel="00D2617A" w:rsidRDefault="004A0BCF" w:rsidP="00784A8E">
      <w:pPr>
        <w:pStyle w:val="ListParagraph"/>
        <w:ind w:left="0" w:firstLine="270"/>
        <w:jc w:val="both"/>
        <w:rPr>
          <w:del w:id="2359" w:author="DHA" w:date="2010-07-06T05:16:00Z"/>
          <w:rFonts w:ascii="Times New Roman" w:hAnsi="Times New Roman"/>
          <w:color w:val="000000"/>
          <w:sz w:val="26"/>
          <w:szCs w:val="26"/>
        </w:rPr>
      </w:pPr>
      <w:del w:id="2360" w:author="DHA" w:date="2010-07-06T05:16:00Z">
        <w:r w:rsidRPr="00734727" w:rsidDel="00D2617A">
          <w:rPr>
            <w:rFonts w:ascii="Times New Roman" w:hAnsi="Times New Roman"/>
            <w:color w:val="000000"/>
            <w:sz w:val="26"/>
            <w:szCs w:val="26"/>
          </w:rPr>
          <w:delTex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delText>
        </w:r>
        <w:r w:rsidRPr="00F22470" w:rsidDel="00D2617A">
          <w:rPr>
            <w:rFonts w:ascii="Times New Roman" w:hAnsi="Times New Roman"/>
            <w:color w:val="000000"/>
            <w:sz w:val="26"/>
            <w:szCs w:val="26"/>
          </w:rPr>
          <w:delText xml:space="preserve"> thể hiện 1 button có chữ Helloworld: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61" w:author="DHA" w:date="2010-07-06T05:16:00Z"/>
          <w:rFonts w:ascii="Consolas" w:hAnsi="Consolas" w:cs="Consolas"/>
          <w:color w:val="000000"/>
          <w:lang w:val="en-US"/>
        </w:rPr>
      </w:pPr>
      <w:del w:id="2362" w:author="DHA" w:date="2010-07-06T05:16:00Z">
        <w:r w:rsidRPr="00165843" w:rsidDel="00D2617A">
          <w:rPr>
            <w:rFonts w:ascii="Consolas" w:hAnsi="Consolas" w:cs="Consolas"/>
            <w:color w:val="000000"/>
            <w:lang w:val="en-US"/>
          </w:rPr>
          <w:delText>&lt;?xml version="1.0"?&gt;</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63" w:author="DHA" w:date="2010-07-06T05:16:00Z"/>
          <w:rFonts w:ascii="Consolas" w:hAnsi="Consolas" w:cs="Consolas"/>
          <w:color w:val="000000"/>
          <w:lang w:val="en-US"/>
        </w:rPr>
      </w:pPr>
      <w:del w:id="2364" w:author="DHA" w:date="2010-07-06T05:16:00Z">
        <w:r w:rsidRPr="00165843" w:rsidDel="00D2617A">
          <w:rPr>
            <w:rFonts w:ascii="Consolas" w:hAnsi="Consolas" w:cs="Consolas"/>
            <w:color w:val="000000"/>
            <w:lang w:val="en-US"/>
          </w:rPr>
          <w:tab/>
          <w:delText>&lt;Button xmlns="http://schemas.microsoft.com/winfx/2006/xaml/presentation"</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65" w:author="DHA" w:date="2010-07-06T05:16:00Z"/>
          <w:rFonts w:ascii="Consolas" w:hAnsi="Consolas" w:cs="Consolas"/>
          <w:color w:val="000000"/>
          <w:lang w:val="en-US"/>
        </w:rPr>
      </w:pPr>
      <w:del w:id="2366" w:author="DHA" w:date="2010-07-06T05:16:00Z">
        <w:r w:rsidRPr="00165843" w:rsidDel="00D2617A">
          <w:rPr>
            <w:rFonts w:ascii="Consolas" w:hAnsi="Consolas" w:cs="Consolas"/>
            <w:color w:val="000000"/>
            <w:lang w:val="en-US"/>
          </w:rPr>
          <w:delText>Margin="36" Foreground="Blue" FontSize="36pt"&gt; Hello, World!</w:delText>
        </w:r>
      </w:del>
    </w:p>
    <w:p w:rsidR="004A0BCF" w:rsidRPr="00165843" w:rsidDel="00D2617A" w:rsidRDefault="004A0BCF" w:rsidP="00784A8E">
      <w:pPr>
        <w:shd w:val="clear" w:color="auto" w:fill="DBE5F1"/>
        <w:autoSpaceDE w:val="0"/>
        <w:autoSpaceDN w:val="0"/>
        <w:adjustRightInd w:val="0"/>
        <w:spacing w:line="240" w:lineRule="auto"/>
        <w:ind w:firstLine="360"/>
        <w:jc w:val="both"/>
        <w:rPr>
          <w:del w:id="2367" w:author="DHA" w:date="2010-07-06T05:16:00Z"/>
          <w:rFonts w:ascii="Consolas" w:hAnsi="Consolas" w:cs="Consolas"/>
          <w:color w:val="000000"/>
          <w:lang w:val="en-US"/>
        </w:rPr>
      </w:pPr>
      <w:del w:id="2368" w:author="DHA" w:date="2010-07-06T05:16:00Z">
        <w:r w:rsidRPr="00165843" w:rsidDel="00D2617A">
          <w:rPr>
            <w:rFonts w:ascii="Consolas" w:hAnsi="Consolas" w:cs="Consolas"/>
            <w:color w:val="000000"/>
            <w:lang w:val="en-US"/>
          </w:rPr>
          <w:tab/>
          <w:delText>&lt;/Button&gt;</w:delText>
        </w:r>
      </w:del>
    </w:p>
    <w:p w:rsidR="004A0BCF" w:rsidRPr="00C900E0" w:rsidDel="00D2617A" w:rsidRDefault="004A0BCF" w:rsidP="00784A8E">
      <w:pPr>
        <w:autoSpaceDE w:val="0"/>
        <w:autoSpaceDN w:val="0"/>
        <w:adjustRightInd w:val="0"/>
        <w:spacing w:line="240" w:lineRule="auto"/>
        <w:ind w:firstLine="360"/>
        <w:jc w:val="both"/>
        <w:rPr>
          <w:del w:id="2369" w:author="DHA" w:date="2010-07-06T05:16:00Z"/>
          <w:rFonts w:ascii="Times New Roman" w:hAnsi="Times New Roman"/>
          <w:color w:val="000000"/>
          <w:sz w:val="26"/>
          <w:szCs w:val="26"/>
          <w:lang w:val="en-US"/>
        </w:rPr>
      </w:pPr>
    </w:p>
    <w:p w:rsidR="004A0BCF" w:rsidRPr="00734727" w:rsidDel="00D2617A" w:rsidRDefault="004A0BCF" w:rsidP="00784A8E">
      <w:pPr>
        <w:pStyle w:val="ListParagraph"/>
        <w:ind w:left="0" w:firstLine="270"/>
        <w:jc w:val="both"/>
        <w:rPr>
          <w:del w:id="2370" w:author="DHA" w:date="2010-07-06T05:16:00Z"/>
          <w:rFonts w:ascii="Times New Roman" w:hAnsi="Times New Roman"/>
          <w:color w:val="000000"/>
          <w:sz w:val="26"/>
          <w:szCs w:val="26"/>
        </w:rPr>
      </w:pPr>
      <w:del w:id="2371" w:author="DHA" w:date="2010-07-06T05:16:00Z">
        <w:r w:rsidRPr="00734727" w:rsidDel="00D2617A">
          <w:rPr>
            <w:rFonts w:ascii="Times New Roman" w:hAnsi="Times New Roman"/>
            <w:color w:val="000000"/>
            <w:sz w:val="26"/>
            <w:szCs w:val="26"/>
          </w:rPr>
          <w:delText>Dùng trình duyệt mở File hello.xaml sẽ hiển thị kết quả như sau:</w:delText>
        </w:r>
      </w:del>
    </w:p>
    <w:p w:rsidR="004A0BCF" w:rsidRPr="00734727" w:rsidDel="00D2617A" w:rsidRDefault="00AB7110" w:rsidP="00165843">
      <w:pPr>
        <w:pStyle w:val="ListParagraph"/>
        <w:ind w:left="0" w:firstLine="270"/>
        <w:jc w:val="center"/>
        <w:rPr>
          <w:del w:id="2372" w:author="DHA" w:date="2010-07-06T05:16:00Z"/>
          <w:rFonts w:ascii="Times New Roman" w:hAnsi="Times New Roman"/>
          <w:color w:val="000000"/>
          <w:sz w:val="26"/>
          <w:szCs w:val="26"/>
        </w:rPr>
      </w:pPr>
      <w:del w:id="2373" w:author="DHA" w:date="2010-07-06T05:16:00Z">
        <w:r w:rsidDel="00D2617A">
          <w:rPr>
            <w:rFonts w:ascii="Times New Roman" w:hAnsi="Times New Roman"/>
            <w:color w:val="000000"/>
            <w:sz w:val="26"/>
            <w:szCs w:val="26"/>
            <w:lang w:val="en-US"/>
          </w:rPr>
          <w:drawing>
            <wp:inline distT="0" distB="0" distL="0" distR="0">
              <wp:extent cx="3042920" cy="2354580"/>
              <wp:effectExtent l="1905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del>
    </w:p>
    <w:p w:rsidR="004A0BCF" w:rsidRPr="00734727" w:rsidDel="00D2617A" w:rsidRDefault="004A0BCF" w:rsidP="00784A8E">
      <w:pPr>
        <w:pStyle w:val="ListParagraph"/>
        <w:ind w:left="0" w:firstLine="270"/>
        <w:jc w:val="both"/>
        <w:rPr>
          <w:del w:id="2374" w:author="DHA" w:date="2010-07-06T05:16:00Z"/>
          <w:rFonts w:ascii="Times New Roman" w:hAnsi="Times New Roman"/>
          <w:color w:val="000000"/>
          <w:sz w:val="26"/>
          <w:szCs w:val="26"/>
        </w:rPr>
      </w:pPr>
      <w:del w:id="2375" w:author="DHA" w:date="2010-07-06T05:16:00Z">
        <w:r w:rsidRPr="00734727" w:rsidDel="00D2617A">
          <w:rPr>
            <w:rFonts w:ascii="Times New Roman" w:hAnsi="Times New Roman"/>
            <w:color w:val="000000"/>
            <w:sz w:val="26"/>
            <w:szCs w:val="26"/>
          </w:rPr>
          <w:delTex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delText>
        </w:r>
      </w:del>
    </w:p>
    <w:p w:rsidR="004A0BCF" w:rsidRPr="00165843" w:rsidDel="00D2617A" w:rsidRDefault="004A0BCF" w:rsidP="00165843">
      <w:pPr>
        <w:autoSpaceDE w:val="0"/>
        <w:autoSpaceDN w:val="0"/>
        <w:adjustRightInd w:val="0"/>
        <w:spacing w:line="240" w:lineRule="auto"/>
        <w:ind w:left="284"/>
        <w:jc w:val="both"/>
        <w:rPr>
          <w:del w:id="2376" w:author="DHA" w:date="2010-07-06T05:16:00Z"/>
          <w:rFonts w:ascii="Times New Roman" w:hAnsi="Times New Roman"/>
          <w:b/>
          <w:color w:val="000000"/>
          <w:sz w:val="26"/>
          <w:szCs w:val="26"/>
        </w:rPr>
      </w:pPr>
      <w:del w:id="2377" w:author="DHA" w:date="2010-07-06T05:16:00Z">
        <w:r w:rsidRPr="00165843" w:rsidDel="00D2617A">
          <w:rPr>
            <w:rFonts w:ascii="Times New Roman" w:hAnsi="Times New Roman"/>
            <w:b/>
            <w:color w:val="000000"/>
            <w:sz w:val="26"/>
            <w:szCs w:val="26"/>
          </w:rPr>
          <w:delText>4.2.3. So sánh:</w:delText>
        </w:r>
      </w:del>
    </w:p>
    <w:p w:rsidR="004A0BCF" w:rsidRPr="00C900E0" w:rsidDel="00D2617A" w:rsidRDefault="004A0BCF" w:rsidP="00784A8E">
      <w:pPr>
        <w:pStyle w:val="ListParagraph"/>
        <w:ind w:left="0" w:firstLine="270"/>
        <w:jc w:val="both"/>
        <w:rPr>
          <w:del w:id="2378" w:author="DHA" w:date="2010-07-06T05:16:00Z"/>
          <w:rFonts w:ascii="Times New Roman" w:hAnsi="Times New Roman"/>
          <w:color w:val="000000"/>
          <w:sz w:val="26"/>
          <w:szCs w:val="26"/>
        </w:rPr>
      </w:pPr>
      <w:del w:id="2379" w:author="DHA" w:date="2010-07-06T05:16:00Z">
        <w:r w:rsidRPr="00734727" w:rsidDel="00D2617A">
          <w:rPr>
            <w:rFonts w:ascii="Times New Roman" w:hAnsi="Times New Roman"/>
            <w:color w:val="000000"/>
            <w:sz w:val="26"/>
            <w:szCs w:val="26"/>
          </w:rPr>
          <w:delTex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delText>
        </w:r>
        <w:r w:rsidRPr="003D22F6" w:rsidDel="00D2617A">
          <w:rPr>
            <w:rFonts w:ascii="Times New Roman" w:hAnsi="Times New Roman"/>
            <w:color w:val="000000"/>
            <w:sz w:val="26"/>
            <w:szCs w:val="26"/>
          </w:rPr>
          <w:delText>Cả 2 chuẩn XPDL và Wf-XML bổ sung cho nhau, có khả năng đáp ứng các yêu cầu chung của các doanh nghiệp hiện 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delText>
        </w:r>
      </w:del>
    </w:p>
    <w:p w:rsidR="004A0BCF" w:rsidRPr="00C900E0" w:rsidDel="00D2617A" w:rsidRDefault="004A0BCF" w:rsidP="00784A8E">
      <w:pPr>
        <w:pStyle w:val="ListParagraph"/>
        <w:ind w:left="0" w:firstLine="270"/>
        <w:jc w:val="both"/>
        <w:rPr>
          <w:del w:id="2380" w:author="DHA" w:date="2010-07-06T05:16:00Z"/>
          <w:rFonts w:ascii="Times New Roman" w:hAnsi="Times New Roman"/>
          <w:color w:val="000000"/>
          <w:sz w:val="26"/>
          <w:szCs w:val="26"/>
        </w:rPr>
      </w:pPr>
      <w:del w:id="2381" w:author="DHA" w:date="2010-07-06T05:16:00Z">
        <w:r w:rsidRPr="003D22F6" w:rsidDel="00D2617A">
          <w:rPr>
            <w:rFonts w:ascii="Times New Roman" w:hAnsi="Times New Roman"/>
            <w:color w:val="000000"/>
            <w:sz w:val="26"/>
            <w:szCs w:val="26"/>
          </w:rPr>
          <w:delTex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delText>
        </w:r>
      </w:del>
    </w:p>
    <w:p w:rsidR="004A0BCF" w:rsidRPr="00734727" w:rsidDel="00D2617A" w:rsidRDefault="004A0BCF" w:rsidP="00784A8E">
      <w:pPr>
        <w:pStyle w:val="ListParagraph"/>
        <w:ind w:left="0" w:firstLine="270"/>
        <w:jc w:val="both"/>
        <w:rPr>
          <w:del w:id="2382" w:author="DHA" w:date="2010-07-06T05:16:00Z"/>
          <w:rFonts w:ascii="Times New Roman" w:hAnsi="Times New Roman"/>
          <w:color w:val="000000"/>
          <w:sz w:val="26"/>
          <w:szCs w:val="26"/>
        </w:rPr>
      </w:pPr>
      <w:del w:id="2383" w:author="DHA" w:date="2010-07-06T05:16:00Z">
        <w:r w:rsidRPr="003D22F6" w:rsidDel="00D2617A">
          <w:rPr>
            <w:rFonts w:ascii="Times New Roman" w:hAnsi="Times New Roman"/>
            <w:color w:val="000000"/>
            <w:sz w:val="26"/>
            <w:szCs w:val="26"/>
          </w:rPr>
          <w:delTex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delText>
        </w:r>
        <w:r w:rsidRPr="00734727" w:rsidDel="00D2617A">
          <w:rPr>
            <w:rFonts w:ascii="Times New Roman" w:hAnsi="Times New Roman"/>
            <w:color w:val="000000"/>
            <w:sz w:val="26"/>
            <w:szCs w:val="26"/>
          </w:rPr>
          <w:delText>Cụ thể:</w:delText>
        </w:r>
      </w:del>
    </w:p>
    <w:p w:rsidR="004A0BCF" w:rsidRPr="00F22470" w:rsidDel="00D2617A" w:rsidRDefault="004A0BCF" w:rsidP="00165843">
      <w:pPr>
        <w:pStyle w:val="ListParagraph"/>
        <w:numPr>
          <w:ilvl w:val="0"/>
          <w:numId w:val="7"/>
        </w:numPr>
        <w:ind w:left="851" w:hanging="284"/>
        <w:jc w:val="both"/>
        <w:rPr>
          <w:del w:id="2384" w:author="DHA" w:date="2010-07-06T05:16:00Z"/>
          <w:rFonts w:ascii="Times New Roman" w:hAnsi="Times New Roman"/>
          <w:color w:val="000000"/>
          <w:sz w:val="26"/>
          <w:szCs w:val="26"/>
        </w:rPr>
      </w:pPr>
      <w:del w:id="2385" w:author="DHA" w:date="2010-07-06T05:16:00Z">
        <w:r w:rsidRPr="00F22470" w:rsidDel="00D2617A">
          <w:rPr>
            <w:rFonts w:ascii="Times New Roman" w:hAnsi="Times New Roman"/>
            <w:color w:val="000000"/>
            <w:sz w:val="26"/>
            <w:szCs w:val="26"/>
          </w:rPr>
          <w:delTex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delText>
        </w:r>
      </w:del>
    </w:p>
    <w:p w:rsidR="004A0BCF" w:rsidRPr="00F22470" w:rsidDel="00D2617A" w:rsidRDefault="004A0BCF" w:rsidP="00165843">
      <w:pPr>
        <w:pStyle w:val="ListParagraph"/>
        <w:numPr>
          <w:ilvl w:val="0"/>
          <w:numId w:val="7"/>
        </w:numPr>
        <w:ind w:left="851" w:hanging="284"/>
        <w:jc w:val="both"/>
        <w:rPr>
          <w:del w:id="2386" w:author="DHA" w:date="2010-07-06T05:16:00Z"/>
          <w:rFonts w:ascii="Times New Roman" w:hAnsi="Times New Roman"/>
          <w:color w:val="000000"/>
          <w:sz w:val="26"/>
          <w:szCs w:val="26"/>
        </w:rPr>
      </w:pPr>
      <w:del w:id="2387" w:author="DHA" w:date="2010-07-06T05:16:00Z">
        <w:r w:rsidRPr="00F22470" w:rsidDel="00D2617A">
          <w:rPr>
            <w:rFonts w:ascii="Times New Roman" w:hAnsi="Times New Roman"/>
            <w:color w:val="000000"/>
            <w:sz w:val="26"/>
            <w:szCs w:val="26"/>
          </w:rPr>
          <w:delText xml:space="preserve">Vấn đề lưu trữ tình trạng hệ thống được WF xử lý bằng các sử dụng 1 dịch vụ khác, gọi là TrackingService, sử dụng SQLTrackingService để lưu lại vết quá trình thực thi vào cơ sở dữ liệu. </w:delText>
        </w:r>
      </w:del>
    </w:p>
    <w:p w:rsidR="004A0BCF" w:rsidRPr="00165843" w:rsidDel="00D2617A" w:rsidRDefault="004A0BCF" w:rsidP="00165843">
      <w:pPr>
        <w:pStyle w:val="ListParagraph"/>
        <w:numPr>
          <w:ilvl w:val="1"/>
          <w:numId w:val="3"/>
        </w:numPr>
        <w:autoSpaceDE w:val="0"/>
        <w:autoSpaceDN w:val="0"/>
        <w:adjustRightInd w:val="0"/>
        <w:spacing w:line="240" w:lineRule="auto"/>
        <w:ind w:left="284" w:firstLine="0"/>
        <w:jc w:val="both"/>
        <w:rPr>
          <w:del w:id="2388" w:author="DHA" w:date="2010-07-06T05:16:00Z"/>
          <w:rFonts w:ascii="Times New Roman" w:hAnsi="Times New Roman"/>
          <w:b/>
          <w:color w:val="000000"/>
          <w:sz w:val="26"/>
          <w:szCs w:val="26"/>
          <w:lang w:val="en-US"/>
        </w:rPr>
      </w:pPr>
      <w:del w:id="2389" w:author="DHA" w:date="2010-07-06T05:16:00Z">
        <w:r w:rsidRPr="00165843" w:rsidDel="00D2617A">
          <w:rPr>
            <w:rFonts w:ascii="Times New Roman" w:hAnsi="Times New Roman"/>
            <w:b/>
            <w:color w:val="000000"/>
            <w:sz w:val="26"/>
            <w:szCs w:val="26"/>
            <w:lang w:val="en-US"/>
          </w:rPr>
          <w:delText>Các loại workflow</w:delText>
        </w:r>
      </w:del>
    </w:p>
    <w:p w:rsidR="004A0BCF" w:rsidRPr="00165843" w:rsidDel="00D2617A" w:rsidRDefault="004A0BCF" w:rsidP="00165843">
      <w:pPr>
        <w:pStyle w:val="ListParagraph"/>
        <w:numPr>
          <w:ilvl w:val="2"/>
          <w:numId w:val="3"/>
        </w:numPr>
        <w:ind w:left="284" w:firstLine="0"/>
        <w:jc w:val="both"/>
        <w:rPr>
          <w:del w:id="2390" w:author="DHA" w:date="2010-07-06T05:16:00Z"/>
          <w:rFonts w:ascii="Times New Roman" w:hAnsi="Times New Roman"/>
          <w:b/>
          <w:color w:val="000000"/>
          <w:sz w:val="26"/>
          <w:szCs w:val="26"/>
          <w:lang w:val="en-US"/>
        </w:rPr>
      </w:pPr>
      <w:del w:id="2391" w:author="DHA" w:date="2010-07-06T05:16:00Z">
        <w:r w:rsidRPr="00165843" w:rsidDel="00D2617A">
          <w:rPr>
            <w:rFonts w:ascii="Times New Roman" w:hAnsi="Times New Roman"/>
            <w:b/>
            <w:color w:val="000000"/>
            <w:sz w:val="26"/>
            <w:szCs w:val="26"/>
            <w:lang w:val="en-US"/>
          </w:rPr>
          <w:delText>Theo WfMC</w:delText>
        </w:r>
      </w:del>
    </w:p>
    <w:p w:rsidR="004A0BCF" w:rsidRPr="00734727" w:rsidDel="00D2617A" w:rsidRDefault="004A0BCF" w:rsidP="00784A8E">
      <w:pPr>
        <w:pStyle w:val="ListParagraph"/>
        <w:ind w:left="0" w:firstLine="270"/>
        <w:jc w:val="both"/>
        <w:rPr>
          <w:del w:id="2392" w:author="DHA" w:date="2010-07-06T05:16:00Z"/>
          <w:rFonts w:ascii="Times New Roman" w:hAnsi="Times New Roman"/>
          <w:b/>
          <w:color w:val="000000"/>
          <w:sz w:val="26"/>
          <w:szCs w:val="26"/>
        </w:rPr>
      </w:pPr>
      <w:del w:id="2393" w:author="DHA" w:date="2010-07-06T05:16:00Z">
        <w:r w:rsidRPr="00734727" w:rsidDel="00D2617A">
          <w:rPr>
            <w:rFonts w:ascii="Times New Roman" w:hAnsi="Times New Roman"/>
            <w:color w:val="000000"/>
            <w:sz w:val="26"/>
            <w:szCs w:val="26"/>
          </w:rPr>
          <w:delTex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delText>
        </w:r>
        <w:r w:rsidRPr="00734727" w:rsidDel="00D2617A">
          <w:rPr>
            <w:rFonts w:ascii="Times New Roman" w:hAnsi="Times New Roman"/>
            <w:b/>
            <w:color w:val="000000"/>
            <w:sz w:val="26"/>
            <w:szCs w:val="26"/>
          </w:rPr>
          <w:delText>Introduction to Workflow</w:delText>
        </w:r>
      </w:del>
    </w:p>
    <w:p w:rsidR="004A0BCF" w:rsidRPr="00165843" w:rsidDel="00D2617A" w:rsidRDefault="004A0BCF" w:rsidP="00165843">
      <w:pPr>
        <w:autoSpaceDE w:val="0"/>
        <w:autoSpaceDN w:val="0"/>
        <w:adjustRightInd w:val="0"/>
        <w:spacing w:line="240" w:lineRule="auto"/>
        <w:ind w:left="284"/>
        <w:jc w:val="both"/>
        <w:rPr>
          <w:del w:id="2394" w:author="DHA" w:date="2010-07-06T05:16:00Z"/>
          <w:rFonts w:ascii="Times New Roman" w:hAnsi="Times New Roman"/>
          <w:b/>
          <w:bCs/>
          <w:noProof w:val="0"/>
          <w:color w:val="000000"/>
          <w:sz w:val="26"/>
          <w:szCs w:val="26"/>
        </w:rPr>
      </w:pPr>
      <w:del w:id="2395" w:author="DHA" w:date="2010-07-06T05:16:00Z">
        <w:r w:rsidRPr="00165843" w:rsidDel="00D2617A">
          <w:rPr>
            <w:rFonts w:ascii="Times New Roman" w:hAnsi="Times New Roman"/>
            <w:b/>
            <w:bCs/>
            <w:noProof w:val="0"/>
            <w:color w:val="000000"/>
            <w:sz w:val="26"/>
            <w:szCs w:val="26"/>
          </w:rPr>
          <w:delText xml:space="preserve">4.3.1.1. Production: </w:delText>
        </w:r>
      </w:del>
    </w:p>
    <w:p w:rsidR="004A0BCF" w:rsidRPr="004E1E56" w:rsidDel="00D2617A" w:rsidRDefault="004A0BCF" w:rsidP="00784A8E">
      <w:pPr>
        <w:pStyle w:val="ListParagraph"/>
        <w:ind w:left="0" w:firstLine="270"/>
        <w:jc w:val="both"/>
        <w:rPr>
          <w:del w:id="2396" w:author="DHA" w:date="2010-07-06T05:16:00Z"/>
          <w:rFonts w:ascii="Times New Roman" w:hAnsi="Times New Roman"/>
          <w:color w:val="000000"/>
          <w:sz w:val="26"/>
          <w:szCs w:val="26"/>
        </w:rPr>
      </w:pPr>
      <w:del w:id="2397" w:author="DHA" w:date="2010-07-06T05:16:00Z">
        <w:r w:rsidRPr="004E1E56" w:rsidDel="00D2617A">
          <w:rPr>
            <w:rFonts w:ascii="Times New Roman" w:hAnsi="Times New Roman"/>
            <w:bCs/>
            <w:noProof w:val="0"/>
            <w:color w:val="000000"/>
            <w:sz w:val="26"/>
            <w:szCs w:val="26"/>
          </w:rPr>
          <w:delText>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delText>
        </w:r>
      </w:del>
    </w:p>
    <w:p w:rsidR="004A0BCF" w:rsidRPr="00165843" w:rsidDel="00D2617A" w:rsidRDefault="004A0BCF" w:rsidP="00165843">
      <w:pPr>
        <w:autoSpaceDE w:val="0"/>
        <w:autoSpaceDN w:val="0"/>
        <w:adjustRightInd w:val="0"/>
        <w:spacing w:line="240" w:lineRule="auto"/>
        <w:ind w:left="284"/>
        <w:jc w:val="both"/>
        <w:rPr>
          <w:del w:id="2398" w:author="DHA" w:date="2010-07-06T05:16:00Z"/>
          <w:rFonts w:ascii="Times New Roman" w:hAnsi="Times New Roman"/>
          <w:b/>
          <w:bCs/>
          <w:noProof w:val="0"/>
          <w:color w:val="000000"/>
          <w:sz w:val="26"/>
          <w:szCs w:val="26"/>
        </w:rPr>
      </w:pPr>
      <w:del w:id="2399" w:author="DHA" w:date="2010-07-06T05:16:00Z">
        <w:r w:rsidRPr="00165843" w:rsidDel="00D2617A">
          <w:rPr>
            <w:rFonts w:ascii="Times New Roman" w:hAnsi="Times New Roman"/>
            <w:b/>
            <w:bCs/>
            <w:noProof w:val="0"/>
            <w:color w:val="000000"/>
            <w:sz w:val="26"/>
            <w:szCs w:val="26"/>
          </w:rPr>
          <w:delText xml:space="preserve">4.3.1.2. Administrative:  </w:delText>
        </w:r>
      </w:del>
    </w:p>
    <w:p w:rsidR="004A0BCF" w:rsidRPr="00734727" w:rsidDel="00D2617A" w:rsidRDefault="004A0BCF" w:rsidP="00784A8E">
      <w:pPr>
        <w:pStyle w:val="ListParagraph"/>
        <w:ind w:left="0" w:firstLine="270"/>
        <w:jc w:val="both"/>
        <w:rPr>
          <w:del w:id="2400" w:author="DHA" w:date="2010-07-06T05:16:00Z"/>
          <w:rFonts w:ascii="Times New Roman" w:hAnsi="Times New Roman"/>
          <w:color w:val="000000"/>
          <w:sz w:val="26"/>
          <w:szCs w:val="26"/>
        </w:rPr>
      </w:pPr>
      <w:del w:id="2401" w:author="DHA" w:date="2010-07-06T05:16:00Z">
        <w:r w:rsidRPr="00734727" w:rsidDel="00D2617A">
          <w:rPr>
            <w:rFonts w:ascii="Times New Roman" w:hAnsi="Times New Roman"/>
            <w:color w:val="000000"/>
            <w:sz w:val="26"/>
            <w:szCs w:val="26"/>
          </w:rPr>
          <w:delTex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delText>
        </w:r>
      </w:del>
    </w:p>
    <w:p w:rsidR="004A0BCF" w:rsidRPr="004E1E56" w:rsidDel="00D2617A" w:rsidRDefault="004A0BCF" w:rsidP="004E1E56">
      <w:pPr>
        <w:autoSpaceDE w:val="0"/>
        <w:autoSpaceDN w:val="0"/>
        <w:adjustRightInd w:val="0"/>
        <w:spacing w:line="240" w:lineRule="auto"/>
        <w:ind w:left="284"/>
        <w:jc w:val="both"/>
        <w:rPr>
          <w:del w:id="2402" w:author="DHA" w:date="2010-07-06T05:16:00Z"/>
          <w:rFonts w:ascii="Times New Roman" w:hAnsi="Times New Roman"/>
          <w:b/>
          <w:bCs/>
          <w:noProof w:val="0"/>
          <w:color w:val="000000"/>
          <w:sz w:val="26"/>
          <w:szCs w:val="26"/>
        </w:rPr>
      </w:pPr>
      <w:del w:id="2403" w:author="DHA" w:date="2010-07-06T05:16:00Z">
        <w:r w:rsidRPr="004E1E56" w:rsidDel="00D2617A">
          <w:rPr>
            <w:rFonts w:ascii="Times New Roman" w:hAnsi="Times New Roman"/>
            <w:b/>
            <w:bCs/>
            <w:noProof w:val="0"/>
            <w:color w:val="000000"/>
            <w:sz w:val="26"/>
            <w:szCs w:val="26"/>
          </w:rPr>
          <w:delText xml:space="preserve">4.3.1.3. Collaborative: </w:delText>
        </w:r>
      </w:del>
    </w:p>
    <w:p w:rsidR="004A0BCF" w:rsidRPr="00734727" w:rsidDel="00D2617A" w:rsidRDefault="004A0BCF" w:rsidP="00784A8E">
      <w:pPr>
        <w:pStyle w:val="ListParagraph"/>
        <w:ind w:left="0" w:firstLine="270"/>
        <w:jc w:val="both"/>
        <w:rPr>
          <w:del w:id="2404" w:author="DHA" w:date="2010-07-06T05:16:00Z"/>
          <w:rFonts w:ascii="Times New Roman" w:hAnsi="Times New Roman"/>
          <w:color w:val="000000"/>
          <w:sz w:val="26"/>
          <w:szCs w:val="26"/>
        </w:rPr>
      </w:pPr>
      <w:del w:id="2405" w:author="DHA" w:date="2010-07-06T05:16:00Z">
        <w:r w:rsidRPr="00734727" w:rsidDel="00D2617A">
          <w:rPr>
            <w:rFonts w:ascii="Times New Roman" w:hAnsi="Times New Roman"/>
            <w:color w:val="000000"/>
            <w:sz w:val="26"/>
            <w:szCs w:val="26"/>
          </w:rPr>
          <w:delTex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delText>
        </w:r>
      </w:del>
    </w:p>
    <w:p w:rsidR="004A0BCF" w:rsidRPr="004E1E56" w:rsidDel="00D2617A" w:rsidRDefault="004A0BCF" w:rsidP="004E1E56">
      <w:pPr>
        <w:autoSpaceDE w:val="0"/>
        <w:autoSpaceDN w:val="0"/>
        <w:adjustRightInd w:val="0"/>
        <w:spacing w:line="240" w:lineRule="auto"/>
        <w:ind w:left="284"/>
        <w:jc w:val="both"/>
        <w:rPr>
          <w:del w:id="2406" w:author="DHA" w:date="2010-07-06T05:16:00Z"/>
          <w:rFonts w:ascii="Times New Roman" w:hAnsi="Times New Roman"/>
          <w:b/>
          <w:bCs/>
          <w:noProof w:val="0"/>
          <w:color w:val="000000"/>
          <w:sz w:val="26"/>
          <w:szCs w:val="26"/>
        </w:rPr>
      </w:pPr>
      <w:del w:id="2407" w:author="DHA" w:date="2010-07-06T05:16:00Z">
        <w:r w:rsidRPr="004E1E56" w:rsidDel="00D2617A">
          <w:rPr>
            <w:rFonts w:ascii="Times New Roman" w:hAnsi="Times New Roman"/>
            <w:b/>
            <w:bCs/>
            <w:noProof w:val="0"/>
            <w:color w:val="000000"/>
            <w:sz w:val="26"/>
            <w:szCs w:val="26"/>
          </w:rPr>
          <w:delText xml:space="preserve">4.3.1.4. Ad-Hoc: </w:delText>
        </w:r>
      </w:del>
    </w:p>
    <w:p w:rsidR="004A0BCF" w:rsidRPr="00F22470" w:rsidDel="00D2617A" w:rsidRDefault="004A0BCF" w:rsidP="004E1E56">
      <w:pPr>
        <w:pStyle w:val="ListParagraph"/>
        <w:ind w:left="0" w:firstLine="270"/>
        <w:jc w:val="both"/>
        <w:rPr>
          <w:del w:id="2408" w:author="DHA" w:date="2010-07-06T05:16:00Z"/>
          <w:rFonts w:ascii="Times New Roman" w:hAnsi="Times New Roman"/>
          <w:color w:val="000000"/>
          <w:sz w:val="26"/>
          <w:szCs w:val="26"/>
        </w:rPr>
      </w:pPr>
      <w:del w:id="2409" w:author="DHA" w:date="2010-07-06T05:16:00Z">
        <w:r w:rsidRPr="00734727" w:rsidDel="00D2617A">
          <w:rPr>
            <w:rFonts w:ascii="Times New Roman" w:hAnsi="Times New Roman"/>
            <w:color w:val="000000"/>
            <w:sz w:val="26"/>
            <w:szCs w:val="26"/>
          </w:rPr>
          <w:delTex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delText>
        </w:r>
      </w:del>
    </w:p>
    <w:p w:rsidR="004A0BCF" w:rsidRPr="000D1422" w:rsidDel="00D2617A" w:rsidRDefault="004A0BCF" w:rsidP="004E1E56">
      <w:pPr>
        <w:pStyle w:val="ListParagraph"/>
        <w:numPr>
          <w:ilvl w:val="2"/>
          <w:numId w:val="3"/>
        </w:numPr>
        <w:ind w:left="284" w:firstLine="0"/>
        <w:jc w:val="both"/>
        <w:rPr>
          <w:del w:id="2410" w:author="DHA" w:date="2010-07-06T05:16:00Z"/>
          <w:rFonts w:ascii="Times New Roman" w:hAnsi="Times New Roman"/>
          <w:b/>
          <w:color w:val="000000"/>
          <w:sz w:val="26"/>
          <w:szCs w:val="26"/>
          <w:lang w:val="en-US"/>
        </w:rPr>
      </w:pPr>
      <w:del w:id="2411" w:author="DHA" w:date="2010-07-06T05:16:00Z">
        <w:r w:rsidRPr="003D22F6" w:rsidDel="00D2617A">
          <w:rPr>
            <w:rFonts w:ascii="Times New Roman" w:hAnsi="Times New Roman"/>
            <w:b/>
            <w:color w:val="000000"/>
            <w:sz w:val="26"/>
            <w:szCs w:val="26"/>
            <w:lang w:val="en-US"/>
          </w:rPr>
          <w:delText>Theo WF</w:delText>
        </w:r>
      </w:del>
    </w:p>
    <w:p w:rsidR="004A0BCF" w:rsidRPr="00734727" w:rsidDel="00D2617A" w:rsidRDefault="004A0BCF" w:rsidP="00784A8E">
      <w:pPr>
        <w:pStyle w:val="ListParagraph"/>
        <w:ind w:left="0" w:firstLine="270"/>
        <w:jc w:val="both"/>
        <w:rPr>
          <w:del w:id="2412" w:author="DHA" w:date="2010-07-06T05:16:00Z"/>
          <w:rFonts w:ascii="Times New Roman" w:hAnsi="Times New Roman"/>
          <w:color w:val="000000"/>
          <w:sz w:val="26"/>
          <w:szCs w:val="26"/>
        </w:rPr>
      </w:pPr>
      <w:del w:id="2413" w:author="DHA" w:date="2010-07-06T05:16:00Z">
        <w:r w:rsidRPr="00734727" w:rsidDel="00D2617A">
          <w:rPr>
            <w:rFonts w:ascii="Times New Roman" w:hAnsi="Times New Roman"/>
            <w:color w:val="000000"/>
            <w:sz w:val="26"/>
            <w:szCs w:val="26"/>
          </w:rPr>
          <w:delText>Trong Windows Workflow Foundation, người ta không chia rõ ràng các loại workflow theo như chuẩn WfMC, mà thay vào đó, WF phân loại theo loại ứng dụng Workflow, chủ yếu gồm 3 loại sau:</w:delText>
        </w:r>
      </w:del>
    </w:p>
    <w:p w:rsidR="004A0BCF" w:rsidRPr="004E1E56" w:rsidDel="00D2617A" w:rsidRDefault="004A0BCF" w:rsidP="004E1E56">
      <w:pPr>
        <w:ind w:left="284"/>
        <w:jc w:val="both"/>
        <w:rPr>
          <w:del w:id="2414" w:author="DHA" w:date="2010-07-06T05:16:00Z"/>
          <w:rFonts w:ascii="Times New Roman" w:hAnsi="Times New Roman"/>
          <w:b/>
          <w:color w:val="000000"/>
          <w:sz w:val="26"/>
          <w:szCs w:val="26"/>
          <w:lang w:val="en-US"/>
        </w:rPr>
      </w:pPr>
      <w:del w:id="2415" w:author="DHA" w:date="2010-07-06T05:16:00Z">
        <w:r w:rsidRPr="004E1E56" w:rsidDel="00D2617A">
          <w:rPr>
            <w:rFonts w:ascii="Times New Roman" w:hAnsi="Times New Roman"/>
            <w:b/>
            <w:color w:val="000000"/>
            <w:sz w:val="26"/>
            <w:szCs w:val="26"/>
            <w:lang w:val="en-US"/>
          </w:rPr>
          <w:delText xml:space="preserve">4.3.2.1. Sequential Workflow (Workflow tuần tự): </w:delText>
        </w:r>
      </w:del>
    </w:p>
    <w:p w:rsidR="004A0BCF" w:rsidRPr="00734727" w:rsidDel="00D2617A" w:rsidRDefault="004A0BCF" w:rsidP="00784A8E">
      <w:pPr>
        <w:pStyle w:val="ListParagraph"/>
        <w:ind w:left="0" w:firstLine="270"/>
        <w:jc w:val="both"/>
        <w:rPr>
          <w:del w:id="2416" w:author="DHA" w:date="2010-07-06T05:16:00Z"/>
          <w:rFonts w:ascii="Times New Roman" w:hAnsi="Times New Roman"/>
          <w:color w:val="000000"/>
          <w:sz w:val="26"/>
          <w:szCs w:val="26"/>
        </w:rPr>
      </w:pPr>
      <w:del w:id="2417" w:author="DHA" w:date="2010-07-06T05:16:00Z">
        <w:r w:rsidRPr="00734727" w:rsidDel="00D2617A">
          <w:rPr>
            <w:rFonts w:ascii="Times New Roman" w:hAnsi="Times New Roman"/>
            <w:color w:val="000000"/>
            <w:sz w:val="26"/>
            <w:szCs w:val="26"/>
          </w:rPr>
          <w:delTex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delText>
        </w:r>
      </w:del>
    </w:p>
    <w:p w:rsidR="004A0BCF" w:rsidRPr="004E1E56" w:rsidDel="00D2617A" w:rsidRDefault="004A0BCF" w:rsidP="004E1E56">
      <w:pPr>
        <w:ind w:left="284"/>
        <w:jc w:val="both"/>
        <w:rPr>
          <w:del w:id="2418" w:author="DHA" w:date="2010-07-06T05:16:00Z"/>
          <w:rFonts w:ascii="Times New Roman" w:hAnsi="Times New Roman"/>
          <w:b/>
          <w:color w:val="000000"/>
          <w:sz w:val="26"/>
          <w:szCs w:val="26"/>
          <w:lang w:val="en-US"/>
        </w:rPr>
      </w:pPr>
      <w:del w:id="2419" w:author="DHA" w:date="2010-07-06T05:16:00Z">
        <w:r w:rsidRPr="004E1E56" w:rsidDel="00D2617A">
          <w:rPr>
            <w:rFonts w:ascii="Times New Roman" w:hAnsi="Times New Roman"/>
            <w:b/>
            <w:color w:val="000000"/>
            <w:sz w:val="26"/>
            <w:szCs w:val="26"/>
            <w:lang w:val="en-US"/>
          </w:rPr>
          <w:delText xml:space="preserve">4.3.2.2. State-Machine Workflow (Workflow trạng thái): </w:delText>
        </w:r>
      </w:del>
    </w:p>
    <w:p w:rsidR="004A0BCF" w:rsidRPr="00734727" w:rsidDel="00D2617A" w:rsidRDefault="004A0BCF" w:rsidP="00784A8E">
      <w:pPr>
        <w:pStyle w:val="ListParagraph"/>
        <w:ind w:left="0" w:firstLine="270"/>
        <w:jc w:val="both"/>
        <w:rPr>
          <w:del w:id="2420" w:author="DHA" w:date="2010-07-06T05:16:00Z"/>
          <w:rFonts w:ascii="Times New Roman" w:hAnsi="Times New Roman"/>
          <w:color w:val="000000"/>
          <w:sz w:val="26"/>
          <w:szCs w:val="26"/>
        </w:rPr>
      </w:pPr>
      <w:del w:id="2421" w:author="DHA" w:date="2010-07-06T05:16:00Z">
        <w:r w:rsidRPr="00734727" w:rsidDel="00D2617A">
          <w:rPr>
            <w:rFonts w:ascii="Times New Roman" w:hAnsi="Times New Roman"/>
            <w:color w:val="000000"/>
            <w:sz w:val="26"/>
            <w:szCs w:val="26"/>
          </w:rPr>
          <w:delTex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delText>
        </w:r>
      </w:del>
    </w:p>
    <w:p w:rsidR="004A0BCF" w:rsidRPr="004E1E56" w:rsidDel="00D2617A" w:rsidRDefault="004A0BCF" w:rsidP="004E1E56">
      <w:pPr>
        <w:ind w:left="284"/>
        <w:jc w:val="both"/>
        <w:rPr>
          <w:del w:id="2422" w:author="DHA" w:date="2010-07-06T05:16:00Z"/>
          <w:rFonts w:ascii="Times New Roman" w:hAnsi="Times New Roman"/>
          <w:b/>
          <w:color w:val="000000"/>
          <w:sz w:val="26"/>
          <w:szCs w:val="26"/>
          <w:lang w:val="en-US"/>
        </w:rPr>
      </w:pPr>
      <w:del w:id="2423" w:author="DHA" w:date="2010-07-06T05:16:00Z">
        <w:r w:rsidRPr="004E1E56" w:rsidDel="00D2617A">
          <w:rPr>
            <w:rFonts w:ascii="Times New Roman" w:hAnsi="Times New Roman"/>
            <w:b/>
            <w:color w:val="000000"/>
            <w:sz w:val="26"/>
            <w:szCs w:val="26"/>
            <w:lang w:val="en-US"/>
          </w:rPr>
          <w:delText xml:space="preserve">4.3.2.3. Rules-based Workflow (Workflow dựa vào quy luật): </w:delText>
        </w:r>
      </w:del>
    </w:p>
    <w:p w:rsidR="004A0BCF" w:rsidRPr="00734727" w:rsidDel="00D2617A" w:rsidRDefault="004A0BCF" w:rsidP="00784A8E">
      <w:pPr>
        <w:pStyle w:val="ListParagraph"/>
        <w:ind w:left="0" w:firstLine="270"/>
        <w:jc w:val="both"/>
        <w:rPr>
          <w:del w:id="2424" w:author="DHA" w:date="2010-07-06T05:16:00Z"/>
          <w:rFonts w:ascii="Times New Roman" w:hAnsi="Times New Roman"/>
          <w:color w:val="000000"/>
          <w:sz w:val="26"/>
          <w:szCs w:val="26"/>
        </w:rPr>
      </w:pPr>
      <w:del w:id="2425" w:author="DHA" w:date="2010-07-06T05:16:00Z">
        <w:r w:rsidRPr="00734727" w:rsidDel="00D2617A">
          <w:rPr>
            <w:rFonts w:ascii="Times New Roman" w:hAnsi="Times New Roman"/>
            <w:color w:val="000000"/>
            <w:sz w:val="26"/>
            <w:szCs w:val="26"/>
          </w:rPr>
          <w:delTex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delText>
        </w:r>
      </w:del>
    </w:p>
    <w:p w:rsidR="004A0BCF" w:rsidRPr="00F22470" w:rsidDel="00D2617A" w:rsidRDefault="004A0BCF" w:rsidP="004E1E56">
      <w:pPr>
        <w:ind w:left="284"/>
        <w:jc w:val="both"/>
        <w:rPr>
          <w:del w:id="2426" w:author="DHA" w:date="2010-07-06T05:16:00Z"/>
          <w:rFonts w:ascii="Times New Roman" w:hAnsi="Times New Roman"/>
          <w:b/>
          <w:color w:val="000000"/>
          <w:sz w:val="26"/>
          <w:szCs w:val="26"/>
        </w:rPr>
      </w:pPr>
      <w:del w:id="2427" w:author="DHA" w:date="2010-07-06T05:16:00Z">
        <w:r w:rsidRPr="00F22470" w:rsidDel="00D2617A">
          <w:rPr>
            <w:rFonts w:ascii="Times New Roman" w:hAnsi="Times New Roman"/>
            <w:b/>
            <w:color w:val="000000"/>
            <w:sz w:val="26"/>
            <w:szCs w:val="26"/>
          </w:rPr>
          <w:delText xml:space="preserve">4.3.3. WF có thể xử lý các trường hợp workflow theo WfMC như thế nào? </w:delText>
        </w:r>
      </w:del>
    </w:p>
    <w:p w:rsidR="004A0BCF" w:rsidRPr="00734727" w:rsidDel="00D2617A" w:rsidRDefault="004A0BCF" w:rsidP="00784A8E">
      <w:pPr>
        <w:pStyle w:val="ListParagraph"/>
        <w:ind w:left="0" w:firstLine="270"/>
        <w:jc w:val="both"/>
        <w:rPr>
          <w:del w:id="2428" w:author="DHA" w:date="2010-07-06T05:16:00Z"/>
          <w:rFonts w:ascii="Times New Roman" w:hAnsi="Times New Roman"/>
          <w:color w:val="000000"/>
          <w:sz w:val="26"/>
          <w:szCs w:val="26"/>
        </w:rPr>
      </w:pPr>
      <w:del w:id="2429" w:author="DHA" w:date="2010-07-06T05:16:00Z">
        <w:r w:rsidRPr="00734727" w:rsidDel="00D2617A">
          <w:rPr>
            <w:rFonts w:ascii="Times New Roman" w:hAnsi="Times New Roman"/>
            <w:color w:val="000000"/>
            <w:sz w:val="26"/>
            <w:szCs w:val="26"/>
          </w:rPr>
          <w:delTex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delText>
        </w:r>
      </w:del>
    </w:p>
    <w:p w:rsidR="004A0BCF" w:rsidRPr="00734727" w:rsidDel="00D2617A" w:rsidRDefault="004A0BCF" w:rsidP="00784A8E">
      <w:pPr>
        <w:pStyle w:val="ListParagraph"/>
        <w:ind w:left="0" w:firstLine="270"/>
        <w:jc w:val="both"/>
        <w:rPr>
          <w:del w:id="2430" w:author="DHA" w:date="2010-07-06T05:16:00Z"/>
          <w:rFonts w:ascii="Times New Roman" w:hAnsi="Times New Roman"/>
          <w:color w:val="000000"/>
          <w:sz w:val="26"/>
          <w:szCs w:val="26"/>
        </w:rPr>
      </w:pPr>
      <w:del w:id="2431" w:author="DHA" w:date="2010-07-06T05:16:00Z">
        <w:r w:rsidRPr="00734727" w:rsidDel="00D2617A">
          <w:rPr>
            <w:rFonts w:ascii="Times New Roman" w:hAnsi="Times New Roman"/>
            <w:color w:val="000000"/>
            <w:sz w:val="26"/>
            <w:szCs w:val="26"/>
          </w:rPr>
          <w:delTex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delText>
        </w:r>
      </w:del>
    </w:p>
    <w:p w:rsidR="004A0BCF" w:rsidRPr="00762D73" w:rsidDel="00D2617A" w:rsidRDefault="004A0BCF" w:rsidP="00762D73">
      <w:pPr>
        <w:ind w:left="284"/>
        <w:jc w:val="both"/>
        <w:rPr>
          <w:del w:id="2432" w:author="DHA" w:date="2010-07-06T05:16:00Z"/>
          <w:rFonts w:ascii="Times New Roman" w:hAnsi="Times New Roman"/>
          <w:b/>
          <w:color w:val="000000"/>
          <w:sz w:val="26"/>
          <w:szCs w:val="26"/>
        </w:rPr>
      </w:pPr>
      <w:del w:id="2433" w:author="DHA" w:date="2010-07-06T05:16:00Z">
        <w:r w:rsidRPr="00762D73" w:rsidDel="00D2617A">
          <w:rPr>
            <w:rFonts w:ascii="Times New Roman" w:hAnsi="Times New Roman"/>
            <w:b/>
            <w:color w:val="000000"/>
            <w:sz w:val="26"/>
            <w:szCs w:val="26"/>
          </w:rPr>
          <w:delText xml:space="preserve">4.3.3.1. Production Workflow: </w:delText>
        </w:r>
      </w:del>
    </w:p>
    <w:p w:rsidR="004A0BCF" w:rsidRPr="00734727" w:rsidDel="00D2617A" w:rsidRDefault="004A0BCF" w:rsidP="00784A8E">
      <w:pPr>
        <w:pStyle w:val="ListParagraph"/>
        <w:ind w:left="0" w:firstLine="270"/>
        <w:jc w:val="both"/>
        <w:rPr>
          <w:del w:id="2434" w:author="DHA" w:date="2010-07-06T05:16:00Z"/>
          <w:rFonts w:ascii="Times New Roman" w:hAnsi="Times New Roman"/>
          <w:color w:val="000000"/>
          <w:sz w:val="26"/>
          <w:szCs w:val="26"/>
        </w:rPr>
      </w:pPr>
      <w:del w:id="2435" w:author="DHA" w:date="2010-07-06T05:16:00Z">
        <w:r w:rsidRPr="00734727" w:rsidDel="00D2617A">
          <w:rPr>
            <w:rFonts w:ascii="Times New Roman" w:hAnsi="Times New Roman"/>
            <w:color w:val="000000"/>
            <w:sz w:val="26"/>
            <w:szCs w:val="26"/>
          </w:rPr>
          <w:delTex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delText>
        </w:r>
      </w:del>
    </w:p>
    <w:p w:rsidR="004A0BCF" w:rsidRPr="00762D73" w:rsidDel="00D2617A" w:rsidRDefault="004A0BCF" w:rsidP="00762D73">
      <w:pPr>
        <w:ind w:left="284"/>
        <w:jc w:val="both"/>
        <w:rPr>
          <w:del w:id="2436" w:author="DHA" w:date="2010-07-06T05:16:00Z"/>
          <w:rFonts w:ascii="Times New Roman" w:hAnsi="Times New Roman"/>
          <w:b/>
          <w:color w:val="000000"/>
          <w:sz w:val="26"/>
          <w:szCs w:val="26"/>
        </w:rPr>
      </w:pPr>
      <w:del w:id="2437" w:author="DHA" w:date="2010-07-06T05:16:00Z">
        <w:r w:rsidRPr="00762D73" w:rsidDel="00D2617A">
          <w:rPr>
            <w:rFonts w:ascii="Times New Roman" w:hAnsi="Times New Roman"/>
            <w:b/>
            <w:color w:val="000000"/>
            <w:sz w:val="26"/>
            <w:szCs w:val="26"/>
          </w:rPr>
          <w:delText xml:space="preserve">4.3.3.2. Administrative Workflow: </w:delText>
        </w:r>
      </w:del>
    </w:p>
    <w:p w:rsidR="004A0BCF" w:rsidRPr="00734727" w:rsidDel="00D2617A" w:rsidRDefault="004A0BCF" w:rsidP="00784A8E">
      <w:pPr>
        <w:pStyle w:val="ListParagraph"/>
        <w:ind w:left="0" w:firstLine="270"/>
        <w:jc w:val="both"/>
        <w:rPr>
          <w:del w:id="2438" w:author="DHA" w:date="2010-07-06T05:16:00Z"/>
          <w:rFonts w:ascii="Times New Roman" w:hAnsi="Times New Roman"/>
          <w:color w:val="000000"/>
          <w:sz w:val="26"/>
          <w:szCs w:val="26"/>
        </w:rPr>
      </w:pPr>
      <w:del w:id="2439" w:author="DHA" w:date="2010-07-06T05:16:00Z">
        <w:r w:rsidRPr="00734727" w:rsidDel="00D2617A">
          <w:rPr>
            <w:rFonts w:ascii="Times New Roman" w:hAnsi="Times New Roman"/>
            <w:color w:val="000000"/>
            <w:sz w:val="26"/>
            <w:szCs w:val="26"/>
          </w:rPr>
          <w:delTex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delText>
        </w:r>
      </w:del>
    </w:p>
    <w:p w:rsidR="004A0BCF" w:rsidRPr="00F22470" w:rsidDel="00D2617A" w:rsidRDefault="004A0BCF" w:rsidP="00762D73">
      <w:pPr>
        <w:ind w:left="284"/>
        <w:jc w:val="both"/>
        <w:rPr>
          <w:del w:id="2440" w:author="DHA" w:date="2010-07-06T05:16:00Z"/>
          <w:rFonts w:ascii="Times New Roman" w:hAnsi="Times New Roman"/>
          <w:color w:val="000000"/>
          <w:sz w:val="26"/>
          <w:szCs w:val="26"/>
        </w:rPr>
      </w:pPr>
      <w:del w:id="2441" w:author="DHA" w:date="2010-07-06T05:16:00Z">
        <w:r w:rsidRPr="00F22470" w:rsidDel="00D2617A">
          <w:rPr>
            <w:rFonts w:ascii="Times New Roman" w:hAnsi="Times New Roman"/>
            <w:i/>
            <w:color w:val="000000"/>
            <w:sz w:val="26"/>
            <w:szCs w:val="26"/>
          </w:rPr>
          <w:delText>4.3.3.3. Collaborative Workflow:</w:delText>
        </w:r>
        <w:r w:rsidRPr="00F22470" w:rsidDel="00D2617A">
          <w:rPr>
            <w:rFonts w:ascii="Times New Roman" w:hAnsi="Times New Roman"/>
            <w:color w:val="000000"/>
            <w:sz w:val="26"/>
            <w:szCs w:val="26"/>
          </w:rPr>
          <w:delText xml:space="preserve"> </w:delText>
        </w:r>
      </w:del>
    </w:p>
    <w:p w:rsidR="004A0BCF" w:rsidRPr="00762D73" w:rsidDel="00D2617A" w:rsidRDefault="004A0BCF" w:rsidP="00784A8E">
      <w:pPr>
        <w:pStyle w:val="ListParagraph"/>
        <w:ind w:left="0" w:firstLine="270"/>
        <w:jc w:val="both"/>
        <w:rPr>
          <w:del w:id="2442" w:author="DHA" w:date="2010-07-06T05:16:00Z"/>
          <w:rFonts w:ascii="Times New Roman" w:hAnsi="Times New Roman"/>
          <w:color w:val="000000"/>
          <w:sz w:val="26"/>
          <w:szCs w:val="26"/>
        </w:rPr>
      </w:pPr>
      <w:del w:id="2443" w:author="DHA" w:date="2010-07-06T05:16:00Z">
        <w:r w:rsidRPr="00734727" w:rsidDel="00D2617A">
          <w:rPr>
            <w:rFonts w:ascii="Times New Roman" w:hAnsi="Times New Roman"/>
            <w:color w:val="000000"/>
            <w:sz w:val="26"/>
            <w:szCs w:val="26"/>
          </w:rPr>
          <w:delText xml:space="preserve">Với dạng này, có thể sử dụng Sharepoint Workflow </w:delText>
        </w:r>
        <w:r w:rsidDel="00D2617A">
          <w:rPr>
            <w:rFonts w:ascii="Times New Roman" w:hAnsi="Times New Roman"/>
            <w:color w:val="000000"/>
            <w:sz w:val="26"/>
            <w:szCs w:val="26"/>
          </w:rPr>
          <w:delText>của Microsoft để giải quyết</w:delText>
        </w:r>
        <w:r w:rsidDel="00D2617A">
          <w:rPr>
            <w:rStyle w:val="FootnoteReference"/>
            <w:rFonts w:ascii="Times New Roman" w:hAnsi="Times New Roman"/>
            <w:color w:val="000000"/>
            <w:sz w:val="26"/>
            <w:szCs w:val="26"/>
          </w:rPr>
          <w:footnoteReference w:id="14"/>
        </w:r>
      </w:del>
    </w:p>
    <w:p w:rsidR="004A0BCF" w:rsidRPr="00762D73" w:rsidDel="00D2617A" w:rsidRDefault="004A0BCF" w:rsidP="00762D73">
      <w:pPr>
        <w:ind w:left="284"/>
        <w:jc w:val="both"/>
        <w:rPr>
          <w:del w:id="2446" w:author="DHA" w:date="2010-07-06T05:16:00Z"/>
          <w:rFonts w:ascii="Times New Roman" w:hAnsi="Times New Roman"/>
          <w:b/>
          <w:color w:val="000000"/>
          <w:sz w:val="26"/>
          <w:szCs w:val="26"/>
        </w:rPr>
      </w:pPr>
      <w:del w:id="2447" w:author="DHA" w:date="2010-07-06T05:16:00Z">
        <w:r w:rsidRPr="00762D73" w:rsidDel="00D2617A">
          <w:rPr>
            <w:rFonts w:ascii="Times New Roman" w:hAnsi="Times New Roman"/>
            <w:b/>
            <w:color w:val="000000"/>
            <w:sz w:val="26"/>
            <w:szCs w:val="26"/>
          </w:rPr>
          <w:delText xml:space="preserve">4.3.3.4. Ad-hoc: </w:delText>
        </w:r>
      </w:del>
    </w:p>
    <w:p w:rsidR="004A0BCF" w:rsidRPr="00F22470" w:rsidDel="00D2617A" w:rsidRDefault="004A0BCF" w:rsidP="00784A8E">
      <w:pPr>
        <w:pStyle w:val="ListParagraph"/>
        <w:ind w:left="0" w:firstLine="270"/>
        <w:jc w:val="both"/>
        <w:rPr>
          <w:del w:id="2448" w:author="DHA" w:date="2010-07-06T05:16:00Z"/>
          <w:rFonts w:ascii="Times New Roman" w:hAnsi="Times New Roman"/>
          <w:color w:val="000000"/>
          <w:sz w:val="26"/>
          <w:szCs w:val="26"/>
        </w:rPr>
      </w:pPr>
      <w:del w:id="2449" w:author="DHA" w:date="2010-07-06T05:16:00Z">
        <w:r w:rsidRPr="00734727" w:rsidDel="00D2617A">
          <w:rPr>
            <w:rFonts w:ascii="Times New Roman" w:hAnsi="Times New Roman"/>
            <w:color w:val="000000"/>
            <w:sz w:val="26"/>
            <w:szCs w:val="26"/>
          </w:rPr>
          <w:delTex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delText>
        </w:r>
        <w:r w:rsidRPr="00F22470" w:rsidDel="00D2617A">
          <w:rPr>
            <w:rFonts w:ascii="Times New Roman" w:hAnsi="Times New Roman"/>
            <w:color w:val="000000"/>
            <w:sz w:val="26"/>
            <w:szCs w:val="26"/>
          </w:rPr>
          <w:delText xml:space="preserve"> </w:delText>
        </w:r>
      </w:del>
    </w:p>
    <w:p w:rsidR="004A0BCF" w:rsidRPr="00F22470" w:rsidDel="00D2617A" w:rsidRDefault="004A0BCF" w:rsidP="00784A8E">
      <w:pPr>
        <w:pStyle w:val="ListParagraph"/>
        <w:ind w:left="0" w:firstLine="270"/>
        <w:jc w:val="both"/>
        <w:rPr>
          <w:del w:id="2450" w:author="DHA" w:date="2010-07-06T05:16:00Z"/>
          <w:rFonts w:ascii="Times New Roman" w:hAnsi="Times New Roman"/>
          <w:color w:val="000000"/>
          <w:sz w:val="26"/>
          <w:szCs w:val="26"/>
        </w:rPr>
      </w:pPr>
    </w:p>
    <w:p w:rsidR="004A0BCF" w:rsidRDefault="004A0BCF">
      <w:pPr>
        <w:rPr>
          <w:rFonts w:ascii="Times New Roman" w:hAnsi="Times New Roman"/>
          <w:b/>
          <w:color w:val="000000"/>
          <w:sz w:val="26"/>
          <w:szCs w:val="26"/>
        </w:rPr>
      </w:pPr>
      <w:r>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4</w:t>
      </w:r>
    </w:p>
    <w:p w:rsidR="004A0BCF" w:rsidRDefault="004A0BCF" w:rsidP="00784A8E">
      <w:pPr>
        <w:ind w:firstLine="360"/>
        <w:jc w:val="both"/>
        <w:rPr>
          <w:rFonts w:ascii="Times New Roman" w:hAnsi="Times New Roman"/>
          <w:b/>
          <w:color w:val="000000"/>
          <w:sz w:val="26"/>
          <w:szCs w:val="26"/>
          <w:lang w:val="en-US"/>
        </w:rPr>
      </w:pPr>
      <w:commentRangeStart w:id="2451"/>
      <w:r w:rsidRPr="00F22470">
        <w:rPr>
          <w:rFonts w:ascii="Times New Roman" w:hAnsi="Times New Roman"/>
          <w:b/>
          <w:color w:val="000000"/>
          <w:sz w:val="26"/>
          <w:szCs w:val="26"/>
        </w:rPr>
        <w:t>Giải pháp đề nghị</w:t>
      </w:r>
      <w:commentRangeEnd w:id="2451"/>
      <w:r>
        <w:rPr>
          <w:rStyle w:val="CommentReference"/>
        </w:rPr>
        <w:commentReference w:id="2451"/>
      </w:r>
    </w:p>
    <w:p w:rsidR="004A0BCF" w:rsidRPr="00762D73"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Mục đích của chương này là thể hiện lại kết quả phân tích cũng như thiết kế của chúng tôi đối với ứng dụng đã xây dựng. Phần đầu của chương sẽ trình bày kết quả phân tích ứng dụng ở góc độ dữ liệu, kết quả thiết kế và các giải pháp được đề xuất nhằm giải quyết các vấn đề gặp phải trong quá trình xây dựng ứng dụng.</w:t>
      </w:r>
    </w:p>
    <w:p w:rsidR="004A0BCF" w:rsidRPr="00AB40E3" w:rsidRDefault="004A0BCF" w:rsidP="00AB40E3">
      <w:pPr>
        <w:pStyle w:val="ListParagraph"/>
        <w:numPr>
          <w:ilvl w:val="0"/>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Kết quả phân tích ở góc độ dữ liệu</w:t>
      </w:r>
    </w:p>
    <w:p w:rsidR="004A0BCF" w:rsidRPr="00AB40E3" w:rsidRDefault="004A0BCF" w:rsidP="00AB40E3">
      <w:pPr>
        <w:pStyle w:val="ListParagraph"/>
        <w:numPr>
          <w:ilvl w:val="1"/>
          <w:numId w:val="15"/>
        </w:numPr>
        <w:ind w:left="284" w:firstLine="0"/>
        <w:jc w:val="both"/>
        <w:rPr>
          <w:rFonts w:ascii="Times New Roman" w:hAnsi="Times New Roman"/>
          <w:b/>
          <w:color w:val="000000"/>
          <w:sz w:val="26"/>
          <w:szCs w:val="26"/>
        </w:rPr>
      </w:pPr>
      <w:r w:rsidRPr="00AB40E3">
        <w:rPr>
          <w:rFonts w:ascii="Times New Roman" w:hAnsi="Times New Roman"/>
          <w:b/>
          <w:color w:val="000000"/>
          <w:sz w:val="26"/>
          <w:szCs w:val="26"/>
        </w:rPr>
        <w:t>Mô hình dữ liệu ở mức quan niệm</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Phần này mô tả chi tiết về mô hình dữ liệu </w:t>
      </w:r>
      <w:r w:rsidRPr="00EC4CD8">
        <w:rPr>
          <w:rFonts w:ascii="Times New Roman" w:hAnsi="Times New Roman"/>
          <w:color w:val="000000"/>
          <w:sz w:val="26"/>
          <w:szCs w:val="26"/>
        </w:rPr>
        <w:t xml:space="preserve">ở </w:t>
      </w:r>
      <w:r w:rsidRPr="003D22F6">
        <w:rPr>
          <w:rFonts w:ascii="Times New Roman" w:hAnsi="Times New Roman"/>
          <w:color w:val="000000"/>
          <w:sz w:val="26"/>
          <w:szCs w:val="26"/>
        </w:rPr>
        <w:t>mức quan niệm. Các thực thể (đối tượng dữ liệu) mà hệ thống cần</w:t>
      </w:r>
      <w:r w:rsidRPr="00B34253">
        <w:rPr>
          <w:rFonts w:ascii="Times New Roman" w:hAnsi="Times New Roman"/>
          <w:color w:val="000000"/>
          <w:sz w:val="26"/>
          <w:szCs w:val="26"/>
        </w:rPr>
        <w:t xml:space="preserve"> phải</w:t>
      </w:r>
      <w:r w:rsidRPr="003D22F6">
        <w:rPr>
          <w:rFonts w:ascii="Times New Roman" w:hAnsi="Times New Roman"/>
          <w:color w:val="000000"/>
          <w:sz w:val="26"/>
          <w:szCs w:val="26"/>
        </w:rPr>
        <w:t xml:space="preserve"> lưu trữ bao gồm:</w:t>
      </w:r>
    </w:p>
    <w:tbl>
      <w:tblPr>
        <w:tblW w:w="0" w:type="auto"/>
        <w:tblBorders>
          <w:top w:val="single" w:sz="8" w:space="0" w:color="4F81BD"/>
          <w:bottom w:val="single" w:sz="8" w:space="0" w:color="4F81BD"/>
          <w:insideV w:val="single" w:sz="4" w:space="0" w:color="auto"/>
        </w:tblBorders>
        <w:tblLook w:val="00A0"/>
      </w:tblPr>
      <w:tblGrid>
        <w:gridCol w:w="2179"/>
        <w:gridCol w:w="7064"/>
      </w:tblGrid>
      <w:tr w:rsidR="004A0BCF" w:rsidRPr="00E74EDE" w:rsidTr="00E74EDE">
        <w:tc>
          <w:tcPr>
            <w:tcW w:w="2235" w:type="dxa"/>
            <w:tcBorders>
              <w:top w:val="single" w:sz="8" w:space="0" w:color="4F81BD"/>
              <w:righ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Thực thể</w:t>
            </w:r>
          </w:p>
        </w:tc>
        <w:tc>
          <w:tcPr>
            <w:tcW w:w="7341" w:type="dxa"/>
            <w:tcBorders>
              <w:top w:val="single" w:sz="8" w:space="0" w:color="4F81BD"/>
              <w:left w:val="single" w:sz="4" w:space="0" w:color="8DB3E2"/>
            </w:tcBorders>
            <w:shd w:val="clear" w:color="auto" w:fill="C2D69B"/>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Mô tả</w:t>
            </w:r>
          </w:p>
        </w:tc>
      </w:tr>
      <w:tr w:rsidR="004A0BCF" w:rsidRPr="00E74EDE" w:rsidTr="00E74EDE">
        <w:tc>
          <w:tcPr>
            <w:tcW w:w="2235" w:type="dxa"/>
            <w:tcBorders>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Nhân viên</w:t>
            </w:r>
          </w:p>
        </w:tc>
        <w:tc>
          <w:tcPr>
            <w:tcW w:w="7341" w:type="dxa"/>
            <w:tcBorders>
              <w:left w:val="single" w:sz="4" w:space="0" w:color="8DB3E2"/>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Bao gồm nhân viên quản lý và nhân viên thừa hành</w:t>
            </w:r>
          </w:p>
        </w:tc>
      </w:tr>
      <w:tr w:rsidR="004A0BCF" w:rsidRPr="00E74EDE" w:rsidTr="00E74EDE">
        <w:tc>
          <w:tcPr>
            <w:tcW w:w="2235" w:type="dxa"/>
            <w:tcBorders>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Công việc</w:t>
            </w:r>
          </w:p>
        </w:tc>
        <w:tc>
          <w:tcPr>
            <w:tcW w:w="7341" w:type="dxa"/>
            <w:tcBorders>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công việc trong mỗi đợt thi</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Phân công</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Sự phân công công việc cho các nhân viên</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Đợt thi</w:t>
            </w:r>
          </w:p>
        </w:tc>
        <w:tc>
          <w:tcPr>
            <w:tcW w:w="7341" w:type="dxa"/>
            <w:tcBorders>
              <w:top w:val="nil"/>
              <w:left w:val="single" w:sz="4" w:space="0" w:color="8DB3E2"/>
              <w:bottom w:val="nil"/>
            </w:tcBorders>
          </w:tcPr>
          <w:p w:rsidR="004A0BCF" w:rsidRPr="00E74EDE" w:rsidRDefault="004A0BCF" w:rsidP="002A19DB">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 xml:space="preserve">Các đợt thi cấp chứng chỉ hằng năm </w:t>
            </w:r>
            <w:del w:id="2452" w:author="DHA" w:date="2010-07-06T02:40:00Z">
              <w:r w:rsidRPr="00E74EDE" w:rsidDel="002A19DB">
                <w:rPr>
                  <w:rFonts w:ascii="Times New Roman" w:hAnsi="Times New Roman"/>
                  <w:color w:val="000000"/>
                  <w:sz w:val="26"/>
                  <w:szCs w:val="26"/>
                </w:rPr>
                <w:delText xml:space="preserve">của </w:delText>
              </w:r>
              <w:r w:rsidR="00051831" w:rsidRPr="00051831" w:rsidDel="002A19DB">
                <w:rPr>
                  <w:rFonts w:ascii="Times New Roman" w:hAnsi="Times New Roman"/>
                  <w:color w:val="000000"/>
                  <w:sz w:val="26"/>
                  <w:szCs w:val="26"/>
                  <w:highlight w:val="yellow"/>
                  <w:rPrChange w:id="2453" w:author="DONGTHUY" w:date="2010-07-04T16:41:00Z">
                    <w:rPr>
                      <w:rFonts w:ascii="Times New Roman" w:hAnsi="Times New Roman"/>
                      <w:color w:val="000000"/>
                      <w:sz w:val="26"/>
                      <w:szCs w:val="26"/>
                      <w:vertAlign w:val="superscript"/>
                    </w:rPr>
                  </w:rPrChange>
                </w:rPr>
                <w:delText>TTTH – ĐH KHTN TP.HCM</w:delText>
              </w:r>
            </w:del>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Tiến độ</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Tiến độ của mỗi sự phân công, tương ứng với từng đợt thi</w:t>
            </w:r>
          </w:p>
        </w:tc>
      </w:tr>
      <w:tr w:rsidR="004A0BCF" w:rsidRPr="00E74EDE" w:rsidTr="00E74EDE">
        <w:tc>
          <w:tcPr>
            <w:tcW w:w="2235" w:type="dxa"/>
            <w:tcBorders>
              <w:top w:val="nil"/>
              <w:bottom w:val="nil"/>
              <w:right w:val="single" w:sz="4" w:space="0" w:color="8DB3E2"/>
            </w:tcBorders>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Ghi chú</w:t>
            </w:r>
          </w:p>
        </w:tc>
        <w:tc>
          <w:tcPr>
            <w:tcW w:w="7341" w:type="dxa"/>
            <w:tcBorders>
              <w:top w:val="nil"/>
              <w:left w:val="single" w:sz="4" w:space="0" w:color="8DB3E2"/>
              <w:bottom w:val="nil"/>
            </w:tcBorders>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Thông tin ghi chú cho quá trình thực hiện công việc</w:t>
            </w:r>
          </w:p>
        </w:tc>
      </w:tr>
      <w:tr w:rsidR="004A0BCF" w:rsidRPr="00E74EDE" w:rsidTr="00E74EDE">
        <w:tc>
          <w:tcPr>
            <w:tcW w:w="2235" w:type="dxa"/>
            <w:tcBorders>
              <w:top w:val="nil"/>
              <w:left w:val="nil"/>
              <w:bottom w:val="nil"/>
              <w:right w:val="single" w:sz="4" w:space="0" w:color="8DB3E2"/>
            </w:tcBorders>
            <w:shd w:val="clear" w:color="auto" w:fill="D3DFEE"/>
          </w:tcPr>
          <w:p w:rsidR="004A0BCF" w:rsidRPr="00E74EDE" w:rsidRDefault="004A0BCF" w:rsidP="00E74EDE">
            <w:pPr>
              <w:spacing w:after="0"/>
              <w:ind w:firstLine="360"/>
              <w:jc w:val="both"/>
              <w:rPr>
                <w:rFonts w:ascii="Times New Roman" w:hAnsi="Times New Roman"/>
                <w:b/>
                <w:bCs/>
                <w:color w:val="000000"/>
                <w:sz w:val="26"/>
                <w:szCs w:val="26"/>
              </w:rPr>
            </w:pPr>
            <w:r w:rsidRPr="00E74EDE">
              <w:rPr>
                <w:rFonts w:ascii="Times New Roman" w:hAnsi="Times New Roman"/>
                <w:b/>
                <w:bCs/>
                <w:color w:val="000000"/>
                <w:sz w:val="26"/>
                <w:szCs w:val="26"/>
              </w:rPr>
              <w:t>Chứng chỉ</w:t>
            </w:r>
          </w:p>
        </w:tc>
        <w:tc>
          <w:tcPr>
            <w:tcW w:w="7341" w:type="dxa"/>
            <w:tcBorders>
              <w:top w:val="nil"/>
              <w:left w:val="single" w:sz="4" w:space="0" w:color="8DB3E2"/>
              <w:bottom w:val="nil"/>
              <w:right w:val="nil"/>
            </w:tcBorders>
            <w:shd w:val="clear" w:color="auto" w:fill="D3DFEE"/>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Các chứng chỉ được tổ chức thi trong mỗi đợt thi</w:t>
            </w:r>
          </w:p>
        </w:tc>
      </w:tr>
    </w:tbl>
    <w:p w:rsidR="004A0BCF" w:rsidRDefault="004A0BCF" w:rsidP="00784A8E">
      <w:pPr>
        <w:ind w:firstLine="360"/>
        <w:jc w:val="both"/>
        <w:rPr>
          <w:rFonts w:ascii="Times New Roman" w:hAnsi="Times New Roman"/>
          <w:color w:val="000000"/>
          <w:sz w:val="26"/>
          <w:szCs w:val="26"/>
          <w:lang w:val="en-US"/>
        </w:rPr>
      </w:pPr>
    </w:p>
    <w:p w:rsidR="004A0BCF" w:rsidRPr="00C900E0" w:rsidRDefault="00051831" w:rsidP="00784A8E">
      <w:pPr>
        <w:ind w:firstLine="360"/>
        <w:jc w:val="both"/>
        <w:rPr>
          <w:rFonts w:ascii="Times New Roman" w:hAnsi="Times New Roman"/>
          <w:color w:val="000000"/>
          <w:sz w:val="26"/>
          <w:szCs w:val="26"/>
          <w:lang w:val="en-US"/>
        </w:rPr>
      </w:pPr>
      <w:r w:rsidRPr="00051831">
        <w:rPr>
          <w:rFonts w:ascii="Times New Roman" w:hAnsi="Times New Roman"/>
          <w:sz w:val="26"/>
          <w:lang w:eastAsia="vi-VN"/>
        </w:rPr>
      </w:r>
      <w:r w:rsidR="00811729" w:rsidRPr="00051831">
        <w:rPr>
          <w:rFonts w:ascii="Times New Roman" w:hAnsi="Times New Roman"/>
          <w:sz w:val="26"/>
          <w:lang w:eastAsia="vi-VN"/>
        </w:rPr>
        <w:pict>
          <v:group id="Canvas 1446" o:spid="_x0000_s1066" editas="canvas" style="width:468.2pt;height:405.1pt;mso-position-horizontal-relative:char;mso-position-vertical-relative:line" coordsize="59462,5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">
            <v:rect id="_x0000_s1067" style="position:absolute;width:59462;height:51449;visibility:visible" filled="f" stroked="f"/>
            <v:rect id="Rectangle 646" o:spid="_x0000_s1068" style="position:absolute;left:15601;top:2051;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3hcQA&#10;AADdAAAADwAAAGRycy9kb3ducmV2LnhtbERPS2vCQBC+F/oflil4q5tqkZC6ii0UcvBQY6H0NmTH&#10;PMzOht3VxH/vCoK3+fies1yPphNncr6xrOBtmoAgLq1uuFLwu/9+TUH4gKyxs0wKLuRhvXp+WmKm&#10;7cA7OhehEjGEfYYK6hD6TEpf1mTQT21PHLmDdQZDhK6S2uEQw00nZ0mykAYbjg019vRVU3ksTkbB&#10;0G6Pp3b4/3RFyMvFX5q3P5d3pSYv4+YDRKAxPMR3d67j/Fk6h9s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t4XEAAAA3QAAAA8AAAAAAAAAAAAAAAAAmAIAAGRycy9k&#10;b3ducmV2LnhtbFBLBQYAAAAABAAEAPUAAACJAwAAAAA=&#10;" fillcolor="#c2d69b" strokecolor="#c2d69b">
              <v:textbox>
                <w:txbxContent>
                  <w:p w:rsidR="006C1EE4" w:rsidRPr="004900D2" w:rsidRDefault="006C1EE4" w:rsidP="00AB40E3">
                    <w:pPr>
                      <w:ind w:right="-43"/>
                      <w:jc w:val="center"/>
                      <w:rPr>
                        <w:sz w:val="20"/>
                      </w:rPr>
                    </w:pPr>
                    <w:r w:rsidRPr="004900D2">
                      <w:rPr>
                        <w:sz w:val="20"/>
                      </w:rPr>
                      <w:t>Nhân viên</w:t>
                    </w:r>
                  </w:p>
                </w:txbxContent>
              </v:textbox>
            </v:rect>
            <v:shape id="AutoShape 647" o:spid="_x0000_s1069" type="#_x0000_t32" style="position:absolute;left:13925;top:1136;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ElhcIAAADdAAAADwAAAGRycy9kb3ducmV2LnhtbERPTWvCQBC9F/wPywi9NRutiERXSYRC&#10;Lh6MvfQ2ZMdsMDsbs9uY/vuuUOhtHu9zdofJdmKkwbeOFSySFARx7XTLjYLPy8fbBoQPyBo7x6Tg&#10;hzwc9rOXHWbaPfhMYxUaEUPYZ6jAhNBnUvrakEWfuJ44clc3WAwRDo3UAz5iuO3kMk3X0mLLscFg&#10;T0dD9a36tgpsr+395Iz+urXvXUHlNS/SUanX+ZRvQQSawr/4z13qOH+5WcHzm3iC3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FElhcIAAADdAAAADwAAAAAAAAAAAAAA&#10;AAChAgAAZHJzL2Rvd25yZXYueG1sUEsFBgAAAAAEAAQA+QAAAJADAAAAAA==&#10;" strokeweight="1.5pt"/>
            <v:shape id="AutoShape 648" o:spid="_x0000_s1070" type="#_x0000_t32" style="position:absolute;left:13976;top:3168;width:1625;height: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2fcIAAADdAAAADwAAAGRycy9kb3ducmV2LnhtbERPS0sDMRC+C/6HMEJvdrYLLWVtWqQg&#10;SqmgfRx6GzbjZnEzWZK4Xf+9EQRv8/E9Z7UZXacGDrH1omE2LUCx1N600mg4HZ/ul6BiIjHUeWEN&#10;3xxhs769WVFl/FXeeTikRuUQiRVpsCn1FWKsLTuKU9+zZO7DB0cpw9CgCXTN4a7DsigW6KiV3GCp&#10;563l+vPw5TTQK9q34tle+nIXBru/4HmBqPXkbnx8AJV4TP/iP/eLyfPL5Rx+v8kn4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J2fcIAAADdAAAADwAAAAAAAAAAAAAA&#10;AAChAgAAZHJzL2Rvd25yZXYueG1sUEsFBgAAAAAEAAQA+QAAAJADAAAAAA==&#10;" strokeweight="1.5pt"/>
            <v:rect id="Rectangle 649" o:spid="_x0000_s1071" style="position:absolute;left:146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vCsMA&#10;AADdAAAADwAAAGRycy9kb3ducmV2LnhtbERPS4vCMBC+C/sfwizsRTTVg0g1yiIsFlmQrY/z0Ixt&#10;sZnUJrb135sFwdt8fM9ZrntTiZYaV1pWMBlHIIgzq0vOFRwPP6M5COeRNVaWScGDHKxXH4Mlxtp2&#10;/Edt6nMRQtjFqKDwvo6ldFlBBt3Y1sSBu9jGoA+wyaVusAvhppLTKJpJgyWHhgJr2hSUXdO7UdBl&#10;+/Z8+N3K/fCcWL4lt0162in19dl/L0B46v1b/HInOsyfzmfw/00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yvCsMAAADdAAAADwAAAAAAAAAAAAAAAACYAgAAZHJzL2Rv&#10;d25yZXYueG1sUEsFBgAAAAAEAAQA9QAAAIgDAAAAAA==&#10;" filled="f" stroked="f">
              <v:textbox>
                <w:txbxContent>
                  <w:p w:rsidR="006C1EE4" w:rsidRPr="008F4E6B" w:rsidRDefault="006C1EE4" w:rsidP="00AB40E3">
                    <w:pPr>
                      <w:ind w:left="-90" w:right="-144"/>
                      <w:jc w:val="right"/>
                      <w:rPr>
                        <w:rFonts w:ascii="Times New Roman" w:hAnsi="Times New Roman"/>
                        <w:sz w:val="20"/>
                      </w:rPr>
                    </w:pPr>
                    <w:r w:rsidRPr="008F4E6B">
                      <w:rPr>
                        <w:sz w:val="20"/>
                      </w:rPr>
                      <w:t>Tên đăng nh</w:t>
                    </w:r>
                    <w:r w:rsidRPr="008F4E6B">
                      <w:rPr>
                        <w:rFonts w:ascii="Times New Roman" w:hAnsi="Times New Roman"/>
                        <w:sz w:val="20"/>
                      </w:rPr>
                      <w:t>ập</w:t>
                    </w:r>
                  </w:p>
                </w:txbxContent>
              </v:textbox>
            </v:rect>
            <v:group id="Group 650" o:spid="_x0000_s1072" style="position:absolute;left:11645;top:692;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ScrMQAAADdAAAADwAAAGRycy9kb3ducmV2LnhtbERPS4vCMBC+C/sfwizs&#10;TdO6+KAaRWR38SCCDxBvQzO2xWZSmmxb/70RBG/z8T1nvuxMKRqqXWFZQTyIQBCnVhecKTgdf/tT&#10;EM4jaywtk4I7OVguPnpzTLRteU/NwWcihLBLUEHufZVI6dKcDLqBrYgDd7W1QR9gnUldYxvCTSmH&#10;UTSWBgsODTlWtM4pvR3+jYK/FtvVd/zTbG/X9f1yHO3O25iU+vrsVjMQnjr/Fr/cGx3mD6cT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ScrMQAAADdAAAA&#10;DwAAAAAAAAAAAAAAAACqAgAAZHJzL2Rvd25yZXYueG1sUEsFBgAAAAAEAAQA+gAAAJsDAAAAAA==&#10;">
              <v:shape id="AutoShape 651" o:spid="_x0000_s10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mrsQAAADdAAAADwAAAGRycy9kb3ducmV2LnhtbESPQWvCQBCF70L/wzKCN91owYbUVaRQ&#10;8dooeB2y02za7GySXTX++85B6G2G9+a9bza70bfqRkNsAhtYLjJQxFWwDdcGzqfPeQ4qJmSLbWAy&#10;8KAIu+3LZIOFDXf+oluZaiUhHAs04FLqCq1j5chjXISOWLTvMHhMsg61tgPeJdy3epVla+2xYWlw&#10;2NGHo+q3vHoDr+ef/pRd3paXQ+/6A17jsexzY2bTcf8OKtGY/s3P66MV/FUuuPKNjK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fOauxAAAAN0AAAAPAAAAAAAAAAAA&#10;AAAAAKECAABkcnMvZG93bnJldi54bWxQSwUGAAAAAAQABAD5AAAAkgMAAAAA&#10;" strokeweight="1.5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652" o:spid="_x0000_s10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QG8IA&#10;AADdAAAADwAAAGRycy9kb3ducmV2LnhtbERP22oCMRB9F/yHMIW+abZLLbo1ihQqolDwAr6Om+lm&#10;cTNZkqjr35tCwbc5nOtM551txJV8qB0reBtmIIhLp2uuFBz234MxiBCRNTaOScGdAsxn/d4UC+1u&#10;vKXrLlYihXAoUIGJsS2kDKUhi2HoWuLE/TpvMSboK6k93lK4bWSeZR/SYs2pwWBLX4bK8+5iFcSR&#10;35yPFuUxX57ey/Wp+8HaKPX60i0+QUTq4lP8717pND8fT+Dvm3SC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ZAbwgAAAN0AAAAPAAAAAAAAAAAAAAAAAJgCAABkcnMvZG93&#10;bnJldi54bWxQSwUGAAAAAAQABAD1AAAAhwMAAAAA&#10;" fillcolor="#272727"/>
            </v:group>
            <v:rect id="Rectangle 653" o:spid="_x0000_s1075" style="position:absolute;left:1504;top:2019;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AEOMcA&#10;AADdAAAADwAAAGRycy9kb3ducmV2LnhtbESPQWvCQBCF74X+h2UKXkrd1IPU6CpFKA1SkEbreciO&#10;SWh2Nma3SfrvnYPgbYb35r1vVpvRNaqnLtSeDbxOE1DEhbc1lwaOh4+XN1AhIltsPJOBfwqwWT8+&#10;rDC1fuBv6vNYKgnhkKKBKsY21ToUFTkMU98Si3b2ncMoa1dq2+Eg4a7RsySZa4c1S0OFLW0rKn7z&#10;P2dgKPb96fD1qffPp8zzJbts85+dMZOn8X0JKtIY7+bbdWYFf7YQfvlGR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ABDjHAAAA3QAAAA8AAAAAAAAAAAAAAAAAmAIAAGRy&#10;cy9kb3ducmV2LnhtbFBLBQYAAAAABAAEAPUAAACMAwAAAAA=&#10;" filled="f" stroked="f">
              <v:textbox>
                <w:txbxContent>
                  <w:p w:rsidR="006C1EE4" w:rsidRPr="00876425" w:rsidRDefault="006C1EE4" w:rsidP="00AB40E3">
                    <w:pPr>
                      <w:ind w:left="-90" w:right="-144"/>
                      <w:jc w:val="right"/>
                      <w:rPr>
                        <w:rFonts w:ascii="Times New Roman" w:hAnsi="Times New Roman"/>
                        <w:sz w:val="20"/>
                      </w:rPr>
                    </w:pPr>
                    <w:r>
                      <w:rPr>
                        <w:sz w:val="20"/>
                      </w:rPr>
                      <w:t>M</w:t>
                    </w:r>
                    <w:r>
                      <w:rPr>
                        <w:rFonts w:ascii="Times New Roman" w:hAnsi="Times New Roman"/>
                        <w:sz w:val="20"/>
                      </w:rPr>
                      <w:t>ật khẩu</w:t>
                    </w:r>
                  </w:p>
                </w:txbxContent>
              </v:textbox>
            </v:rect>
            <v:group id="Group 654" o:spid="_x0000_s1076" style="position:absolute;left:11684;top:2711;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g3nsUAAADdAAAADwAAAGRycy9kb3ducmV2LnhtbERPS2vCQBC+F/wPywi9&#10;1U0iLTZ1FREtPUjBRCi9DdkxCWZnQ3bN4993C4Xe5uN7zno7mkb01LnasoJ4EYEgLqyuuVRwyY9P&#10;KxDOI2tsLJOCiRxsN7OHNabaDnymPvOlCCHsUlRQed+mUrqiIoNuYVviwF1tZ9AH2JVSdziEcNPI&#10;JIpepMGaQ0OFLe0rKm7Z3Sh4H3DYLeNDf7pd99N3/vz5dYpJqcf5uHsD4Wn0/+I/94cO85PX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YN57FAAAA3QAA&#10;AA8AAAAAAAAAAAAAAAAAqgIAAGRycy9kb3ducmV2LnhtbFBLBQYAAAAABAAEAPoAAACcAwAAAAA=&#10;">
              <v:shape id="AutoShape 655" o:spid="_x0000_s107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1HmcEAAADdAAAADwAAAGRycy9kb3ducmV2LnhtbERPTYvCMBC9C/sfwix409QKq1uNsgiK&#10;162C16GZbeo2k7aJWv+9EQRv83ifs1z3thZX6nzlWMFknIAgLpyuuFRwPGxHcxA+IGusHZOCO3lY&#10;rz4GS8y0u/EvXfNQihjCPkMFJoQmk9IXhiz6sWuII/fnOoshwq6UusNbDLe1TJPkS1qsODYYbGhj&#10;qPjPL1bB9HhuD8lpNjntWtPu8OL3eTtXavjZ/yxABOrDW/xy73Wcn36n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TUeZwQAAAN0AAAAPAAAAAAAAAAAAAAAA&#10;AKECAABkcnMvZG93bnJldi54bWxQSwUGAAAAAAQABAD5AAAAjwMAAAAA&#10;" strokeweight="1.5pt"/>
              <v:shape id="AutoShape 656" o:spid="_x0000_s107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S/sIA&#10;AADdAAAADwAAAGRycy9kb3ducmV2LnhtbERPTWvCQBC9C/0PywjedKNS26auYsVC6EWaCl6H7JgE&#10;d2dDdjXx37tCwds83ucs17014kqtrx0rmE4SEMSF0zWXCg5/3+N3ED4gazSOScGNPKxXL4Mlptp1&#10;/EvXPJQihrBPUUEVQpNK6YuKLPqJa4gjd3KtxRBhW0rdYhfDrZGzJFlIizXHhgob2lZUnPOLVRCy&#10;m/mpO7O3b7vNsZt/vWZMjVKjYb/5BBGoD0/xvzvTcf7sYw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1L+wgAAAN0AAAAPAAAAAAAAAAAAAAAAAJgCAABkcnMvZG93&#10;bnJldi54bWxQSwUGAAAAAAQABAD1AAAAhwMAAAAA&#10;"/>
            </v:group>
            <v:group id="Group 657" o:spid="_x0000_s1079" style="position:absolute;left:11684;top:4540;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shape id="AutoShape 658" o:spid="_x0000_s108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f7cEAAADdAAAADwAAAGRycy9kb3ducmV2LnhtbERPTYvCMBC9L/gfwgje1lTFVatRZGHF&#10;61bB69CMTbWZtE3U+u+NsLC3ebzPWW06W4k7tb50rGA0TEAQ506XXCg4Hn4+5yB8QNZYOSYFT/Kw&#10;Wfc+Vphq9+BfumehEDGEfYoKTAh1KqXPDVn0Q1cTR+7sWoshwraQusVHDLeVHCfJl7RYcmwwWNO3&#10;ofya3ayCyfHSHJLTbHTaNabZ4c3vs2au1KDfbZcgAnXhX/zn3us4f7yYwvubeIJ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pN/twQAAAN0AAAAPAAAAAAAAAAAAAAAA&#10;AKECAABkcnMvZG93bnJldi54bWxQSwUGAAAAAAQABAD5AAAAjwMAAAAA&#10;" strokeweight="1.5pt"/>
              <v:shape id="AutoShape 659" o:spid="_x0000_s108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xZsMA&#10;AADdAAAADwAAAGRycy9kb3ducmV2LnhtbERPTWvCQBC9F/oflhG81Y1KtU3dBCsthF5EK3gdsmMS&#10;3J0N2dXEf98VhN7m8T5nlQ/WiCt1vnGsYDpJQBCXTjdcKTj8fr+8gfABWaNxTApu5CHPnp9WmGrX&#10;846u+1CJGMI+RQV1CG0qpS9rsugnriWO3Ml1FkOEXSV1h30Mt0bOkmQhLTYcG2psaVNTed5frIJQ&#10;3MxP05utXX6tj/3887VgapUaj4b1B4hAQ/gXP9yFjvNn7wu4fx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xZsMAAADdAAAADwAAAAAAAAAAAAAAAACYAgAAZHJzL2Rv&#10;d25yZXYueG1sUEsFBgAAAAAEAAQA9QAAAIgDAAAAAA==&#10;"/>
            </v:group>
            <v:rect id="Rectangle 660" o:spid="_x0000_s1082" style="position:absolute;left:1504;top:4292;width:958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cTMQA&#10;AADdAAAADwAAAGRycy9kb3ducmV2LnhtbERPTWvCQBC9F/wPyxS8FN3owdroKiKIoQhirJ6H7JiE&#10;ZmdjdpvEf+8WCr3N433Oct2bSrTUuNKygsk4AkGcWV1yruDrvBvNQTiPrLGyTAoe5GC9GrwsMda2&#10;4xO1qc9FCGEXo4LC+zqW0mUFGXRjWxMH7mYbgz7AJpe6wS6Em0pOo2gmDZYcGgqsaVtQ9p3+GAVd&#10;dmyv58NeHt+uieV7ct+ml0+lhq/9ZgHCU+//xX/uRIf50493+P0mn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pnEzEAAAA3QAAAA8AAAAAAAAAAAAAAAAAmAIAAGRycy9k&#10;b3ducmV2LnhtbFBLBQYAAAAABAAEAPUAAACJAwAAAAA=&#10;" filled="f" stroked="f">
              <v:textbox>
                <w:txbxContent>
                  <w:p w:rsidR="006C1EE4" w:rsidRPr="00876425" w:rsidRDefault="006C1EE4" w:rsidP="00AB40E3">
                    <w:pPr>
                      <w:ind w:left="-90" w:right="-144"/>
                      <w:jc w:val="right"/>
                      <w:rPr>
                        <w:rFonts w:ascii="Times New Roman" w:hAnsi="Times New Roman"/>
                        <w:sz w:val="20"/>
                      </w:rPr>
                    </w:pPr>
                    <w:r>
                      <w:rPr>
                        <w:sz w:val="20"/>
                      </w:rPr>
                      <w:t>Email</w:t>
                    </w:r>
                  </w:p>
                </w:txbxContent>
              </v:textbox>
            </v:rect>
            <v:rect id="Rectangle 661" o:spid="_x0000_s1083" style="position:absolute;left:7385;top:12642;width:9061;height:2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zKccA&#10;AADdAAAADwAAAGRycy9kb3ducmV2LnhtbESPT2vDMAzF74N+B6PCbqvTMkqX1S3tYJDDDls2GLuJ&#10;WM2fxnKw3Sb99tNhsJvEe3rvp+1+cr26UoitZwPLRQaKuPK25drA1+frwwZUTMgWe89k4EYR9rvZ&#10;3RZz60f+oGuZaiUhHHM00KQ05FrHqiGHceEHYtFOPjhMsoZa24CjhLter7JsrR22LA0NDvTSUHUu&#10;L87A2L2dL934cwxlKqr196bo3m+PxtzPp8MzqERT+jf/XRdW8FdPgivfyAh6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dsynHAAAA3QAAAA8AAAAAAAAAAAAAAAAAmAIAAGRy&#10;cy9kb3ducmV2LnhtbFBLBQYAAAAABAAEAPUAAACMAwAAAAA=&#10;" fillcolor="#c2d69b" strokecolor="#c2d69b">
              <v:textbox>
                <w:txbxContent>
                  <w:p w:rsidR="006C1EE4" w:rsidRPr="00A42D6A" w:rsidRDefault="006C1EE4" w:rsidP="00AB40E3">
                    <w:pPr>
                      <w:ind w:right="-43"/>
                      <w:jc w:val="center"/>
                      <w:rPr>
                        <w:rFonts w:ascii="Times New Roman" w:hAnsi="Times New Roman"/>
                        <w:sz w:val="20"/>
                      </w:rPr>
                    </w:pPr>
                    <w:r>
                      <w:rPr>
                        <w:sz w:val="20"/>
                      </w:rPr>
                      <w:t xml:space="preserve">NV </w:t>
                    </w:r>
                    <w:r w:rsidRPr="00A42D6A">
                      <w:rPr>
                        <w:sz w:val="20"/>
                      </w:rPr>
                      <w:t>Qu</w:t>
                    </w:r>
                    <w:r w:rsidRPr="00A42D6A">
                      <w:rPr>
                        <w:rFonts w:ascii="Times New Roman" w:hAnsi="Times New Roman"/>
                        <w:sz w:val="20"/>
                      </w:rPr>
                      <w:t>ản lý</w:t>
                    </w:r>
                  </w:p>
                </w:txbxContent>
              </v:textbox>
            </v:rect>
            <v:rect id="Rectangle 662" o:spid="_x0000_s1084" style="position:absolute;left:21513;top:12871;width:9062;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WssQA&#10;AADdAAAADwAAAGRycy9kb3ducmV2LnhtbERPS2sCMRC+C/6HMEJvmq2I6NYoVRD20INdhdLbsJnu&#10;w81kSaK7/ntTKPQ2H99zNrvBtOJOzteWFbzOEhDEhdU1lwou5+N0BcIHZI2tZVLwIA+77Xi0wVTb&#10;nj/pnodSxBD2KSqoQuhSKX1RkUE/sx1x5H6sMxgidKXUDvsYblo5T5KlNFhzbKiwo0NFxTW/GQV9&#10;83G9Nf333uUhK5Zfq6w5PRZKvUyG9zcQgYbwL/5zZzrOn6/X8PtNPEF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FrLEAAAA3QAAAA8AAAAAAAAAAAAAAAAAmAIAAGRycy9k&#10;b3ducmV2LnhtbFBLBQYAAAAABAAEAPUAAACJAwAAAAA=&#10;" fillcolor="#c2d69b" strokecolor="#c2d69b">
              <v:textbox>
                <w:txbxContent>
                  <w:p w:rsidR="006C1EE4" w:rsidRPr="00514B6A" w:rsidRDefault="006C1EE4" w:rsidP="00AB40E3">
                    <w:pPr>
                      <w:ind w:right="-43"/>
                      <w:jc w:val="center"/>
                      <w:rPr>
                        <w:rFonts w:ascii="Times New Roman" w:hAnsi="Times New Roman"/>
                        <w:sz w:val="18"/>
                      </w:rPr>
                    </w:pPr>
                    <w:r w:rsidRPr="00514B6A">
                      <w:rPr>
                        <w:sz w:val="18"/>
                      </w:rPr>
                      <w:t>NV Th</w:t>
                    </w:r>
                    <w:r w:rsidRPr="00514B6A">
                      <w:rPr>
                        <w:rFonts w:ascii="Times New Roman" w:hAnsi="Times New Roman"/>
                        <w:sz w:val="18"/>
                      </w:rPr>
                      <w:t>ừa hành</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63" o:spid="_x0000_s1085" type="#_x0000_t5" style="position:absolute;left:19462;top:4292;width:1035;height:11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Ggw8YA&#10;AADdAAAADwAAAGRycy9kb3ducmV2LnhtbESPQWvCQBCF7wX/wzIFL6XuVqGV1FWkIJZepKYI3obs&#10;NAnJzobsRtN/3zkI3mZ4b977ZrUZfasu1Mc6sIWXmQFFXARXc2nhJ989L0HFhOywDUwW/ijCZj15&#10;WGHmwpW/6XJMpZIQjhlaqFLqMq1jUZHHOAsdsWi/ofeYZO1L7Xq8Srhv9dyYV+2xZmmosKOPiorm&#10;OHgL2JxPX94d9JCXtdmfh6e3vCFrp4/j9h1UojHdzbfrTyf4CyP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Ggw8YAAADdAAAADwAAAAAAAAAAAAAAAACYAgAAZHJz&#10;L2Rvd25yZXYueG1sUEsFBgAAAAAEAAQA9QAAAIsDAAAAAA==&#10;"/>
            <v:shape id="AutoShape 664" o:spid="_x0000_s1086" type="#_x0000_t32" style="position:absolute;left:19958;top:5397;width:6;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SK2sIAAADdAAAADwAAAGRycy9kb3ducmV2LnhtbERPPWvDMBDdA/kP4gLdaskNhOJaCUmh&#10;kKVD0y7ZDutsGVsn11Jt999XhUC2e7zPKw+L68VEY2g9a8gzBYK48qblRsPX59vjM4gQkQ32nknD&#10;LwU47NerEgvjZ/6g6RIbkUI4FKjBxjgUUobKksOQ+YE4cbUfHcYEx0aaEecU7nr5pNROOmw5NVgc&#10;6NVS1V1+nAY3GPf97q25du22P9G5Pp7UpPXDZjm+gIi0xLv45j6bNH+rcvj/Jp0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SK2sIAAADdAAAADwAAAAAAAAAAAAAA&#10;AAChAgAAZHJzL2Rvd25yZXYueG1sUEsFBgAAAAAEAAQA+QAAAJADAAAAAA==&#10;" strokeweight="1.5pt"/>
            <v:shape id="AutoShape 665" o:spid="_x0000_s1087" type="#_x0000_t32" style="position:absolute;left:11918;top:9232;width:14136;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bdg8AAAADdAAAADwAAAGRycy9kb3ducmV2LnhtbERPTYvCMBC9C/sfwgh700QFla5RZGHF&#10;q1XwOjSzTXebSdtErf/eCIK3ebzPWW16V4srdaHyrGEyViCIC28qLjWcjj+jJYgQkQ3WnknDnQJs&#10;1h+DFWbG3/hA1zyWIoVwyFCDjbHJpAyFJYdh7BvixP36zmFMsCul6fCWwl0tp0rNpcOKU4PFhr4t&#10;Ff/5xWmYnf7aozovJudda9sdXsI+b5dafw777ReISH18i1/uvUnzZ2oKz2/SCX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m3YPAAAAA3QAAAA8AAAAAAAAAAAAAAAAA&#10;oQIAAGRycy9kb3ducmV2LnhtbFBLBQYAAAAABAAEAPkAAACOAwAAAAA=&#10;" strokeweight="1.5pt"/>
            <v:shape id="AutoShape 666" o:spid="_x0000_s1088" type="#_x0000_t32" style="position:absolute;left:11912;top:9232;width:6;height:34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xNsIAAADdAAAADwAAAGRycy9kb3ducmV2LnhtbERPPWvDMBDdC/kP4gLZGik1lOJaCXGg&#10;kCVD0y7dDutsmVgnx1Js599HhUK3e7zPK3az68RIQ2g9a9isFQjiypuWGw3fXx/PbyBCRDbYeSYN&#10;dwqw2y6eCsyNn/iTxnNsRArhkKMGG2OfSxkqSw7D2vfEiav94DAmODTSDDilcNfJF6VepcOWU4PF&#10;ng6Wqsv55jS43rjryVvzc2mzrqRjvS/VqPVqOe/fQUSa47/4z300aX6mMvj9Jp0gt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qxNsIAAADdAAAADwAAAAAAAAAAAAAA&#10;AAChAgAAZHJzL2Rvd25yZXYueG1sUEsFBgAAAAAEAAQA+QAAAJADAAAAAA==&#10;" strokeweight="1.5pt"/>
            <v:shape id="AutoShape 667" o:spid="_x0000_s1089" type="#_x0000_t32" style="position:absolute;left:26041;top:9226;width:6;height:36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MpQsEAAADdAAAADwAAAGRycy9kb3ducmV2LnhtbERPS4vCMBC+C/6HMII3m6yKLF2j6ILg&#10;xYOPy96GZmyKzaTbxNr99xtB8DYf33OW697VoqM2VJ41fGQKBHHhTcWlhst5N/kEESKywdozafij&#10;AOvVcLDE3PgHH6k7xVKkEA45arAxNrmUobDkMGS+IU7c1bcOY4JtKU2LjxTuajlVaiEdVpwaLDb0&#10;bam4ne5Og2uM+z14a35u1aze0v662apO6/Go33yBiNTHt/jl3ps0f6bm8PwmnS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YylCwQAAAN0AAAAPAAAAAAAAAAAAAAAA&#10;AKECAABkcnMvZG93bnJldi54bWxQSwUGAAAAAAQABAD5AAAAjwMAAAAA&#10;" strokeweight="1.5pt"/>
            <v:shape id="AutoShape 668" o:spid="_x0000_s1090" type="#_x0000_t32" style="position:absolute;left:30575;top:13906;width:162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6usIAAADdAAAADwAAAGRycy9kb3ducmV2LnhtbERPTUsDMRC9C/6HMAVvdtKKpWybFhFE&#10;EQXb6qG3YTPdLG4mSxK36783guBtHu9z1tvRd2rgmNogBmZTDYqlDraVxsD74eF6CSplEktdEDbw&#10;zQm2m8uLNVU2nGXHwz43qoRIqsiAy7mvEFPt2FOahp6lcKcQPeUCY4M20rmE+w7nWi/QUyulwVHP&#10;947rz/2XN0Cv6N70ozv28+c4uJcjfiwQjbmajHcrUJnH/C/+cz/ZMv9G38LvN+UE3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B6usIAAADdAAAADwAAAAAAAAAAAAAA&#10;AAChAgAAZHJzL2Rvd25yZXYueG1sUEsFBgAAAAAEAAQA+QAAAJADAAAAAA==&#10;" strokeweight="1.5pt"/>
            <v:shape id="AutoShape 669" o:spid="_x0000_s1091" type="#_x0000_t32" style="position:absolute;left:32200;top:11861;width:7;height:3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0Srr8AAADdAAAADwAAAGRycy9kb3ducmV2LnhtbERPy6rCMBDdX/AfwgjuNFFBpBpFBcGN&#10;Cx8bd0MzNsVmUptY69+bCxfubg7nOct15yrRUhNKzxrGIwWCOPem5ELD9bIfzkGEiGyw8kwaPhRg&#10;ver9LDEz/s0nas+xECmEQ4YabIx1JmXILTkMI18TJ+7uG4cxwaaQpsF3CneVnCg1kw5LTg0Wa9pZ&#10;yh/nl9PgauOeR2/N7VFOqy0d7putarUe9LvNAkSkLv6L/9wHk+ZP1Qx+v0knyNU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P0Srr8AAADdAAAADwAAAAAAAAAAAAAAAACh&#10;AgAAZHJzL2Rvd25yZXYueG1sUEsFBgAAAAAEAAQA+QAAAI0DAAAAAA==&#10;" strokeweight="1.5pt"/>
            <v:group id="Group 670" o:spid="_x0000_s1092" style="position:absolute;left:32194;top:1155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0/dn3CAAAA3QAAAA8A&#10;AAAAAAAAAAAAAAAAqgIAAGRycy9kb3ducmV2LnhtbFBLBQYAAAAABAAEAPoAAACZAwAAAAA=&#10;">
              <v:shape id="AutoShape 671" o:spid="_x0000_s109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7qacQAAADdAAAADwAAAGRycy9kb3ducmV2LnhtbESPQW/CMAyF75P4D5GRdhsJQ9pQR0AI&#10;aYjrChJXq/GaQuO0TYDu38+HSbvZes/vfV5txtCqOw2piWxhPjOgiKvoGq4tnI6fL0tQKSM7bCOT&#10;hR9KsFlPnlZYuPjgL7qXuVYSwqlACz7nrtA6VZ4CplnsiEX7jkPALOtQazfgQ8JDq1+NedMBG5YG&#10;jx3tPFXX8hYsLE6X/mjO7/Pzvvf9Hm/pUPZLa5+n4/YDVKYx/5v/rg9O8BdGcOUbGUG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uppxAAAAN0AAAAPAAAAAAAAAAAA&#10;AAAAAKECAABkcnMvZG93bnJldi54bWxQSwUGAAAAAAQABAD5AAAAkgMAAAAA&#10;" strokeweight="1.5pt"/>
              <v:shape id="AutoShape 672" o:spid="_x0000_s109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DsMA&#10;AADdAAAADwAAAGRycy9kb3ducmV2LnhtbERPS2vCQBC+F/wPywi91Y2KfaRugkqF0IuYFnodstMk&#10;uDsbsquJ/94VCr3Nx/ecdT5aIy7U+9axgvksAUFcOd1yreD7a//0CsIHZI3GMSm4koc8mzysMdVu&#10;4CNdylCLGMI+RQVNCF0qpa8asuhnriOO3K/rLYYI+1rqHocYbo1cJMmztNhybGiwo11D1ak8WwWh&#10;uJrPdjAH+/Kx+RmW21XB1Cn1OB037yACjeFf/OcudJy/TN7g/k08QW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j/DsMAAADdAAAADwAAAAAAAAAAAAAAAACYAgAAZHJzL2Rv&#10;d25yZXYueG1sUEsFBgAAAAAEAAQA9QAAAIgDAAAAAA==&#10;"/>
            </v:group>
            <v:rect id="Rectangle 673" o:spid="_x0000_s1095" style="position:absolute;left:34886;top:1058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I/8YA&#10;AADdAAAADwAAAGRycy9kb3ducmV2LnhtbESPQWvCQBCF70L/wzIFL1I3tiA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I/8YAAADdAAAADwAAAAAAAAAAAAAAAACYAgAAZHJz&#10;L2Rvd25yZXYueG1sUEsFBgAAAAAEAAQA9QAAAIsDAAAAAA==&#10;" filled="f" stroked="f">
              <v:textbox>
                <w:txbxContent>
                  <w:p w:rsidR="006C1EE4" w:rsidRPr="00A42D6A" w:rsidRDefault="006C1EE4" w:rsidP="00AB40E3">
                    <w:pPr>
                      <w:ind w:left="-90" w:right="-144"/>
                      <w:rPr>
                        <w:rFonts w:ascii="Times New Roman" w:hAnsi="Times New Roman"/>
                        <w:sz w:val="20"/>
                      </w:rPr>
                    </w:pPr>
                    <w:r>
                      <w:rPr>
                        <w:sz w:val="20"/>
                      </w:rPr>
                      <w:t>H</w:t>
                    </w:r>
                    <w:r>
                      <w:rPr>
                        <w:rFonts w:ascii="Times New Roman" w:hAnsi="Times New Roman"/>
                        <w:sz w:val="20"/>
                      </w:rPr>
                      <w:t>ọ tên</w:t>
                    </w:r>
                  </w:p>
                </w:txbxContent>
              </v:textbox>
            </v:rect>
            <v:rect id="Rectangle 674" o:spid="_x0000_s1096" style="position:absolute;left:34486;top:13912;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6tZMQA&#10;AADdAAAADwAAAGRycy9kb3ducmV2LnhtbERP22rCQBB9L/gPywh9KbqJhS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WTEAAAA3QAAAA8AAAAAAAAAAAAAAAAAmAIAAGRycy9k&#10;b3ducmV2LnhtbFBLBQYAAAAABAAEAPUAAACJAwAAAAA=&#10;" filled="f" stroked="f">
              <v:textbox>
                <w:txbxContent>
                  <w:p w:rsidR="006C1EE4" w:rsidRPr="00532568" w:rsidRDefault="006C1EE4" w:rsidP="00AB40E3">
                    <w:pPr>
                      <w:ind w:left="-90" w:right="-144"/>
                      <w:rPr>
                        <w:rFonts w:ascii="Times New Roman" w:hAnsi="Times New Roman"/>
                        <w:sz w:val="20"/>
                      </w:rPr>
                    </w:pPr>
                    <w:r>
                      <w:rPr>
                        <w:sz w:val="20"/>
                      </w:rPr>
                      <w:t>Đi</w:t>
                    </w:r>
                    <w:r>
                      <w:rPr>
                        <w:rFonts w:ascii="Times New Roman" w:hAnsi="Times New Roman"/>
                        <w:sz w:val="20"/>
                      </w:rPr>
                      <w:t>ện thoại</w:t>
                    </w:r>
                  </w:p>
                </w:txbxContent>
              </v:textbox>
            </v:rect>
            <v:group id="Group 675" o:spid="_x0000_s1097" style="position:absolute;left:32194;top:15278;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kUM4wwAAAN0AAAAP&#10;AAAAAAAAAAAAAAAAAKoCAABkcnMvZG93bnJldi54bWxQSwUGAAAAAAQABAD6AAAAmgMAAAAA&#10;">
              <v:shape id="AutoShape 676" o:spid="_x0000_s109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PuxcAAAADdAAAADwAAAGRycy9kb3ducmV2LnhtbERPTYvCMBC9L+x/CLPgbU1rQaUaZREU&#10;r1sFr0MzNnWbSdtErf/eLAje5vE+Z7kebCNu1PvasYJ0nIAgLp2uuVJwPGy/5yB8QNbYOCYFD/Kw&#10;Xn1+LDHX7s6/dCtCJWII+xwVmBDaXEpfGrLox64ljtzZ9RZDhH0ldY/3GG4bOUmSqbRYc2ww2NLG&#10;UPlXXK2C7HjpDslplp52nel2ePX7opsrNfoafhYgAg3hLX659zrOz9IM/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z7sXAAAAA3QAAAA8AAAAAAAAAAAAAAAAA&#10;oQIAAGRycy9kb3ducmV2LnhtbFBLBQYAAAAABAAEAPkAAACOAwAAAAA=&#10;" strokeweight="1.5pt"/>
              <v:shape id="AutoShape 677" o:spid="_x0000_s109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GTcMA&#10;AADdAAAADwAAAGRycy9kb3ducmV2LnhtbERPS2vCQBC+F/oflin0VjdRqxLdiJYKwYv4AK9DdpqE&#10;7s6G7NbEf98tCL3Nx/ec1XqwRtyo841jBekoAUFcOt1wpeBy3r0tQPiArNE4JgV38rDOn59WmGnX&#10;85Fup1CJGMI+QwV1CG0mpS9rsuhHriWO3JfrLIYIu0rqDvsYbo0cJ8lMWmw4NtTY0kdN5ffpxyoI&#10;xd3sm94c7Pxzc+0n2/eCqVXq9WXYLEEEGsK/+OEudJw/Safw90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DGTcMAAADdAAAADwAAAAAAAAAAAAAAAACYAgAAZHJzL2Rv&#10;d25yZXYueG1sUEsFBgAAAAAEAAQA9QAAAIgDAAAAAA==&#10;"/>
            </v:group>
            <v:rect id="Rectangle 678" o:spid="_x0000_s1100" style="position:absolute;left:45948;top:25946;width:9062;height:2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QcMQA&#10;AADdAAAADwAAAGRycy9kb3ducmV2LnhtbERPS2sCMRC+F/ofwgjeatZqRVajtIKwBw92Wyjehs24&#10;DzeTJYnu+u9NodDbfHzPWW8H04obOV9bVjCdJCCIC6trLhV8f+1fliB8QNbYWiYFd/Kw3Tw/rTHV&#10;tudPuuWhFDGEfYoKqhC6VEpfVGTQT2xHHLmzdQZDhK6U2mEfw00rX5NkIQ3WHBsq7GhXUXHJr0ZB&#10;3xwu16Y/fbg8ZMXiZ5k1x/tcqfFoeF+BCDSEf/GfO9Nx/mz6Br/fxB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EHDEAAAA3QAAAA8AAAAAAAAAAAAAAAAAmAIAAGRycy9k&#10;b3ducmV2LnhtbFBLBQYAAAAABAAEAPUAAACJAwAAAAA=&#10;" fillcolor="#c2d69b" strokecolor="#c2d69b">
              <v:textbox>
                <w:txbxContent>
                  <w:p w:rsidR="006C1EE4" w:rsidRPr="00A47765" w:rsidRDefault="006C1EE4" w:rsidP="00AB40E3">
                    <w:pPr>
                      <w:ind w:right="-43"/>
                      <w:jc w:val="center"/>
                      <w:rPr>
                        <w:rFonts w:ascii="Times New Roman" w:hAnsi="Times New Roman"/>
                        <w:sz w:val="20"/>
                      </w:rPr>
                    </w:pPr>
                    <w:r>
                      <w:rPr>
                        <w:sz w:val="20"/>
                      </w:rPr>
                      <w:t>Công vi</w:t>
                    </w:r>
                    <w:r>
                      <w:rPr>
                        <w:rFonts w:ascii="Times New Roman" w:hAnsi="Times New Roman"/>
                        <w:sz w:val="20"/>
                      </w:rPr>
                      <w:t>ệc</w:t>
                    </w:r>
                  </w:p>
                </w:txbxContent>
              </v:textbox>
            </v:rect>
            <v:group id="Group 679" o:spid="_x0000_s1101" style="position:absolute;left:49104;top:1457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l6pFO8EAAADdAAAADwAA&#10;AAAAAAAAAAAAAACqAgAAZHJzL2Rvd25yZXYueG1sUEsFBgAAAAAEAAQA+gAAAJgDAAAAAA==&#10;">
              <v:shape id="AutoShape 680" o:spid="_x0000_s110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joxsAAAADdAAAADwAAAGRycy9kb3ducmV2LnhtbERPTYvCMBC9C/6HMMLeNO0Kq1SjiLDi&#10;1Sp4HZqxqTaTtona/fdmQfA2j/c5y3Vva/GgzleOFaSTBARx4XTFpYLT8Xc8B+EDssbaMSn4Iw/r&#10;1XCwxEy7Jx/okYdSxBD2GSowITSZlL4wZNFPXEMcuYvrLIYIu1LqDp8x3NbyO0l+pMWKY4PBhraG&#10;ilt+twqmp2t7TM6z9LxrTbvDu9/n7Vypr1G/WYAI1IeP+O3e6zh/ms7g/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kI6MbAAAAA3QAAAA8AAAAAAAAAAAAAAAAA&#10;oQIAAGRycy9kb3ducmV2LnhtbFBLBQYAAAAABAAEAPkAAACOAwAAAAA=&#10;" strokeweight="1.5pt"/>
              <v:shape id="AutoShape 681" o:spid="_x0000_s110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vmsUA&#10;AADdAAAADwAAAGRycy9kb3ducmV2LnhtbESPQWsCMRCF74X+hzBCbzWrrUVWoxRBKRWE2oLXcTNu&#10;FjeTJYm6/ffOodDbDO/Ne9/Ml71v1ZViagIbGA0LUMRVsA3XBn6+189TUCkjW2wDk4FfSrBcPD7M&#10;sbThxl903edaSQinEg24nLtS61Q58piGoSMW7RSixyxrrLWNeJNw3+pxUbxpjw1Lg8OOVo6q8/7i&#10;DeRJ3J4PHvVhvDm+Vp/HfoeNM+Zp0L/PQGXq87/57/rDCv7LSHD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q+axQAAAN0AAAAPAAAAAAAAAAAAAAAAAJgCAABkcnMv&#10;ZG93bnJldi54bWxQSwUGAAAAAAQABAD1AAAAigMAAAAA&#10;" fillcolor="#272727"/>
            </v:group>
            <v:rect id="Rectangle 682" o:spid="_x0000_s1104" style="position:absolute;left:51295;top:15868;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hYsQA&#10;AADdAAAADwAAAGRycy9kb3ducmV2LnhtbERPTWvCQBC9F/wPyxR6Ed1YodjoKiKIoQhirJ6H7JiE&#10;ZmdjdpvEf+8WhN7m8T5nsepNJVpqXGlZwWQcgSDOrC45V/B92o5mIJxH1lhZJgV3crBaDl4WGGvb&#10;8ZHa1OcihLCLUUHhfR1L6bKCDLqxrYkDd7WNQR9gk0vdYBfCTSXfo+hDGiw5NBRY06ag7Cf9NQq6&#10;7NBeTvudPAwvieVbctuk5y+l3l779RyEp97/i5/uRIf508kn/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oWLEAAAA3QAAAA8AAAAAAAAAAAAAAAAAmAIAAGRycy9k&#10;b3ducmV2LnhtbFBLBQYAAAAABAAEAPUAAACJAwAAAAA=&#10;" filled="f" stroked="f">
              <v:textbox>
                <w:txbxContent>
                  <w:p w:rsidR="006C1EE4" w:rsidRPr="00F5291B" w:rsidRDefault="006C1EE4" w:rsidP="00AB40E3">
                    <w:pPr>
                      <w:ind w:left="-90" w:right="-144"/>
                      <w:rPr>
                        <w:rFonts w:ascii="Times New Roman" w:hAnsi="Times New Roman"/>
                        <w:sz w:val="20"/>
                      </w:rPr>
                    </w:pPr>
                    <w:r>
                      <w:rPr>
                        <w:sz w:val="20"/>
                      </w:rPr>
                      <w:t>Tên công vi</w:t>
                    </w:r>
                    <w:r>
                      <w:rPr>
                        <w:rFonts w:ascii="Times New Roman" w:hAnsi="Times New Roman"/>
                        <w:sz w:val="20"/>
                      </w:rPr>
                      <w:t>ệc</w:t>
                    </w:r>
                  </w:p>
                </w:txbxContent>
              </v:textbox>
            </v:rect>
            <v:group id="Group 683" o:spid="_x0000_s1105" style="position:absolute;left:49104;top:1675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jsmnFAAAA3QAA&#10;AA8AAAAAAAAAAAAAAAAAqgIAAGRycy9kb3ducmV2LnhtbFBLBQYAAAAABAAEAPoAAACcAwAAAAA=&#10;">
              <v:shape id="AutoShape 684" o:spid="_x0000_s110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EflMAAAADdAAAADwAAAGRycy9kb3ducmV2LnhtbERPTYvCMBC9L/gfwgh7W9MqqHSNIsKK&#10;V6vgdWhmm2ozaZuo9d8bQfA2j/c5i1Vva3GjzleOFaSjBARx4XTFpYLj4e9nDsIHZI21Y1LwIA+r&#10;5eBrgZl2d97TLQ+liCHsM1RgQmgyKX1hyKIfuYY4cv+usxgi7EqpO7zHcFvLcZJMpcWKY4PBhjaG&#10;ikt+tQomx3N7SE6z9LRtTbvFq9/l7Vyp72G//gURqA8f8du903H+ZJz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fBH5TAAAAA3QAAAA8AAAAAAAAAAAAAAAAA&#10;oQIAAGRycy9kb3ducmV2LnhtbFBLBQYAAAAABAAEAPkAAACOAwAAAAA=&#10;" strokeweight="1.5pt"/>
              <v:shape id="AutoShape 685" o:spid="_x0000_s110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kxH8MA&#10;AADdAAAADwAAAGRycy9kb3ducmV2LnhtbERPTWvCQBC9C/0PyxR6000jVUndBFtaCF7EtOB1yE6T&#10;0N3ZkN2a+O+7guBtHu9ztsVkjTjT4DvHCp4XCQji2umOGwXfX5/zDQgfkDUax6TgQh6K/GG2xUy7&#10;kY90rkIjYgj7DBW0IfSZlL5uyaJfuJ44cj9usBgiHBqpBxxjuDUyTZKVtNhxbGixp/eW6t/qzyoI&#10;5cXsu9Ec7PpjdxqXby8lU6/U0+O0ewURaAp38c1d6jh/maZw/Sa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kxH8MAAADdAAAADwAAAAAAAAAAAAAAAACYAgAAZHJzL2Rv&#10;d25yZXYueG1sUEsFBgAAAAAEAAQA9QAAAIgDAAAAAA==&#10;"/>
            </v:group>
            <v:rect id="Rectangle 686" o:spid="_x0000_s1108" style="position:absolute;left:51295;top:1804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cNcMA&#10;AADdAAAADwAAAGRycy9kb3ducmV2LnhtbERPTWvCQBC9C/0PyxR6Ed2oICW6ShGKQQQxtp6H7JgE&#10;s7Mxu03iv3cFobd5vM9ZrntTiZYaV1pWMBlHIIgzq0vOFfycvkefIJxH1lhZJgV3crBevQ2WGGvb&#10;8ZHa1OcihLCLUUHhfR1L6bKCDLqxrYkDd7GNQR9gk0vdYBfCTSWnUTSXBksODQXWtCkou6Z/RkGX&#10;Hdrzab+Vh+E5sXxLbpv0d6fUx3v/tQDhqff/4pc70WH+bDqD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xcNcMAAADdAAAADwAAAAAAAAAAAAAAAACYAgAAZHJzL2Rv&#10;d25yZXYueG1sUEsFBgAAAAAEAAQA9QAAAIgDAAAAAA==&#10;" filled="f" stroked="f">
              <v:textbox>
                <w:txbxContent>
                  <w:p w:rsidR="006C1EE4" w:rsidRPr="000517DE" w:rsidRDefault="006C1EE4" w:rsidP="00AB40E3">
                    <w:pPr>
                      <w:ind w:left="-90" w:right="-144"/>
                      <w:rPr>
                        <w:rFonts w:ascii="Times New Roman" w:hAnsi="Times New Roman"/>
                        <w:sz w:val="20"/>
                      </w:rPr>
                    </w:pPr>
                    <w:r>
                      <w:rPr>
                        <w:sz w:val="20"/>
                      </w:rPr>
                      <w:t>Ngày b</w:t>
                    </w:r>
                    <w:r>
                      <w:rPr>
                        <w:rFonts w:ascii="Times New Roman" w:hAnsi="Times New Roman"/>
                        <w:sz w:val="20"/>
                      </w:rPr>
                      <w:t>ắt đầu</w:t>
                    </w:r>
                  </w:p>
                </w:txbxContent>
              </v:textbox>
            </v:rect>
            <v:group id="Group 687" o:spid="_x0000_s1109" style="position:absolute;left:49104;top:19221;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ZYtGrCAAAA3QAAAA8A&#10;AAAAAAAAAAAAAAAAqgIAAGRycy9kb3ducmV2LnhtbFBLBQYAAAAABAAEAPoAAACZAwAAAAA=&#10;">
              <v:shape id="AutoShape 688" o:spid="_x0000_s111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oZl8AAAADdAAAADwAAAGRycy9kb3ducmV2LnhtbERPTYvCMBC9L/gfwgje1lRlV6lGEUHx&#10;ulXwOjRjU20mbRO1/nsjCHubx/ucxaqzlbhT60vHCkbDBARx7nTJhYLjYfs9A+EDssbKMSl4kofV&#10;sve1wFS7B//RPQuFiCHsU1RgQqhTKX1uyKIfupo4cmfXWgwRtoXULT5iuK3kOEl+pcWSY4PBmjaG&#10;8mt2swomx0tzSE7T0WnXmGaHN7/PmplSg363noMI1IV/8ce913H+ZPwD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6GZfAAAAA3QAAAA8AAAAAAAAAAAAAAAAA&#10;oQIAAGRycy9kb3ducmV2LnhtbFBLBQYAAAAABAAEAPkAAACOAwAAAAA=&#10;" strokeweight="1.5pt"/>
              <v:shape id="AutoShape 689" o:spid="_x0000_s111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HMEA&#10;AADdAAAADwAAAGRycy9kb3ducmV2LnhtbERPTYvCMBC9L/gfwgje1lRFXapRdFEoXkRd8Do0s23Z&#10;ZFKarK3/3giCt3m8z1muO2vEjRpfOVYwGiYgiHOnKy4U/Fz2n18gfEDWaByTgjt5WK96H0tMtWv5&#10;RLdzKEQMYZ+igjKEOpXS5yVZ9ENXE0fu1zUWQ4RNIXWDbQy3Ro6TZCYtVhwbSqzpu6T87/xvFYTs&#10;bg5Va452vttc28l2mjHVSg363WYBIlAX3uKXO9Nx/mQ8g+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iNxzBAAAA3QAAAA8AAAAAAAAAAAAAAAAAmAIAAGRycy9kb3du&#10;cmV2LnhtbFBLBQYAAAAABAAEAPUAAACGAwAAAAA=&#10;"/>
            </v:group>
            <v:rect id="Rectangle 690" o:spid="_x0000_s1112" style="position:absolute;left:51295;top:20516;width:807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aNsQA&#10;AADdAAAADwAAAGRycy9kb3ducmV2LnhtbERPTWvCQBC9F/wPyxS8FN2oUEt0FRHEUAQxVs9DdkxC&#10;s7Mxu03iv3cLhd7m8T5nue5NJVpqXGlZwWQcgSDOrC45V/B13o0+QDiPrLGyTAoe5GC9GrwsMda2&#10;4xO1qc9FCGEXo4LC+zqW0mUFGXRjWxMH7mYbgz7AJpe6wS6Em0pOo+hdGiw5NBRY07ag7Dv9MQq6&#10;7Nhez4e9PL5dE8v35L5NL59KDV/7zQKEp97/i//ciQ7zZ9M5/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3WjbEAAAA3QAAAA8AAAAAAAAAAAAAAAAAmAIAAGRycy9k&#10;b3ducmV2LnhtbFBLBQYAAAAABAAEAPUAAACJAwAAAAA=&#10;" filled="f" stroked="f">
              <v:textbox>
                <w:txbxContent>
                  <w:p w:rsidR="006C1EE4" w:rsidRPr="000517DE" w:rsidRDefault="006C1EE4" w:rsidP="00AB40E3">
                    <w:pPr>
                      <w:ind w:left="-90" w:right="-144"/>
                      <w:rPr>
                        <w:rFonts w:ascii="Times New Roman" w:hAnsi="Times New Roman"/>
                        <w:sz w:val="20"/>
                      </w:rPr>
                    </w:pPr>
                    <w:r>
                      <w:rPr>
                        <w:sz w:val="20"/>
                      </w:rPr>
                      <w:t>Ngày k</w:t>
                    </w:r>
                    <w:r>
                      <w:rPr>
                        <w:rFonts w:ascii="Times New Roman" w:hAnsi="Times New Roman"/>
                        <w:sz w:val="20"/>
                      </w:rPr>
                      <w:t>ết thúc</w:t>
                    </w:r>
                  </w:p>
                </w:txbxContent>
              </v:textbox>
            </v:rect>
            <v:rect id="Rectangle 691" o:spid="_x0000_s1113" style="position:absolute;left:51295;top:1397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ORMYA&#10;AADdAAAADwAAAGRycy9kb3ducmV2LnhtbESPQWvCQBCF74X+h2UKXkrdVKFIdJUilAYpSKP1PGTH&#10;JDQ7G7PbJP33zkHwNsN78943q83oGtVTF2rPBl6nCSjiwtuaSwPHw8fLAlSIyBYbz2TgnwJs1o8P&#10;K0ytH/ib+jyWSkI4pGigirFNtQ5FRQ7D1LfEop195zDK2pXadjhIuGv0LEnetMOapaHClrYVFb/5&#10;nzMwFPv+dPj61PvnU+b5kl22+c/OmMnT+L4EFWmMd/PtOrOCP58Jrn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jORMYAAADdAAAADwAAAAAAAAAAAAAAAACYAgAAZHJz&#10;L2Rvd25yZXYueG1sUEsFBgAAAAAEAAQA9QAAAIsDAAAAAA==&#10;" filled="f" stroked="f">
              <v:textbox>
                <w:txbxContent>
                  <w:p w:rsidR="006C1EE4" w:rsidRPr="00E21005" w:rsidRDefault="006C1EE4" w:rsidP="00AB40E3">
                    <w:pPr>
                      <w:ind w:left="-90" w:right="-144"/>
                      <w:rPr>
                        <w:rFonts w:ascii="Times New Roman" w:hAnsi="Times New Roman"/>
                        <w:sz w:val="20"/>
                      </w:rPr>
                    </w:pPr>
                    <w:r>
                      <w:rPr>
                        <w:sz w:val="20"/>
                      </w:rPr>
                      <w:t>Mã công vi</w:t>
                    </w:r>
                    <w:r>
                      <w:rPr>
                        <w:rFonts w:ascii="Times New Roman" w:hAnsi="Times New Roman"/>
                        <w:sz w:val="20"/>
                      </w:rPr>
                      <w:t>ệc</w:t>
                    </w:r>
                  </w:p>
                </w:txbxContent>
              </v:textbox>
            </v:rect>
            <v:group id="Group 692" o:spid="_x0000_s1114" style="position:absolute;left:49193;top:21310;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hZG/TCAAAA3QAAAA8A&#10;AAAAAAAAAAAAAAAAqgIAAGRycy9kb3ducmV2LnhtbFBLBQYAAAAABAAEAPoAAACZAwAAAAA=&#10;">
              <v:shape id="AutoShape 693" o:spid="_x0000_s111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s0sQAAADdAAAADwAAAGRycy9kb3ducmV2LnhtbESPQWvCQBCF74L/YZlCb7qxASupqxSh&#10;4rVR8Dpkp9lodjbJrpr++85B6G2G9+a9b9bb0bfqTkNsAhtYzDNQxFWwDdcGTsev2QpUTMgW28Bk&#10;4JcibDfTyRoLGx78Tfcy1UpCOBZowKXUFVrHypHHOA8dsWg/YfCYZB1qbQd8SLhv9VuWLbXHhqXB&#10;YUc7R9W1vHkD+enSH7Pz++K8712/x1s8lP3KmNeX8fMDVKIx/Zuf1wcr+Hku/PKNjK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VCzSxAAAAN0AAAAPAAAAAAAAAAAA&#10;AAAAAKECAABkcnMvZG93bnJldi54bWxQSwUGAAAAAAQABAD5AAAAkgMAAAAA&#10;" strokeweight="1.5pt"/>
              <v:shape id="AutoShape 694" o:spid="_x0000_s111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5tcIA&#10;AADdAAAADwAAAGRycy9kb3ducmV2LnhtbERPTYvCMBC9C/sfwix409QtulKN4i4rFC+yKngdmrEt&#10;m0xKk7X13xtB8DaP9znLdW+NuFLra8cKJuMEBHHhdM2lgtNxO5qD8AFZo3FMCm7kYb16Gywx067j&#10;X7oeQiliCPsMFVQhNJmUvqjIoh+7hjhyF9daDBG2pdQtdjHcGvmRJDNpsebYUGFD3xUVf4d/qyDk&#10;N7OrO7O3nz+bc5d+TXOmRqnhe79ZgAjUh5f46c51nJ+mE3h8E0+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m1wgAAAN0AAAAPAAAAAAAAAAAAAAAAAJgCAABkcnMvZG93&#10;bnJldi54bWxQSwUGAAAAAAQABAD1AAAAhwMAAAAA&#10;"/>
            </v:group>
            <v:rect id="Rectangle 695" o:spid="_x0000_s1117" style="position:absolute;left:51295;top:22631;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vc8MA&#10;AADdAAAADwAAAGRycy9kb3ducmV2LnhtbERPTWvCQBC9C/0PyxR6Ed2oICW6ShGKQQQxtp6H7JgE&#10;s7Mxu03iv3cFobd5vM9ZrntTiZYaV1pWMBlHIIgzq0vOFfycvkefIJxH1lhZJgV3crBevQ2WGGvb&#10;8ZHa1OcihLCLUUHhfR1L6bKCDLqxrYkDd7GNQR9gk0vdYBfCTSWnUTSXBksODQXWtCkou6Z/RkGX&#10;Hdrzab+Vh+E5sXxLbpv0d6fUx3v/tQDhqff/4pc70WH+bDaF5zfh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vc8MAAADdAAAADwAAAAAAAAAAAAAAAACYAgAAZHJzL2Rv&#10;d25yZXYueG1sUEsFBgAAAAAEAAQA9QAAAIgDAAAAAA==&#10;" filled="f" stroked="f">
              <v:textbox>
                <w:txbxContent>
                  <w:p w:rsidR="006C1EE4" w:rsidRPr="009A7B8B" w:rsidRDefault="006C1EE4" w:rsidP="00AB40E3">
                    <w:pPr>
                      <w:ind w:left="-90" w:right="-144"/>
                      <w:rPr>
                        <w:rFonts w:ascii="Times New Roman" w:hAnsi="Times New Roman"/>
                        <w:sz w:val="20"/>
                      </w:rPr>
                    </w:pPr>
                    <w:r>
                      <w:rPr>
                        <w:sz w:val="20"/>
                      </w:rPr>
                      <w:t>Mô t</w:t>
                    </w:r>
                    <w:r>
                      <w:rPr>
                        <w:rFonts w:ascii="Times New Roman" w:hAnsi="Times New Roman"/>
                        <w:sz w:val="20"/>
                      </w:rPr>
                      <w:t>ả</w:t>
                    </w:r>
                  </w:p>
                </w:txbxContent>
              </v:textbox>
            </v:rect>
            <v:shape id="AutoShape 696" o:spid="_x0000_s1118" type="#_x0000_t32" style="position:absolute;left:49098;top:14814;width:6;height:1118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aypcAAAADdAAAADwAAAGRycy9kb3ducmV2LnhtbERPTYvCMBC9L/gfwgh7W1O34Eo1igiK&#10;V6vgdWjGptpM2iZq/fdGEPY2j/c582Vva3GnzleOFYxHCQjiwumKSwXHw+ZnCsIHZI21Y1LwJA/L&#10;xeBrjpl2D97TPQ+liCHsM1RgQmgyKX1hyKIfuYY4cmfXWQwRdqXUHT5iuK3lb5JMpMWKY4PBhtaG&#10;imt+swrS46U9JKe/8WnbmnaLN7/L26lS38N+NQMRqA//4o97p+P8NE3h/U08QS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GsqXAAAAA3QAAAA8AAAAAAAAAAAAAAAAA&#10;oQIAAGRycy9kb3ducmV2LnhtbFBLBQYAAAAABAAEAPkAAACOAwAAAAA=&#10;" strokeweight="1.5pt"/>
            <v:rect id="Rectangle 697" o:spid="_x0000_s1119" style="position:absolute;left:28282;top:29146;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SnMQA&#10;AADdAAAADwAAAGRycy9kb3ducmV2LnhtbERPTWvCQBC9F/wPyxS8iNlUSy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8UpzEAAAA3QAAAA8AAAAAAAAAAAAAAAAAmAIAAGRycy9k&#10;b3ducmV2LnhtbFBLBQYAAAAABAAEAPUAAACJAwAAAAA=&#10;" filled="f" stroked="f">
              <v:textbox>
                <w:txbxContent>
                  <w:p w:rsidR="006C1EE4" w:rsidRPr="00C85EA6" w:rsidRDefault="006C1EE4" w:rsidP="00AB40E3">
                    <w:pPr>
                      <w:ind w:left="-90" w:right="-144"/>
                      <w:rPr>
                        <w:rFonts w:ascii="Times New Roman" w:hAnsi="Times New Roman"/>
                        <w:sz w:val="20"/>
                      </w:rPr>
                    </w:pPr>
                    <w:r>
                      <w:rPr>
                        <w:sz w:val="20"/>
                      </w:rPr>
                      <w:t>Ngày áp d</w:t>
                    </w:r>
                    <w:r>
                      <w:rPr>
                        <w:rFonts w:ascii="Times New Roman" w:hAnsi="Times New Roman"/>
                        <w:sz w:val="20"/>
                      </w:rPr>
                      <w:t>ụng</w:t>
                    </w:r>
                  </w:p>
                </w:txbxContent>
              </v:textbox>
            </v:rect>
            <v:rect id="Rectangle 698" o:spid="_x0000_s1120" style="position:absolute;left:28282;top:31311;width:962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3B8QA&#10;AADdAAAADwAAAGRycy9kb3ducmV2LnhtbERPTWvCQBC9F/wPyxS8iNlUaS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w9wfEAAAA3QAAAA8AAAAAAAAAAAAAAAAAmAIAAGRycy9k&#10;b3ducmV2LnhtbFBLBQYAAAAABAAEAPUAAACJAwAAAAA=&#10;" filled="f" stroked="f">
              <v:textbox>
                <w:txbxContent>
                  <w:p w:rsidR="006C1EE4" w:rsidRPr="00F00A03" w:rsidRDefault="006C1EE4" w:rsidP="00AB40E3">
                    <w:pPr>
                      <w:ind w:left="-90" w:right="-144"/>
                      <w:rPr>
                        <w:rFonts w:ascii="Times New Roman" w:hAnsi="Times New Roman"/>
                        <w:sz w:val="20"/>
                      </w:rPr>
                    </w:pPr>
                    <w:r>
                      <w:rPr>
                        <w:sz w:val="20"/>
                      </w:rPr>
                      <w:t>Ngày h</w:t>
                    </w:r>
                    <w:r>
                      <w:rPr>
                        <w:rFonts w:ascii="Times New Roman" w:hAnsi="Times New Roman"/>
                        <w:sz w:val="20"/>
                      </w:rPr>
                      <w:t>ết hạn</w:t>
                    </w:r>
                  </w:p>
                </w:txbxContent>
              </v:textbox>
            </v:rect>
            <v:rect id="Rectangle 699" o:spid="_x0000_s1121" style="position:absolute;left:21513;top:25952;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SZ8QA&#10;AADdAAAADwAAAGRycy9kb3ducmV2LnhtbERPS2vCQBC+F/oflil4q5vWEiR1FVsQcvBQY6H0NmTH&#10;PMzOht3VxH/vCoK3+fies1iNphNncr6xrOBtmoAgLq1uuFLwu9+8zkH4gKyxs0wKLuRhtXx+WmCm&#10;7cA7OhehEjGEfYYK6hD6TEpf1mTQT21PHLmDdQZDhK6S2uEQw00n35MklQYbjg019vRdU3ksTkbB&#10;0G6Pp3b4/3JFyMv0b563P5cPpSYv4/oTRKAxPMR3d67j/Nkshd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0mfEAAAA3QAAAA8AAAAAAAAAAAAAAAAAmAIAAGRycy9k&#10;b3ducmV2LnhtbFBLBQYAAAAABAAEAPUAAACJAwAAAAA=&#10;" fillcolor="#c2d69b" strokecolor="#c2d69b">
              <v:textbox>
                <w:txbxContent>
                  <w:p w:rsidR="006C1EE4" w:rsidRPr="00A42D6A" w:rsidRDefault="006C1EE4" w:rsidP="00AB40E3">
                    <w:pPr>
                      <w:ind w:right="-43"/>
                      <w:jc w:val="center"/>
                      <w:rPr>
                        <w:rFonts w:ascii="Times New Roman" w:hAnsi="Times New Roman"/>
                        <w:sz w:val="20"/>
                      </w:rPr>
                    </w:pPr>
                    <w:r>
                      <w:rPr>
                        <w:sz w:val="20"/>
                      </w:rPr>
                      <w:t>Phân công</w:t>
                    </w:r>
                  </w:p>
                </w:txbxContent>
              </v:textbox>
            </v:rect>
            <v:shape id="AutoShape 700" o:spid="_x0000_s1122" type="#_x0000_t32" style="position:absolute;left:26041;top:28194;width:6;height:42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20psAAAADdAAAADwAAAGRycy9kb3ducmV2LnhtbERPTYvCMBC9L/gfwgje1tQtqHSNIsKK&#10;V6vgdWhmm2ozaZuo9d8bQfA2j/c5i1Vva3GjzleOFUzGCQjiwumKSwXHw9/3HIQPyBprx6TgQR5W&#10;y8HXAjPt7rynWx5KEUPYZ6jAhNBkUvrCkEU/dg1x5P5dZzFE2JVSd3iP4baWP0kylRYrjg0GG9oY&#10;Ki751SpIj+f2kJxmk9O2Ne0Wr36Xt3OlRsN+/QsiUB8+4rd7p+P8NJ3B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9tKbAAAAA3QAAAA8AAAAAAAAAAAAAAAAA&#10;oQIAAGRycy9kb3ducmV2LnhtbFBLBQYAAAAABAAEAPkAAACOAwAAAAA=&#10;" strokeweight="1.5pt"/>
            <v:group id="Group 701" o:spid="_x0000_s1123" style="position:absolute;left:25971;top:29946;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MKLLFAAAA3QAA&#10;AA8AAAAAAAAAAAAAAAAAqgIAAGRycy9kb3ducmV2LnhtbFBLBQYAAAAABAAEAPoAAACcAwAAAAA=&#10;">
              <v:shape id="AutoShape 702" o:spid="_x0000_s112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6FT8EAAADdAAAADwAAAGRycy9kb3ducmV2LnhtbERPTYvCMBC9L/gfwgje1tQtrG41iiwo&#10;XrcKXodmtqk2k7aJWv+9EQRv83ifs1j1thZX6nzlWMFknIAgLpyuuFRw2G8+ZyB8QNZYOyYFd/Kw&#10;Wg4+Fphpd+M/uuahFDGEfYYKTAhNJqUvDFn0Y9cQR+7fdRZDhF0pdYe3GG5r+ZUk39JixbHBYEO/&#10;hopzfrEK0sOp3SfH6eS4bU27xYvf5e1MqdGwX89BBOrDW/xy73Scn6Y/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boVPwQAAAN0AAAAPAAAAAAAAAAAAAAAA&#10;AKECAABkcnMvZG93bnJldi54bWxQSwUGAAAAAAQABAD5AAAAjwMAAAAA&#10;" strokeweight="1.5pt"/>
              <v:shape id="AutoShape 703" o:spid="_x0000_s112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vU8YA&#10;AADdAAAADwAAAGRycy9kb3ducmV2LnhtbESPT2vCQBDF7wW/wzJCb3Xjn9qSuoqWFkIvoi30OmSn&#10;SejubMiuJn575yB4m+G9ee83q83gnTpTF5vABqaTDBRxGWzDlYGf78+nV1AxIVt0gcnAhSJs1qOH&#10;FeY29Hyg8zFVSkI45migTqnNtY5lTR7jJLTEov2FzmOStau07bCXcO/0LMuW2mPD0lBjS+81lf/H&#10;kzeQiov7anq39y8f299+vnsumFpjHsfD9g1UoiHdzbfrwgr+fCH88o2Mo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jvU8YAAADdAAAADwAAAAAAAAAAAAAAAACYAgAAZHJz&#10;L2Rvd25yZXYueG1sUEsFBgAAAAAEAAQA9QAAAIsDAAAAAA==&#10;"/>
            </v:group>
            <v:group id="Group 704" o:spid="_x0000_s1126" style="position:absolute;left:25971;top:3212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yUsEAAADdAAAADwAAAGRycy9kb3ducmV2LnhtbERPS4vCMBC+C/sfwix4&#10;09TXItUosiD2JPiAvQ7N2FSbSUmyWv+9WVjwNh/fc5brzjbiTj7UjhWMhhkI4tLpmisF59N2MAcR&#10;IrLGxjEpeFKA9eqjt8Rcuwcf6H6MlUghHHJUYGJscylDachiGLqWOHEX5y3GBH0ltcdHCreNHGfZ&#10;l7RYc2ow2NK3ofJ2/LUK9DRMzlQUGz/eX0+zerYz1eVHqf5nt1mAiNTFt/jfXeg0fzIdwd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DyUsEAAADdAAAADwAA&#10;AAAAAAAAAAAAAACqAgAAZHJzL2Rvd25yZXYueG1sUEsFBgAAAAAEAAQA+gAAAJgDAAAAAA==&#10;">
              <v:shape id="AutoShape 705" o:spid="_x0000_s112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kQ8AAAADdAAAADwAAAGRycy9kb3ducmV2LnhtbERPTYvCMBC9L/gfwgje1lRdVqlGEUHx&#10;ulXwOjRjU20mbRO1/nsjCHubx/ucxaqzlbhT60vHCkbDBARx7nTJhYLjYfs9A+EDssbKMSl4kofV&#10;sve1wFS7B//RPQuFiCHsU1RgQqhTKX1uyKIfupo4cmfXWgwRtoXULT5iuK3kOEl+pcWSY4PBmjaG&#10;8mt2swomx0tzSE7T0WnXmGaHN7/PmplSg363noMI1IV/8ce913H+5GcM7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MZEPAAAAA3QAAAA8AAAAAAAAAAAAAAAAA&#10;oQIAAGRycy9kb3ducmV2LnhtbFBLBQYAAAAABAAEAPkAAACOAwAAAAA=&#10;" strokeweight="1.5pt"/>
              <v:shape id="AutoShape 706" o:spid="_x0000_s112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xJMIA&#10;AADdAAAADwAAAGRycy9kb3ducmV2LnhtbERPTWvCQBC9F/wPywi91Y2mVYmuotJC8FKqgtchOybB&#10;3dmQXU38992C0Ns83ucs17014k6trx0rGI8SEMSF0zWXCk7Hr7c5CB+QNRrHpOBBHtarwcsSM+06&#10;/qH7IZQihrDPUEEVQpNJ6YuKLPqRa4gjd3GtxRBhW0rdYhfDrZGTJJlKizXHhgob2lVUXA83qyDk&#10;D7OvO/NtZ5+bc5duP3KmRqnXYb9ZgAjUh3/x053rOD99T+Hvm3i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nEkwgAAAN0AAAAPAAAAAAAAAAAAAAAAAJgCAABkcnMvZG93&#10;bnJldi54bWxQSwUGAAAAAAQABAD1AAAAhwMAAAAA&#10;"/>
            </v:group>
            <v:shapetype id="_x0000_t110" coordsize="21600,21600" o:spt="110" path="m10800,l,10800,10800,21600,21600,10800xe">
              <v:stroke joinstyle="miter"/>
              <v:path gradientshapeok="t" o:connecttype="rect" textboxrect="5400,5400,16200,16200"/>
            </v:shapetype>
            <v:shape id="AutoShape 707" o:spid="_x0000_s1129" type="#_x0000_t110" style="position:absolute;left:22015;top:1939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p6sIA&#10;AADdAAAADwAAAGRycy9kb3ducmV2LnhtbERPS4vCMBC+L/gfwgje1tTHqlSjiFDcq1UW9jY0Y1ts&#10;JqWJbfXXbwRhb/PxPWez600lWmpcaVnBZByBIM6sLjlXcDknnysQziNrrCyTggc52G0HHxuMte34&#10;RG3qcxFC2MWooPC+jqV0WUEG3djWxIG72sagD7DJpW6wC+GmktMoWkiDJYeGAms6FJTd0rtRcPg6&#10;tTo9Ln74mfwuZ+dLlzxWe6VGw36/BuGp9//it/tbh/mz+Rxe34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mnqwgAAAN0AAAAPAAAAAAAAAAAAAAAAAJgCAABkcnMvZG93&#10;bnJldi54bWxQSwUGAAAAAAQABAD1AAAAhwMAAAAA&#10;" fillcolor="#c6d9f1">
              <v:textbox>
                <w:txbxContent>
                  <w:p w:rsidR="006C1EE4" w:rsidRPr="00F23048" w:rsidRDefault="006C1EE4" w:rsidP="00AB40E3">
                    <w:pPr>
                      <w:ind w:left="-180" w:right="-126"/>
                      <w:jc w:val="center"/>
                      <w:rPr>
                        <w:rFonts w:ascii="Times New Roman" w:hAnsi="Times New Roman"/>
                        <w:sz w:val="18"/>
                      </w:rPr>
                    </w:pPr>
                    <w:r>
                      <w:rPr>
                        <w:sz w:val="18"/>
                      </w:rPr>
                      <w:t>Pc cho</w:t>
                    </w:r>
                  </w:p>
                </w:txbxContent>
              </v:textbox>
            </v:shape>
            <v:shape id="AutoShape 708" o:spid="_x0000_s1130" type="#_x0000_t32" style="position:absolute;left:26047;top:15633;width:7;height:37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U1GcIAAADdAAAADwAAAGRycy9kb3ducmV2LnhtbERPTWvCQBC9F/wPywje6samlpK6igpC&#10;Lh4avfQ2ZMdsMDsbs9sk/nu3UPA2j/c5q81oG9FT52vHChbzBARx6XTNlYLz6fD6CcIHZI2NY1Jw&#10;Jw+b9eRlhZl2A39TX4RKxBD2GSowIbSZlL40ZNHPXUscuYvrLIYIu0rqDocYbhv5liQf0mLNscFg&#10;S3tD5bX4tQpsq+3t6Iz+udZps6P8st0lvVKz6bj9AhFoDE/xvzvXcX76voS/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U1GcIAAADdAAAADwAAAAAAAAAAAAAA&#10;AAChAgAAZHJzL2Rvd25yZXYueG1sUEsFBgAAAAAEAAQA+QAAAJADAAAAAA==&#10;" strokeweight="1.5pt"/>
            <v:shape id="AutoShape 709" o:spid="_x0000_s1131" type="#_x0000_t32" style="position:absolute;left:26047;top:22910;width:7;height:304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diQMAAAADdAAAADwAAAGRycy9kb3ducmV2LnhtbERPTYvCMBC9L/gfwgje1lRdVK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3YkDAAAAA3QAAAA8AAAAAAAAAAAAAAAAA&#10;oQIAAGRycy9kb3ducmV2LnhtbFBLBQYAAAAABAAEAPkAAACOAwAAAAA=&#10;" strokeweight="1.5pt"/>
            <v:shape id="AutoShape 710" o:spid="_x0000_s1132" type="#_x0000_t110" style="position:absolute;left:33997;top:25336;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3ncIA&#10;AADdAAAADwAAAGRycy9kb3ducmV2LnhtbERPS4vCMBC+L/gfwgje1tTHqlSjiFD0apWFvQ3N2Bab&#10;SWliW/31ZmFhb/PxPWez600lWmpcaVnBZByBIM6sLjlXcL0knysQziNrrCyTgic52G0HHxuMte34&#10;TG3qcxFC2MWooPC+jqV0WUEG3djWxIG72cagD7DJpW6wC+GmktMoWkiDJYeGAms6FJTd04dRcPg6&#10;tzo9Lr75lfwsZ5drlzxXe6VGw36/BuGp9//iP/dJh/mz+RJ+vwkn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PedwgAAAN0AAAAPAAAAAAAAAAAAAAAAAJgCAABkcnMvZG93&#10;bnJldi54bWxQSwUGAAAAAAQABAD1AAAAhwMAAAAA&#10;" fillcolor="#c6d9f1">
              <v:textbox>
                <w:txbxContent>
                  <w:p w:rsidR="006C1EE4" w:rsidRPr="001032A9" w:rsidRDefault="006C1EE4" w:rsidP="00AB40E3">
                    <w:pPr>
                      <w:ind w:left="-180" w:right="-126"/>
                      <w:jc w:val="center"/>
                      <w:rPr>
                        <w:rFonts w:ascii="Times New Roman" w:hAnsi="Times New Roman"/>
                        <w:sz w:val="18"/>
                      </w:rPr>
                    </w:pPr>
                    <w:r>
                      <w:rPr>
                        <w:sz w:val="18"/>
                      </w:rPr>
                      <w:t>Pc cho</w:t>
                    </w:r>
                  </w:p>
                </w:txbxContent>
              </v:textbox>
            </v:shape>
            <v:shape id="AutoShape 711" o:spid="_x0000_s1133" type="#_x0000_t32" style="position:absolute;left:30575;top:27076;width:3422;height:1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ts5MUAAADdAAAADwAAAGRycy9kb3ducmV2LnhtbESPQUsDQQyF74L/YYjgzWZbpcjaaSmF&#10;ooiCVj30FnbizuJOZpkZt+u/NwfBW8J7ee/LajOF3oycchfFwnxWgWFpouuktfD+tr+6BZMLiaM+&#10;Clv44Qyb9fnZimoXT/LK46G0RkMk12TBlzLUiLnxHCjP4sCi2mdMgYquqUWX6KThocdFVS0xUCfa&#10;4Gngnefm6/AdLNAz+pfq3h+HxWMa/dMRP5aI1l5eTNs7MIWn8m/+u35win99o7j6jY6A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ts5MUAAADdAAAADwAAAAAAAAAA&#10;AAAAAAChAgAAZHJzL2Rvd25yZXYueG1sUEsFBgAAAAAEAAQA+QAAAJMDAAAAAA==&#10;" strokeweight="1.5pt"/>
            <v:shape id="AutoShape 712" o:spid="_x0000_s1134" type="#_x0000_t32" style="position:absolute;left:42068;top:27070;width:3880;height: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2MsEAAADdAAAADwAAAGRycy9kb3ducmV2LnhtbERPS4vCMBC+C/sfwix401RdfFSjLILi&#10;1Sp4HZqxqdtM2iZq999vFgRv8/E9Z7XpbCUe1PrSsYLRMAFBnDtdcqHgfNoN5iB8QNZYOSYFv+Rh&#10;s/7orTDV7slHemShEDGEfYoKTAh1KqXPDVn0Q1cTR+7qWoshwraQusVnDLeVHCfJVFosOTYYrGlr&#10;KP/J7lbB5HxrTsllNrrsG9Ps8e4PWTNXqv/ZfS9BBOrCW/xyH3ScP/lawP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aPYywQAAAN0AAAAPAAAAAAAAAAAAAAAA&#10;AKECAABkcnMvZG93bnJldi54bWxQSwUGAAAAAAQABAD5AAAAjwMAAAAA&#10;" strokeweight="1.5pt"/>
            <v:shape id="AutoShape 713" o:spid="_x0000_s1135" type="#_x0000_t110" style="position:absolute;left:9048;top:25355;width:8071;height:35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NMUA&#10;AADdAAAADwAAAGRycy9kb3ducmV2LnhtbESPQWvCQBCF70L/wzKF3nTTilaiq4gQ2qtRCt6G7JgE&#10;s7Mhu01if33nIHib4b1575vNbnSN6qkLtWcD77MEFHHhbc2lgfMpm65AhYhssfFMBu4UYLd9mWww&#10;tX7gI/V5LJWEcEjRQBVjm2odioochplviUW7+s5hlLUrte1wkHDX6I8kWWqHNUtDhS0dKipu+a8z&#10;cFgce5t/LX/4L7t8zk/nIbuv9sa8vY77NahIY3yaH9ffVvDnC+GXb2QE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Pk0xQAAAN0AAAAPAAAAAAAAAAAAAAAAAJgCAABkcnMv&#10;ZG93bnJldi54bWxQSwUGAAAAAAQABAD1AAAAigMAAAAA&#10;" fillcolor="#c6d9f1">
              <v:textbox>
                <w:txbxContent>
                  <w:p w:rsidR="006C1EE4" w:rsidRPr="00304611" w:rsidRDefault="006C1EE4" w:rsidP="00AB40E3">
                    <w:pPr>
                      <w:ind w:left="-180" w:right="-126"/>
                      <w:jc w:val="center"/>
                      <w:rPr>
                        <w:sz w:val="18"/>
                      </w:rPr>
                    </w:pPr>
                    <w:r>
                      <w:rPr>
                        <w:sz w:val="18"/>
                      </w:rPr>
                      <w:t>có</w:t>
                    </w:r>
                  </w:p>
                </w:txbxContent>
              </v:textbox>
            </v:shape>
            <v:shape id="AutoShape 714" o:spid="_x0000_s1136" type="#_x0000_t32" style="position:absolute;left:17119;top:27076;width:4394;height: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ds6cEAAADdAAAADwAAAGRycy9kb3ducmV2LnhtbERPTYvCMBC9L/gfwgje1rQr60o1iiwo&#10;XrcKXodmtqk2k7aJWv+9EQRv83ifs1j1thZX6nzlWEE6TkAQF05XXCo47DefMxA+IGusHZOCO3lY&#10;LQcfC8y0u/EfXfNQihjCPkMFJoQmk9IXhiz6sWuII/fvOoshwq6UusNbDLe1/EqSqbRYcWww2NCv&#10;oeKcX6yCyeHU7pPjT3rctqbd4sXv8nam1GjYr+cgAvXhLX65dzrOn3y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2zpwQAAAN0AAAAPAAAAAAAAAAAAAAAA&#10;AKECAABkcnMvZG93bnJldi54bWxQSwUGAAAAAAQABAD5AAAAjwMAAAAA&#10;" strokeweight="1.5pt"/>
            <v:rect id="Rectangle 715" o:spid="_x0000_s1137" style="position:absolute;left:8547;top:34791;width:9061;height:26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0xxMQA&#10;AADdAAAADwAAAGRycy9kb3ducmV2LnhtbERPS2sCMRC+F/wPYQRvNau2IqtRtFDYQw/tVhBvw2bc&#10;h5vJkkR3/fdNodDbfHzP2ewG04o7OV9bVjCbJiCIC6trLhUcv9+fVyB8QNbYWiYFD/Kw246eNphq&#10;2/MX3fNQihjCPkUFVQhdKqUvKjLop7YjjtzFOoMhQldK7bCP4aaV8yRZSoM1x4YKO3qrqLjmN6Og&#10;bz6ut6Y/H1wesmJ5WmXN5+NFqcl42K9BBBrCv/jPnek4f/E6h99v4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McTEAAAA3QAAAA8AAAAAAAAAAAAAAAAAmAIAAGRycy9k&#10;b3ducmV2LnhtbFBLBQYAAAAABAAEAPUAAACJAwAAAAA=&#10;" fillcolor="#c2d69b" strokecolor="#c2d69b">
              <v:textbox>
                <w:txbxContent>
                  <w:p w:rsidR="006C1EE4" w:rsidRPr="0004123E" w:rsidRDefault="006C1EE4" w:rsidP="00AB40E3">
                    <w:pPr>
                      <w:ind w:right="-43"/>
                      <w:jc w:val="center"/>
                      <w:rPr>
                        <w:rFonts w:ascii="Times New Roman" w:hAnsi="Times New Roman"/>
                        <w:sz w:val="20"/>
                      </w:rPr>
                    </w:pPr>
                    <w:r>
                      <w:rPr>
                        <w:sz w:val="20"/>
                      </w:rPr>
                      <w:t>Ti</w:t>
                    </w:r>
                    <w:r>
                      <w:rPr>
                        <w:rFonts w:ascii="Times New Roman" w:hAnsi="Times New Roman"/>
                        <w:sz w:val="20"/>
                      </w:rPr>
                      <w:t>ến độ</w:t>
                    </w:r>
                  </w:p>
                </w:txbxContent>
              </v:textbox>
            </v:rect>
            <v:shape id="AutoShape 716" o:spid="_x0000_s1138" type="#_x0000_t32" style="position:absolute;left:13081;top:28867;width:6;height:59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lXBcEAAADdAAAADwAAAGRycy9kb3ducmV2LnhtbERPTYvCMBC9L/gfwgje1tQt60o1iiwo&#10;XrcKXodmtqk2k7aJWv+9EQRv83ifs1j1thZX6nzlWMFknIAgLpyuuFRw2G8+ZyB8QNZYOyYFd/Kw&#10;Wg4+Fphpd+M/uuahFDGEfYYKTAhNJqUvDFn0Y9cQR+7fdRZDhF0pdYe3GG5r+ZUkU2mx4thgsKFf&#10;Q8U5v1gF6eHU7pPjz+S4bU27xYvf5e1MqdGwX89BBOrDW/xy73Scn36n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WVcFwQAAAN0AAAAPAAAAAAAAAAAAAAAA&#10;AKECAABkcnMvZG93bnJldi54bWxQSwUGAAAAAAQABAD5AAAAjwMAAAAA&#10;" strokeweight="1.5pt"/>
            <v:shape id="AutoShape 717" o:spid="_x0000_s1139" type="#_x0000_t32" style="position:absolute;left:14160;top:37033;width:6;height:125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GX8IAAADdAAAADwAAAGRycy9kb3ducmV2LnhtbERPTWvCQBC9F/wPywje6samlpK6igpC&#10;Lh4avfQ2ZMdsMDsbs9sk/nu3UPA2j/c5q81oG9FT52vHChbzBARx6XTNlYLz6fD6CcIHZI2NY1Jw&#10;Jw+b9eRlhZl2A39TX4RKxBD2GSowIbSZlL40ZNHPXUscuYvrLIYIu0rqDocYbhv5liQf0mLNscFg&#10;S3tD5bX4tQpsq+3t6Iz+udZps6P8st0lvVKz6bj9AhFoDE/xvzvXcX66fIe/b+IJ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AGX8IAAADdAAAADwAAAAAAAAAAAAAA&#10;AAChAgAAZHJzL2Rvd25yZXYueG1sUEsFBgAAAAAEAAQA+QAAAJADAAAAAA==&#10;" strokeweight="1.5pt"/>
            <v:group id="Group 718" o:spid="_x0000_s1140" style="position:absolute;left:11861;top:3961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uEmsMAAADdAAAADwAAAGRycy9kb3ducmV2LnhtbERPTYvCMBC9L/gfwgje&#10;1rRKF6lGEVHxIAurgngbmrEtNpPSxLb+e7OwsLd5vM9ZrHpTiZYaV1pWEI8jEMSZ1SXnCi7n3ecM&#10;hPPIGivLpOBFDlbLwccCU207/qH25HMRQtilqKDwvk6ldFlBBt3Y1sSBu9vGoA+wyaVusAvhppKT&#10;KPqSBksODQXWtCkoe5yeRsG+w249jbft8XHfvG7n5P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e4SawwAAAN0AAAAP&#10;AAAAAAAAAAAAAAAAAKoCAABkcnMvZG93bnJldi54bWxQSwUGAAAAAAQABAD6AAAAmgMAAAAA&#10;">
              <v:shape id="AutoShape 719" o:spid="_x0000_s1141"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70ncAAAADdAAAADwAAAGRycy9kb3ducmV2LnhtbERPTYvCMBC9L/gfwgje1lRlVapRRFC8&#10;WgWvQzM21WbSNlHrvzcLC3ubx/uc5bqzlXhS60vHCkbDBARx7nTJhYLzafc9B+EDssbKMSl4k4f1&#10;qve1xFS7Fx/pmYVCxBD2KSowIdSplD43ZNEPXU0cuatrLYYI20LqFl8x3FZynCRTabHk2GCwpq2h&#10;/J49rILJ+dackstsdNk3ptnjwx+yZq7UoN9tFiACdeFf/Oc+6Dh/8jO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u9J3AAAAA3QAAAA8AAAAAAAAAAAAAAAAA&#10;oQIAAGRycy9kb3ducmV2LnhtbFBLBQYAAAAABAAEAPkAAACOAwAAAAA=&#10;" strokeweight="1.5pt"/>
              <v:shape id="AutoShape 720" o:spid="_x0000_s1142"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h+sMA&#10;AADdAAAADwAAAGRycy9kb3ducmV2LnhtbERP32vCMBB+H/g/hBP2NlMVV6lG0bFB2cuwG/h6NGdb&#10;TC4lyWz975fBYG/38f287X60RtzIh86xgvksA0FcO91xo+Dr8+1pDSJEZI3GMSm4U4D9bvKwxUK7&#10;gU90q2IjUgiHAhW0MfaFlKFuyWKYuZ44cRfnLcYEfSO1xyGFWyMXWfYsLXacGlrs6aWl+lp9WwWx&#10;vJv3bjAfNn89nIflcVUy9Uo9TsfDBkSkMf6L/9ylTvOXqxx+v0kn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jh+sMAAADdAAAADwAAAAAAAAAAAAAAAACYAgAAZHJzL2Rv&#10;d25yZXYueG1sUEsFBgAAAAAEAAQA9QAAAIgDAAAAAA==&#10;"/>
            </v:group>
            <v:rect id="Rectangle 721" o:spid="_x0000_s1143" style="position:absolute;left:1466;top:39135;width:962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9OccA&#10;AADdAAAADwAAAGRycy9kb3ducmV2LnhtbESPT0vDQBDF7wW/wzKCF2k3KkpJuy1SEIMUiumf85Cd&#10;JsHsbJpdk/jtnUOhtxnem/d+s1yPrlE9daH2bOBploAiLrytuTRw2H9M56BCRLbYeCYDfxRgvbqb&#10;LDG1fuBv6vNYKgnhkKKBKsY21ToUFTkMM98Si3b2ncMoa1dq2+Eg4a7Rz0nyph3WLA0VtrSpqPjJ&#10;f52Bodj1p/32U+8eT5nnS3bZ5McvYx7ux/cFqEhjvJmv15kV/JdXwZV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uvTnHAAAA3QAAAA8AAAAAAAAAAAAAAAAAmAIAAGRy&#10;cy9kb3ducmV2LnhtbFBLBQYAAAAABAAEAPUAAACMAwAAAAA=&#10;" filled="f" stroked="f">
              <v:textbox>
                <w:txbxContent>
                  <w:p w:rsidR="006C1EE4" w:rsidRPr="00C84B40" w:rsidRDefault="006C1EE4" w:rsidP="00AB40E3">
                    <w:pPr>
                      <w:ind w:left="-90" w:right="-144"/>
                      <w:jc w:val="right"/>
                      <w:rPr>
                        <w:rFonts w:ascii="Times New Roman" w:hAnsi="Times New Roman"/>
                        <w:sz w:val="16"/>
                      </w:rPr>
                    </w:pPr>
                    <w:r w:rsidRPr="00C84B40">
                      <w:rPr>
                        <w:sz w:val="16"/>
                      </w:rPr>
                      <w:t>T</w:t>
                    </w:r>
                    <w:r w:rsidRPr="00C84B40">
                      <w:rPr>
                        <w:rFonts w:ascii="Times New Roman" w:hAnsi="Times New Roman"/>
                        <w:sz w:val="16"/>
                      </w:rPr>
                      <w:t>ổng khối lượng CV</w:t>
                    </w:r>
                  </w:p>
                </w:txbxContent>
              </v:textbox>
            </v:rect>
            <v:rect id="Rectangle 722" o:spid="_x0000_s1144" style="position:absolute;top:41389;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YosQA&#10;AADdAAAADwAAAGRycy9kb3ducmV2LnhtbERPTWvCQBC9C/0PyxS8SN1UsbSpqxShGEQQY+t5yE6T&#10;0OxszK5J/PeuIHibx/uc+bI3lWipcaVlBa/jCARxZnXJuYKfw/fLOwjnkTVWlknBhRwsF0+DOcba&#10;drynNvW5CCHsYlRQeF/HUrqsIINubGviwP3ZxqAPsMmlbrAL4aaSkyh6kwZLDg0F1rQqKPtPz0ZB&#10;l+3a42G7lrvRMbF8Sk6r9Hej1PC5//oE4an3D/Hdnegwfzr7gN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iGKL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Kh</w:t>
                    </w:r>
                    <w:r>
                      <w:rPr>
                        <w:rFonts w:ascii="Times New Roman" w:hAnsi="Times New Roman"/>
                        <w:sz w:val="16"/>
                      </w:rPr>
                      <w:t>ối lượng CV hoàn thành</w:t>
                    </w:r>
                  </w:p>
                </w:txbxContent>
              </v:textbox>
            </v:rect>
            <v:group id="Group 723" o:spid="_x0000_s1145" style="position:absolute;left:11823;top:41916;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shape id="AutoShape 724" o:spid="_x0000_s114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mVMEAAADdAAAADwAAAGRycy9kb3ducmV2LnhtbERPTYvCMBC9C/6HMMLeNK2CK9UoIihe&#10;twq9Ds3YVJtJ20Tt/vvNwsLe5vE+Z7MbbCNe1PvasYJ0loAgLp2uuVJwvRynKxA+IGtsHJOCb/Kw&#10;245HG8y0e/MXvfJQiRjCPkMFJoQ2k9KXhiz6mWuJI3dzvcUQYV9J3eM7httGzpNkKS3WHBsMtnQw&#10;VD7yp1WwuN67S1J8psWpM90Jn/6cdyulPibDfg0i0BD+xX/us47zF8sUfr+JJ8jt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q6ZUwQAAAN0AAAAPAAAAAAAAAAAAAAAA&#10;AKECAABkcnMvZG93bnJldi54bWxQSwUGAAAAAAQABAD5AAAAjwMAAAAA&#10;" strokeweight="1.5pt"/>
              <v:shape id="AutoShape 725" o:spid="_x0000_s114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I38EA&#10;AADdAAAADwAAAGRycy9kb3ducmV2LnhtbERPTYvCMBC9L/gfwgje1lRFXapRdFEoXkRd8Do0s23Z&#10;ZFKarK3/3giCt3m8z1muO2vEjRpfOVYwGiYgiHOnKy4U/Fz2n18gfEDWaByTgjt5WK96H0tMtWv5&#10;RLdzKEQMYZ+igjKEOpXS5yVZ9ENXE0fu1zUWQ4RNIXWDbQy3Ro6TZCYtVhwbSqzpu6T87/xvFYTs&#10;bg5Va452vttc28l2mjHVSg363WYBIlAX3uKXO9Nx/mQ2hu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ziN/BAAAA3QAAAA8AAAAAAAAAAAAAAAAAmAIAAGRycy9kb3du&#10;cmV2LnhtbFBLBQYAAAAABAAEAPUAAACGAwAAAAA=&#10;"/>
            </v:group>
            <v:rect id="Rectangle 726" o:spid="_x0000_s1148" style="position:absolute;top:43364;width:11131;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9cQA&#10;AADdAAAADwAAAGRycy9kb3ducmV2LnhtbERPTWvCQBC9C/0PyxS8iG6sICVmI0UoBhGksfU8ZMck&#10;mJ2N2W0S/323UOhtHu9zku1oGtFT52rLCpaLCARxYXXNpYLP8/v8FYTzyBoby6TgQQ626dMkwVjb&#10;gT+oz30pQgi7GBVU3rexlK6oyKBb2JY4cFfbGfQBdqXUHQ4h3DTyJYrW0mDNoaHClnYVFbf82ygY&#10;ilN/OR/38jS7ZJbv2X2Xfx2Umj6PbxsQnkb/L/5zZzrMX61X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m5fX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b</w:t>
                    </w:r>
                    <w:r>
                      <w:rPr>
                        <w:rFonts w:ascii="Times New Roman" w:hAnsi="Times New Roman"/>
                        <w:sz w:val="16"/>
                      </w:rPr>
                      <w:t>ắt đầu quy định</w:t>
                    </w:r>
                  </w:p>
                </w:txbxContent>
              </v:textbox>
            </v:rect>
            <v:group id="Group 727" o:spid="_x0000_s1149" style="position:absolute;left:11823;top:43891;width:2293;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vrvMUAAADdAAAADwAAAGRycy9kb3ducmV2LnhtbERPTWvCQBC9F/wPyxS8&#10;NZtoGyTNKiJVPIRCVSi9DdkxCWZnQ3abxH/fLRR6m8f7nHwzmVYM1LvGsoIkikEQl1Y3XCm4nPdP&#10;KxDOI2tsLZOCOznYrGcPOWbajvxBw8lXIoSwy1BB7X2XSenKmgy6yHbEgbva3qAPsK+k7nEM4aaV&#10;izhOpcGGQ0ONHe1qKm+nb6PgMOK4XSZvQ3G77u5f55f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b67zFAAAA3QAA&#10;AA8AAAAAAAAAAAAAAAAAqgIAAGRycy9kb3ducmV2LnhtbFBLBQYAAAAABAAEAPoAAACcAwAAAAA=&#10;">
              <v:shape id="AutoShape 728" o:spid="_x0000_s115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V8AAAADdAAAADwAAAGRycy9kb3ducmV2LnhtbERPTYvCMBC9L/gfwgje1lRlVapRRFC8&#10;WgWvQzM21WbSNlHrvzcLC3ubx/uc5bqzlXhS60vHCkbDBARx7nTJhYLzafc9B+EDssbKMSl4k4f1&#10;qve1xFS7Fx/pmYVCxBD2KSowIdSplD43ZNEPXU0cuatrLYYI20LqFl8x3FZynCRTabHk2GCwpq2h&#10;/J49rILJ+dackstsdNk3ptnjwx+yZq7UoN9tFiACdeFf/Oc+6Dh/Mv2B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QoFfAAAAA3QAAAA8AAAAAAAAAAAAAAAAA&#10;oQIAAGRycy9kb3ducmV2LnhtbFBLBQYAAAAABAAEAPkAAACOAwAAAAA=&#10;" strokeweight="1.5pt"/>
              <v:shape id="AutoShape 729" o:spid="_x0000_s115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O3MMA&#10;AADdAAAADwAAAGRycy9kb3ducmV2LnhtbERPTWvCQBC9C/0PyxR6000rppK6CVYqhF6kacHrkJ0m&#10;obuzIbua+O9doeBtHu9zNsVkjTjT4DvHCp4XCQji2umOGwU/3/v5GoQPyBqNY1JwIQ9F/jDbYKbd&#10;yF90rkIjYgj7DBW0IfSZlL5uyaJfuJ44cr9usBgiHBqpBxxjuDXyJUlSabHj2NBiT7uW6r/qZBWE&#10;8mI+u9Ec7OvH9jgu31clU6/U0+O0fQMRaAp38b+71HH+Mk3h9k08Qe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iO3MMAAADdAAAADwAAAAAAAAAAAAAAAACYAgAAZHJzL2Rv&#10;d25yZXYueG1sUEsFBgAAAAAEAAQA9QAAAIgDAAAAAA==&#10;"/>
            </v:group>
            <v:rect id="Rectangle 730" o:spid="_x0000_s1152" style="position:absolute;left:177;top:45173;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j9sQA&#10;AADdAAAADwAAAGRycy9kb3ducmV2LnhtbERPTWvCQBC9C/6HZQpeitnUgi0xq4hQDKUgjdXzkB2T&#10;0OxszK5J+u+7hYK3ebzPSTejaURPnastK3iKYhDEhdU1lwq+jm/zVxDOI2tsLJOCH3KwWU8nKSba&#10;DvxJfe5LEULYJaig8r5NpHRFRQZdZFviwF1sZ9AH2JVSdziEcNPIRRwvpcGaQ0OFLe0qKr7zm1Ew&#10;FIf+fPzYy8PjObN8za67/PSu1Oxh3K5AeBr9XfzvznSY/7x8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4/b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k</w:t>
                    </w:r>
                    <w:r>
                      <w:rPr>
                        <w:rFonts w:ascii="Times New Roman" w:hAnsi="Times New Roman"/>
                        <w:sz w:val="16"/>
                      </w:rPr>
                      <w:t>ết thúc quy định</w:t>
                    </w:r>
                  </w:p>
                </w:txbxContent>
              </v:textbox>
            </v:rect>
            <v:group id="Group 731" o:spid="_x0000_s1153" style="position:absolute;left:11861;top:45700;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shape id="AutoShape 732" o:spid="_x0000_s11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2qUsAAAADdAAAADwAAAGRycy9kb3ducmV2LnhtbERPTYvCMBC9L/gfwgje1lQFV6tRRFC8&#10;WgWvQzM21WbSNlHrvzcLC3ubx/uc5bqzlXhS60vHCkbDBARx7nTJhYLzafc9A+EDssbKMSl4k4f1&#10;qve1xFS7Fx/pmYVCxBD2KSowIdSplD43ZNEPXU0cuatrLYYI20LqFl8x3FZynCRTabHk2GCwpq2h&#10;/J49rILJ+dacksvP6LJvTLPHhz9kzUypQb/bLEAE6sK/+M990HH+ZDqH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qlLAAAAA3QAAAA8AAAAAAAAAAAAAAAAA&#10;oQIAAGRycy9kb3ducmV2LnhtbFBLBQYAAAAABAAEAPkAAACOAwAAAAA=&#10;" strokeweight="1.5pt"/>
              <v:shape id="AutoShape 733" o:spid="_x0000_s11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l7s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sIv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CXuxQAAAN0AAAAPAAAAAAAAAAAAAAAAAJgCAABkcnMv&#10;ZG93bnJldi54bWxQSwUGAAAAAAQABAD1AAAAigMAAAAA&#10;"/>
            </v:group>
            <v:rect id="Rectangle 734" o:spid="_x0000_s1156" style="position:absolute;left:190;top:47117;width:11132;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IxMQA&#10;AADdAAAADwAAAGRycy9kb3ducmV2LnhtbERPTWvCQBC9F/wPyxR6Ed1YoZboKiKIoQhirJ6H7JiE&#10;ZmdjdpvEf+8WhN7m8T5nsepNJVpqXGlZwWQcgSDOrC45V/B92o4+QTiPrLGyTAru5GC1HLwsMNa2&#10;4yO1qc9FCGEXo4LC+zqW0mUFGXRjWxMH7mobgz7AJpe6wS6Em0q+R9GHNFhyaCiwpk1B2U/6axR0&#10;2aG9nPY7eRheEsu35LZJz19Kvb326zkIT73/Fz/diQ7zp7MJ/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SMT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b</w:t>
                    </w:r>
                    <w:r>
                      <w:rPr>
                        <w:rFonts w:ascii="Times New Roman" w:hAnsi="Times New Roman"/>
                        <w:sz w:val="16"/>
                      </w:rPr>
                      <w:t>ắt đầu thực tế</w:t>
                    </w:r>
                  </w:p>
                </w:txbxContent>
              </v:textbox>
            </v:rect>
            <v:group id="Group 735" o:spid="_x0000_s1157" style="position:absolute;left:11874;top:47644;width:2292;height:806"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shape id="AutoShape 736" o:spid="_x0000_s115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LZcAAAADdAAAADwAAAGRycy9kb3ducmV2LnhtbERPTYvCMBC9L/gfwgje1tQtqHSNIsKK&#10;V6vgdWhmm2ozaZuo9d8bQfA2j/c5i1Vva3GjzleOFUzGCQjiwumKSwXHw9/3HIQPyBprx6TgQR5W&#10;y8HXAjPt7rynWx5KEUPYZ6jAhNBkUvrCkEU/dg1x5P5dZzFE2JVSd3iP4baWP0kylRYrjg0GG9oY&#10;Ki751SpIj+f2kJxmk9O2Ne0Wr36Xt3OlRsN+/QsiUB8+4rd7p+P8dJbC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sC2XAAAAA3QAAAA8AAAAAAAAAAAAAAAAA&#10;oQIAAGRycy9kb3ducmV2LnhtbFBLBQYAAAAABAAEAPkAAACOAwAAAAA=&#10;" strokeweight="1.5pt"/>
              <v:shape id="AutoShape 737" o:spid="_x0000_s115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8j7cMA&#10;AADdAAAADwAAAGRycy9kb3ducmV2LnhtbERPTWvCQBC9F/oflil4qxu1VUmzERULwYtoC16H7DQJ&#10;7s6G7Griv+8WhN7m8T4nWw3WiBt1vnGsYDJOQBCXTjdcKfj++nxdgvABWaNxTAru5GGVPz9lmGrX&#10;85Fup1CJGMI+RQV1CG0qpS9rsujHriWO3I/rLIYIu0rqDvsYbo2cJslcWmw4NtTY0ram8nK6WgWh&#10;uJt905uDXezW5362eS+YWqVGL8P6A0SgIfyLH+5Cx/mzxRv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8j7cMAAADdAAAADwAAAAAAAAAAAAAAAACYAgAAZHJzL2Rv&#10;d25yZXYueG1sUEsFBgAAAAAEAAQA9QAAAIgDAAAAAA==&#10;"/>
            </v:group>
            <v:rect id="Rectangle 738" o:spid="_x0000_s1160" style="position:absolute;left:177;top:48564;width:11132;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Ox8QA&#10;AADdAAAADwAAAGRycy9kb3ducmV2LnhtbERPTWvCQBC9C/0PyxS8SN1UsS2pqxShGEQQY+t5yE6T&#10;0OxszK5J/PeuIHibx/uc+bI3lWipcaVlBa/jCARxZnXJuYKfw/fLBwjnkTVWlknBhRwsF0+DOcba&#10;drynNvW5CCHsYlRQeF/HUrqsIINubGviwP3ZxqAPsMmlbrAL4aaSkyh6kwZLDg0F1rQqKPtPz0ZB&#10;l+3a42G7lrvRMbF8Sk6r9Hej1PC5//oE4an3D/Hdnegwf/o+g9s34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aTsfEAAAA3QAAAA8AAAAAAAAAAAAAAAAAmAIAAGRycy9k&#10;b3ducmV2LnhtbFBLBQYAAAAABAAEAPUAAACJAwAAAAA=&#10;" filled="f" stroked="f">
              <v:textbox>
                <w:txbxContent>
                  <w:p w:rsidR="006C1EE4" w:rsidRPr="00C84B40" w:rsidRDefault="006C1EE4" w:rsidP="00AB40E3">
                    <w:pPr>
                      <w:ind w:left="-180" w:right="-144"/>
                      <w:jc w:val="right"/>
                      <w:rPr>
                        <w:rFonts w:ascii="Times New Roman" w:hAnsi="Times New Roman"/>
                        <w:sz w:val="16"/>
                      </w:rPr>
                    </w:pPr>
                    <w:r>
                      <w:rPr>
                        <w:sz w:val="16"/>
                      </w:rPr>
                      <w:t>Ngày k</w:t>
                    </w:r>
                    <w:r>
                      <w:rPr>
                        <w:rFonts w:ascii="Times New Roman" w:hAnsi="Times New Roman"/>
                        <w:sz w:val="16"/>
                      </w:rPr>
                      <w:t>ết thúc thực tế</w:t>
                    </w:r>
                  </w:p>
                </w:txbxContent>
              </v:textbox>
            </v:rect>
            <v:group id="Group 739" o:spid="_x0000_s1161" style="position:absolute;left:11861;top:49091;width:2293;height:807"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AutoShape 740" o:spid="_x0000_s116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cNZsAAAADdAAAADwAAAGRycy9kb3ducmV2LnhtbERPTYvCMBC9C/6HMII3TV1hK12jiLDi&#10;1Sp4HZrZptpM2iZq/fdmQfA2j/c5y3Vva3GnzleOFcymCQjiwumKSwWn4+9kAcIHZI21Y1LwJA/r&#10;1XCwxEy7Bx/onodSxBD2GSowITSZlL4wZNFPXUMcuT/XWQwRdqXUHT5iuK3lV5J8S4sVxwaDDW0N&#10;Fdf8ZhXMT5f2mJzT2XnXmnaHN7/P24VS41G/+QERqA8f8du913H+PE3h/5t4gl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XDWbAAAAA3QAAAA8AAAAAAAAAAAAAAAAA&#10;oQIAAGRycy9kb3ducmV2LnhtbFBLBQYAAAAABAAEAPkAAACOAwAAAAA=&#10;" strokeweight="1.5pt"/>
              <v:shape id="AutoShape 741" o:spid="_x0000_s116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Ip6MUA&#10;AADdAAAADwAAAGRycy9kb3ducmV2LnhtbESPT2vCQBDF7wW/wzKCt7pRaS2pq2hRCL0U/0CvQ3aa&#10;BHdnQ3Zr4rd3DoXeZnhv3vvNajN4p27UxSawgdk0A0VcBttwZeByPjy/gYoJ2aILTAbuFGGzHj2t&#10;MLeh5yPdTqlSEsIxRwN1Sm2udSxr8hinoSUW7Sd0HpOsXaVth72Ee6fnWfaqPTYsDTW29FFTeT39&#10;egOpuLvPpndffrnffveL3UvB1BozGQ/bd1CJhvRv/rsurOAvloIr38gI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inoxQAAAN0AAAAPAAAAAAAAAAAAAAAAAJgCAABkcnMv&#10;ZG93bnJldi54bWxQSwUGAAAAAAQABAD1AAAAigMAAAAA&#10;"/>
            </v:group>
            <v:rect id="Rectangle 742" o:spid="_x0000_s1164" style="position:absolute;left:37909;top:34759;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1cUA&#10;AADdAAAADwAAAGRycy9kb3ducmV2LnhtbERPS2sCMRC+F/wPYYTearYPfKxGaQuFPXjQbUG8DZvp&#10;PtxMliS66783QqG3+fies9oMphUXcr62rOB5koAgLqyuuVTw8/31NAfhA7LG1jIpuJKHzXr0sMJU&#10;2573dMlDKWII+xQVVCF0qZS+qMign9iOOHK/1hkMEbpSaod9DDetfEmSqTRYc2yosKPPiopTfjYK&#10;+mZ7Ojf98cPlISumh3nW7K5vSj2Oh/cliEBD+Bf/uTMd57/OFnD/Jp4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P/VxQAAAN0AAAAPAAAAAAAAAAAAAAAAAJgCAABkcnMv&#10;ZG93bnJldi54bWxQSwUGAAAAAAQABAD1AAAAigMAAAAA&#10;" fillcolor="#c2d69b" strokecolor="#c2d69b">
              <v:textbox>
                <w:txbxContent>
                  <w:p w:rsidR="006C1EE4" w:rsidRPr="00DE2D8B" w:rsidRDefault="006C1EE4" w:rsidP="00AB40E3">
                    <w:pPr>
                      <w:ind w:right="-43"/>
                      <w:jc w:val="center"/>
                      <w:rPr>
                        <w:rFonts w:ascii="Times New Roman" w:hAnsi="Times New Roman"/>
                        <w:sz w:val="20"/>
                      </w:rPr>
                    </w:pPr>
                    <w:r>
                      <w:rPr>
                        <w:sz w:val="20"/>
                      </w:rPr>
                      <w:t>Đ</w:t>
                    </w:r>
                    <w:r>
                      <w:rPr>
                        <w:rFonts w:ascii="Times New Roman" w:hAnsi="Times New Roman"/>
                        <w:sz w:val="20"/>
                      </w:rPr>
                      <w:t>ợt thi</w:t>
                    </w:r>
                  </w:p>
                </w:txbxContent>
              </v:textbox>
            </v:rect>
            <v:shape id="AutoShape 743" o:spid="_x0000_s1165" type="#_x0000_t110" style="position:absolute;left:23983;top:34131;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Vc8UA&#10;AADdAAAADwAAAGRycy9kb3ducmV2LnhtbESPQWvCQBCF74X+h2UKvdWNSjWkriJCaK9GEbwN2WkS&#10;zM6G7JrE/vrOodDbDO/Ne99sdpNr1UB9aDwbmM8SUMSltw1XBs6n/C0FFSKyxdYzGXhQgN32+WmD&#10;mfUjH2koYqUkhEOGBuoYu0zrUNbkMMx8Ryzat+8dRln7StseRwl3rV4kyUo7bFgaauzoUFN5K+7O&#10;wOH9ONjic3Xhn/y6Xp7OY/5I98a8vkz7D1CRpvhv/rv+soK/TIVf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NVzxQAAAN0AAAAPAAAAAAAAAAAAAAAAAJgCAABkcnMv&#10;ZG93bnJldi54bWxQSwUGAAAAAAQABAD1AAAAigMAAAAA&#10;" fillcolor="#c6d9f1">
              <v:textbox>
                <w:txbxContent>
                  <w:p w:rsidR="006C1EE4" w:rsidRPr="00331D6A" w:rsidRDefault="006C1EE4" w:rsidP="00AB40E3">
                    <w:pPr>
                      <w:ind w:left="-180" w:right="-126"/>
                      <w:jc w:val="center"/>
                      <w:rPr>
                        <w:rFonts w:ascii="Times New Roman" w:hAnsi="Times New Roman"/>
                        <w:sz w:val="18"/>
                      </w:rPr>
                    </w:pPr>
                    <w:r>
                      <w:rPr>
                        <w:sz w:val="18"/>
                      </w:rPr>
                      <w:t>Thu</w:t>
                    </w:r>
                    <w:r>
                      <w:rPr>
                        <w:rFonts w:ascii="Times New Roman" w:hAnsi="Times New Roman"/>
                        <w:sz w:val="18"/>
                      </w:rPr>
                      <w:t>ộc về</w:t>
                    </w:r>
                  </w:p>
                </w:txbxContent>
              </v:textbox>
            </v:shape>
            <v:shape id="AutoShape 744" o:spid="_x0000_s1166" type="#_x0000_t32" style="position:absolute;left:17608;top:35890;width:6375;height:22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dArsAAAADdAAAADwAAAGRycy9kb3ducmV2LnhtbERPTYvCMBC9L/gfwgh7W9OuoKUaZREU&#10;r1sFr0MzNnWbSdtErf/eLAje5vE+Z7kebCNu1PvasYJ0koAgLp2uuVJwPGy/MhA+IGtsHJOCB3lY&#10;r0YfS8y1u/Mv3YpQiRjCPkcFJoQ2l9KXhiz6iWuJI3d2vcUQYV9J3eM9httGfifJTFqsOTYYbGlj&#10;qPwrrlbB9HjpDslpnp52nel2ePX7osuU+hwPPwsQgYbwFr/cex3nT7MU/r+JJ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nQK7AAAAA3QAAAA8AAAAAAAAAAAAAAAAA&#10;oQIAAGRycy9kb3ducmV2LnhtbFBLBQYAAAAABAAEAPkAAACOAwAAAAA=&#10;" strokeweight="1.5pt"/>
            <v:shape id="AutoShape 745" o:spid="_x0000_s1167" type="#_x0000_t32" style="position:absolute;left:32054;top:35883;width:5855;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e2cAAAADdAAAADwAAAGRycy9kb3ducmV2LnhtbERPTYvCMBC9L/gfwgh7W1MVtHSNIsKK&#10;V6vgdWhmm2ozaZuo9d8bQfA2j/c5i1Vva3GjzleOFYxHCQjiwumKSwXHw99PCsIHZI21Y1LwIA+r&#10;5eBrgZl2d97TLQ+liCHsM1RgQmgyKX1hyKIfuYY4cv+usxgi7EqpO7zHcFvLSZLMpMWKY4PBhjaG&#10;ikt+tQqmx3N7SE7z8WnbmnaLV7/L21Sp72G//gURqA8f8du903H+NJ3A65t4gl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13tnAAAAA3QAAAA8AAAAAAAAAAAAAAAAA&#10;oQIAAGRycy9kb3ducmV2LnhtbFBLBQYAAAAABAAEAPkAAACOAwAAAAA=&#10;" strokeweight="1.5pt"/>
            <v:rect id="Rectangle 746" o:spid="_x0000_s1168" style="position:absolute;left:15601;top:47294;width:9062;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4GMQA&#10;AADdAAAADwAAAGRycy9kb3ducmV2LnhtbERPS2vCQBC+F/oflil4q5vWIiF1FVsQcvBQY6H0NmTH&#10;PMzOht3VxH/vCoK3+fies1iNphNncr6xrOBtmoAgLq1uuFLwu9+8piB8QNbYWSYFF/KwWj4/LTDT&#10;duAdnYtQiRjCPkMFdQh9JqUvazLop7YnjtzBOoMhQldJ7XCI4aaT70kylwYbjg019vRdU3ksTkbB&#10;0G6Pp3b4/3JFyMv5X5q3P5cPpSYv4/oTRKAxPMR3d67j/Fk6g9s38QS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uBjEAAAA3QAAAA8AAAAAAAAAAAAAAAAAmAIAAGRycy9k&#10;b3ducmV2LnhtbFBLBQYAAAAABAAEAPUAAACJAwAAAAA=&#10;" fillcolor="#c2d69b" strokecolor="#c2d69b">
              <v:textbox>
                <w:txbxContent>
                  <w:p w:rsidR="006C1EE4" w:rsidRPr="0004123E" w:rsidRDefault="006C1EE4" w:rsidP="00AB40E3">
                    <w:pPr>
                      <w:ind w:right="-43"/>
                      <w:jc w:val="center"/>
                      <w:rPr>
                        <w:rFonts w:ascii="Times New Roman" w:hAnsi="Times New Roman"/>
                        <w:sz w:val="20"/>
                      </w:rPr>
                    </w:pPr>
                    <w:r>
                      <w:rPr>
                        <w:sz w:val="20"/>
                      </w:rPr>
                      <w:t>Ghi chú</w:t>
                    </w:r>
                  </w:p>
                </w:txbxContent>
              </v:textbox>
            </v:rect>
            <v:shape id="AutoShape 747" o:spid="_x0000_s1169" type="#_x0000_t110" style="position:absolute;left:16027;top:40589;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TcMMA&#10;AADdAAAADwAAAGRycy9kb3ducmV2LnhtbERPS2vCQBC+F/wPywje6sZHNaSuIkLQq1EEb0N2mgSz&#10;syG7JrG/vlso9DYf33M2u8HUoqPWVZYVzKYRCOLc6ooLBddL+h6DcB5ZY22ZFLzIwW47ettgom3P&#10;Z+oyX4gQwi5BBaX3TSKly0sy6Ka2IQ7cl20N+gDbQuoW+xBuajmPopU0WHFoKLGhQ0n5I3saBYeP&#10;c6ez4+rG3+l9vbhc+/QV75WajIf9JwhPg/8X/7lPOsxfxEv4/Sa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vTcMMAAADdAAAADwAAAAAAAAAAAAAAAACYAgAAZHJzL2Rv&#10;d25yZXYueG1sUEsFBgAAAAAEAAQA9QAAAIgDAAAAAA==&#10;" fillcolor="#c6d9f1">
              <v:textbox>
                <w:txbxContent>
                  <w:p w:rsidR="006C1EE4" w:rsidRPr="00880231" w:rsidRDefault="006C1EE4" w:rsidP="00AB40E3">
                    <w:pPr>
                      <w:ind w:left="-180" w:right="-126"/>
                      <w:jc w:val="center"/>
                      <w:rPr>
                        <w:rFonts w:ascii="Times New Roman" w:hAnsi="Times New Roman"/>
                        <w:sz w:val="18"/>
                      </w:rPr>
                    </w:pPr>
                    <w:r>
                      <w:rPr>
                        <w:sz w:val="18"/>
                      </w:rPr>
                      <w:t>có</w:t>
                    </w:r>
                  </w:p>
                </w:txbxContent>
              </v:textbox>
            </v:shape>
            <v:shape id="AutoShape 748" o:spid="_x0000_s1170" type="#_x0000_t32" style="position:absolute;left:17608;top:36118;width:2458;height:447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N54MMAAADdAAAADwAAAGRycy9kb3ducmV2LnhtbERPS0sDMRC+C/6HMII3O2ulpWybFhFE&#10;kQrax6G3YTPdLN1MliRut/++EQRv8/E9Z7EaXKt6DrHxouFxVIBiqbxppNaw274+zEDFRGKo9cIa&#10;Lhxhtby9WVBp/Fm+ud+kWuUQiSVpsCl1JWKsLDuKI9+xZO7og6OUYajRBDrncNfiuCim6KiR3GCp&#10;4xfL1Wnz4zTQJ9qv4s0euvFH6O36gPspotb3d8PzHFTiIf2L/9zvJs9/mk3g95t8Ai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jeeDDAAAA3QAAAA8AAAAAAAAAAAAA&#10;AAAAoQIAAGRycy9kb3ducmV2LnhtbFBLBQYAAAAABAAEAPkAAACRAwAAAAA=&#10;" strokeweight="1.5pt"/>
            <v:shape id="AutoShape 749" o:spid="_x0000_s1171" type="#_x0000_t32" style="position:absolute;left:20066;top:44100;width:69;height:3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4R9L4AAADdAAAADwAAAGRycy9kb3ducmV2LnhtbERPvQrCMBDeBd8hnOCmqQoi1SgqCC4O&#10;/ixuR3M2xeZSm1jr2xtBcLuP7/cWq9aWoqHaF44VjIYJCOLM6YJzBZfzbjAD4QOyxtIxKXiTh9Wy&#10;21lgqt2Lj9ScQi5iCPsUFZgQqlRKnxmy6IeuIo7czdUWQ4R1LnWNrxhuSzlOkqm0WHBsMFjR1lB2&#10;Pz2tAltp+zg4o6/3YlJuaH9bb5JGqX6vXc9BBGrDX/xz73WcP5lN4ftNPEE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lLhH0vgAAAN0AAAAPAAAAAAAAAAAAAAAAAKEC&#10;AABkcnMvZG93bnJldi54bWxQSwUGAAAAAAQABAD5AAAAjAMAAAAA&#10;" strokeweight="1.5pt"/>
            <v:group id="Group 750" o:spid="_x0000_s1172" style="position:absolute;left:24663;top:4809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DsdSfCAAAA3QAAAA8A&#10;AAAAAAAAAAAAAAAAqgIAAGRycy9kb3ducmV2LnhtbFBLBQYAAAAABAAEAPoAAACZAwAAAAA=&#10;">
              <v:shape id="AutoShape 751" o:spid="_x0000_s117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3pM8QAAADdAAAADwAAAGRycy9kb3ducmV2LnhtbESPQWvCQBCF70L/wzJCb7qxgg2pq0ih&#10;4tUoeB2y02za7GySXTX9985B6G2G9+a9b9bb0bfqRkNsAhtYzDNQxFWwDdcGzqevWQ4qJmSLbWAy&#10;8EcRtpuXyRoLG+58pFuZaiUhHAs04FLqCq1j5chjnIeOWLTvMHhMsg61tgPeJdy3+i3LVtpjw9Lg&#10;sKNPR9VvefUGluef/pRd3heXfe/6PV7joexzY16n4+4DVKIx/Zuf1wcr+MtccOUbGUFv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ekzxAAAAN0AAAAPAAAAAAAAAAAA&#10;AAAAAKECAABkcnMvZG93bnJldi54bWxQSwUGAAAAAAQABAD5AAAAkgMAAAAA&#10;" strokeweight="1.5pt"/>
              <v:shape id="AutoShape 752" o:spid="_x0000_s117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v8VMMA&#10;AADdAAAADwAAAGRycy9kb3ducmV2LnhtbERPTWvCQBC9F/oflil4qxuVVk2zERULwYtoC16H7DQJ&#10;7s6G7Griv+8WhN7m8T4nWw3WiBt1vnGsYDJOQBCXTjdcKfj++nxdgPABWaNxTAru5GGVPz9lmGrX&#10;85Fup1CJGMI+RQV1CG0qpS9rsujHriWO3I/rLIYIu0rqDvsYbo2cJsm7tNhwbKixpW1N5eV0tQpC&#10;cTf7pjcHO9+tz/1s81YwtUqNXob1B4hAQ/gXP9yFjvNniyX8fRN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v8VMMAAADdAAAADwAAAAAAAAAAAAAAAACYAgAAZHJzL2Rv&#10;d25yZXYueG1sUEsFBgAAAAAEAAQA9QAAAIgDAAAAAA==&#10;"/>
            </v:group>
            <v:rect id="Rectangle 753" o:spid="_x0000_s1175" style="position:absolute;left:26955;top:47040;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LpccA&#10;AADdAAAADwAAAGRycy9kb3ducmV2LnhtbESPT0vDQBDF7wW/wzKCF2k3KohNuy1SEIMUiumf85Cd&#10;JsHsbJpdk/jtnUOhtxnem/d+s1yPrlE9daH2bOBploAiLrytuTRw2H9M30CFiGyx8UwG/ijAenU3&#10;WWJq/cDf1OexVBLCIUUDVYxtqnUoKnIYZr4lFu3sO4dR1q7UtsNBwl2jn5PkVTusWRoqbGlTUfGT&#10;/zoDQ7HrT/vtp949njLPl+yyyY9fxjzcj+8LUJHGeDNfrzMr+C9z4ZdvZAS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hC6XHAAAA3QAAAA8AAAAAAAAAAAAAAAAAmAIAAGRy&#10;cy9kb3ducmV2LnhtbFBLBQYAAAAABAAEAPUAAACMAwAAAAA=&#10;" filled="f" stroked="f">
              <v:textbox>
                <w:txbxContent>
                  <w:p w:rsidR="006C1EE4" w:rsidRPr="00331D6A" w:rsidRDefault="006C1EE4" w:rsidP="00AB40E3">
                    <w:pPr>
                      <w:ind w:left="-90" w:right="-144"/>
                      <w:rPr>
                        <w:rFonts w:ascii="Times New Roman" w:hAnsi="Times New Roman"/>
                        <w:sz w:val="20"/>
                      </w:rPr>
                    </w:pPr>
                    <w:r>
                      <w:rPr>
                        <w:sz w:val="20"/>
                      </w:rPr>
                      <w:t>N</w:t>
                    </w:r>
                    <w:r>
                      <w:rPr>
                        <w:rFonts w:ascii="Times New Roman" w:hAnsi="Times New Roman"/>
                        <w:sz w:val="20"/>
                      </w:rPr>
                      <w:t>ội dung</w:t>
                    </w:r>
                  </w:p>
                </w:txbxContent>
              </v:textbox>
            </v:rect>
            <v:shape id="AutoShape 754" o:spid="_x0000_s1176" type="#_x0000_t110" style="position:absolute;left:38398;top:41186;width:8071;height:3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mNcIA&#10;AADdAAAADwAAAGRycy9kb3ducmV2LnhtbERPTYvCMBC9L/gfwgh7W1MVXa1GEaG4V6sseBuasS02&#10;k9Jk2+qv3wiCt3m8z1lve1OJlhpXWlYwHkUgiDOrS84VnE/J1wKE88gaK8uk4E4OtpvBxxpjbTs+&#10;Upv6XIQQdjEqKLyvYyldVpBBN7I1ceCutjHoA2xyqRvsQrip5CSK5tJgyaGhwJr2BWW39M8o2M+O&#10;rU4P819+JJfv6encJffFTqnPYb9bgfDU+7f45f7RYf50OYbnN+EE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eY1wgAAAN0AAAAPAAAAAAAAAAAAAAAAAJgCAABkcnMvZG93&#10;bnJldi54bWxQSwUGAAAAAAQABAD1AAAAhwMAAAAA&#10;" fillcolor="#c6d9f1">
              <v:textbox>
                <w:txbxContent>
                  <w:p w:rsidR="006C1EE4" w:rsidRPr="00DF019C" w:rsidRDefault="006C1EE4" w:rsidP="00AB40E3">
                    <w:pPr>
                      <w:ind w:left="-180" w:right="-146"/>
                      <w:jc w:val="center"/>
                      <w:rPr>
                        <w:rFonts w:ascii="Times New Roman" w:hAnsi="Times New Roman"/>
                        <w:sz w:val="16"/>
                      </w:rPr>
                    </w:pPr>
                    <w:r w:rsidRPr="00DF019C">
                      <w:rPr>
                        <w:sz w:val="16"/>
                      </w:rPr>
                      <w:t>Dành cho</w:t>
                    </w:r>
                  </w:p>
                  <w:p w:rsidR="006C1EE4" w:rsidRPr="00331D6A" w:rsidRDefault="006C1EE4" w:rsidP="00AB40E3"/>
                </w:txbxContent>
              </v:textbox>
            </v:shape>
            <v:rect id="Rectangle 755" o:spid="_x0000_s1177" style="position:absolute;left:37852;top:47294;width:9061;height:2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SLXsUA&#10;AADdAAAADwAAAGRycy9kb3ducmV2LnhtbERPS2vCQBC+F/wPyxR6q5tqkZi6ii0IOfRQU0G8Ddlp&#10;HmZnw+5q4r/vFoTe5uN7zmozmk5cyfnGsoKXaQKCuLS64UrB4Xv3nILwAVljZ5kU3MjDZj15WGGm&#10;7cB7uhahEjGEfYYK6hD6TEpf1mTQT21PHLkf6wyGCF0ltcMhhptOzpJkIQ02HBtq7OmjpvJcXIyC&#10;of08X9rh9O6KkJeLY5q3X7dXpZ4ex+0biEBj+Bff3bmO8+fLGfx9E0+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1ItexQAAAN0AAAAPAAAAAAAAAAAAAAAAAJgCAABkcnMv&#10;ZG93bnJldi54bWxQSwUGAAAAAAQABAD1AAAAigMAAAAA&#10;" fillcolor="#c2d69b" strokecolor="#c2d69b">
              <v:textbox>
                <w:txbxContent>
                  <w:p w:rsidR="006C1EE4" w:rsidRPr="006767A2" w:rsidRDefault="006C1EE4" w:rsidP="00AB40E3">
                    <w:pPr>
                      <w:ind w:right="-43"/>
                      <w:jc w:val="center"/>
                      <w:rPr>
                        <w:rFonts w:ascii="Times New Roman" w:hAnsi="Times New Roman"/>
                        <w:sz w:val="20"/>
                      </w:rPr>
                    </w:pPr>
                    <w:r>
                      <w:rPr>
                        <w:sz w:val="20"/>
                      </w:rPr>
                      <w:t>Ch</w:t>
                    </w:r>
                    <w:r>
                      <w:rPr>
                        <w:rFonts w:ascii="Times New Roman" w:hAnsi="Times New Roman"/>
                        <w:sz w:val="20"/>
                      </w:rPr>
                      <w:t>ứng chỉ</w:t>
                    </w:r>
                  </w:p>
                </w:txbxContent>
              </v:textbox>
            </v:rect>
            <v:group id="Group 756" o:spid="_x0000_s1178" style="position:absolute;left:46970;top:47383;width:2293;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oO5fnCAAAA3QAAAA8A&#10;AAAAAAAAAAAAAAAAqgIAAGRycy9kb3ducmV2LnhtbFBLBQYAAAAABAAEAPoAAACZAwAAAAA=&#10;">
              <v:shape id="AutoShape 757" o:spid="_x0000_s117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l168EAAADdAAAADwAAAGRycy9kb3ducmV2LnhtbERPS4vCMBC+C/sfwix401RdfFSjLILi&#10;1Sp4HZqxqdtM2iZq999vFgRv8/E9Z7XpbCUe1PrSsYLRMAFBnDtdcqHgfNoN5iB8QNZYOSYFv+Rh&#10;s/7orTDV7slHemShEDGEfYoKTAh1KqXPDVn0Q1cTR+7qWoshwraQusVnDLeVHCfJVFosOTYYrGlr&#10;KP/J7lbB5HxrTsllNrrsG9Ps8e4PWTNXqv/ZfS9BBOrCW/xyH3ScP1l8wf838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CXXrwQAAAN0AAAAPAAAAAAAAAAAAAAAA&#10;AKECAABkcnMvZG93bnJldi54bWxQSwUGAAAAAAQABAD5AAAAjwMAAAAA&#10;" strokeweight="1.5pt"/>
              <v:shape id="AutoShape 758" o:spid="_x0000_s118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DXsMA&#10;AADdAAAADwAAAGRycy9kb3ducmV2LnhtbERP22oCMRB9F/oPYQp9q9laFV03Sim0FAuCF/B13Ew3&#10;y24mS5Lq+vemUPBtDuc6xaq3rTiTD7VjBS/DDARx6XTNlYLD/uN5BiJEZI2tY1JwpQCr5cOgwFy7&#10;C2/pvIuVSCEcclRgYuxyKUNpyGIYuo44cT/OW4wJ+kpqj5cUbls5yrKptFhzajDY0buhstn9WgVx&#10;4r+bo0V5HH2exuX61G+wNko9PfZvCxCR+ngX/7u/dJr/Op/A3zfp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wDXsMAAADdAAAADwAAAAAAAAAAAAAAAACYAgAAZHJzL2Rv&#10;d25yZXYueG1sUEsFBgAAAAAEAAQA9QAAAIgDAAAAAA==&#10;" fillcolor="#272727"/>
            </v:group>
            <v:rect id="Rectangle 759" o:spid="_x0000_s1181" style="position:absolute;left:48609;top:48590;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2SsQA&#10;AADdAAAADwAAAGRycy9kb3ducmV2LnhtbERPTWvCQBC9C/6HZQpeitnUgrQxq4hQDKUgjdXzkB2T&#10;0OxszK5J+u+7hYK3ebzPSTejaURPnastK3iKYhDEhdU1lwq+jm/zFxDOI2tsLJOCH3KwWU8nKSba&#10;DvxJfe5LEULYJaig8r5NpHRFRQZdZFviwF1sZ9AH2JVSdziEcNPIRRwvpcGaQ0OFLe0qKr7zm1Ew&#10;FIf+fPzYy8PjObN8za67/PSu1Oxh3K5AeBr9XfzvznSY//y6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ENkrEAAAA3QAAAA8AAAAAAAAAAAAAAAAAmAIAAGRycy9k&#10;b3ducmV2LnhtbFBLBQYAAAAABAAEAPUAAACJAwAAAAA=&#10;" filled="f" stroked="f">
              <v:textbox>
                <w:txbxContent>
                  <w:p w:rsidR="006C1EE4" w:rsidRPr="00331D6A" w:rsidRDefault="006C1EE4" w:rsidP="00AB40E3">
                    <w:pPr>
                      <w:ind w:left="-90" w:right="-144"/>
                      <w:rPr>
                        <w:rFonts w:ascii="Times New Roman" w:hAnsi="Times New Roman"/>
                        <w:sz w:val="20"/>
                      </w:rPr>
                    </w:pPr>
                    <w:r>
                      <w:rPr>
                        <w:sz w:val="20"/>
                      </w:rPr>
                      <w:t>Tên ch</w:t>
                    </w:r>
                    <w:r>
                      <w:rPr>
                        <w:rFonts w:ascii="Times New Roman" w:hAnsi="Times New Roman"/>
                        <w:sz w:val="20"/>
                      </w:rPr>
                      <w:t>ứng chỉ</w:t>
                    </w:r>
                  </w:p>
                </w:txbxContent>
              </v:textbox>
            </v:rect>
            <v:shape id="AutoShape 760" o:spid="_x0000_s1182" type="#_x0000_t32" style="position:absolute;left:42437;top:37001;width:6;height:418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rnMAAAADdAAAADwAAAGRycy9kb3ducmV2LnhtbERPTYvCMBC9L/gfwgje1lSFVatRRFC8&#10;WgWvQzM21WbSNlHrvzcLC3ubx/uc5bqzlXhS60vHCkbDBARx7nTJhYLzafc9A+EDssbKMSl4k4f1&#10;qve1xFS7Fx/pmYVCxBD2KSowIdSplD43ZNEPXU0cuatrLYYI20LqFl8x3FZynCQ/0mLJscFgTVtD&#10;+T17WAWT8605JZfp6LJvTLPHhz9kzUypQb/bLEAE6sK/+M990HH+ZD6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b65zAAAAA3QAAAA8AAAAAAAAAAAAAAAAA&#10;oQIAAGRycy9kb3ducmV2LnhtbFBLBQYAAAAABAAEAPkAAACOAwAAAAA=&#10;" strokeweight="1.5pt"/>
            <v:shape id="AutoShape 761" o:spid="_x0000_s1183" type="#_x0000_t32" style="position:absolute;left:42386;top:44697;width:51;height:25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7sUAAADdAAAADwAAAGRycy9kb3ducmV2LnhtbESPQW/CMAyF70j7D5En7QYpQ9qgI62m&#10;SUNcKUhcrcZrujVO2wTo/j0+TNrN1nt+7/O2nHynrjTGNrCB5SIDRVwH23Jj4HT8nK9BxYRssQtM&#10;Bn4pQlk8zLaY23DjA12r1CgJ4ZijAZdSn2sda0ce4yL0xKJ9hdFjknVstB3xJuG+089Z9qI9tiwN&#10;Dnv6cFT/VBdvYHX6Ho7Z+XV53g1u2OEl7qthbczT4/T+BirRlP7Nf9d7K/irjeDKNzKC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R/7sUAAADdAAAADwAAAAAAAAAA&#10;AAAAAAChAgAAZHJzL2Rvd25yZXYueG1sUEsFBgAAAAAEAAQA+QAAAJMDAAAAAA==&#10;" strokeweight="1.5pt"/>
            <v:rect id="Rectangle 762" o:spid="_x0000_s1184" style="position:absolute;left:19462;top:6038;width:3080;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iOMQA&#10;AADdAAAADwAAAGRycy9kb3ducmV2LnhtbERPTWvCQBC9C/0PyxR6kbppBdHUVYogBhHE2HoestMk&#10;NDsbs2sS/70rCN7m8T5nvuxNJVpqXGlZwccoAkGcWV1yruDnuH6fgnAeWWNlmRRcycFy8TKYY6xt&#10;xwdqU5+LEMIuRgWF93UspcsKMuhGtiYO3J9tDPoAm1zqBrsQbir5GUUTabDk0FBgTauCsv/0YhR0&#10;2b49HXcbuR+eEsvn5LxKf7dKvb32318gPPX+KX64Ex3mj2cz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bojjEAAAA3QAAAA8AAAAAAAAAAAAAAAAAmAIAAGRycy9k&#10;b3ducmV2LnhtbFBLBQYAAAAABAAEAPUAAACJAwAAAAA=&#10;" filled="f" stroked="f">
              <v:textbox>
                <w:txbxContent>
                  <w:p w:rsidR="006C1EE4" w:rsidRPr="00876425" w:rsidRDefault="006C1EE4" w:rsidP="00AB40E3">
                    <w:pPr>
                      <w:ind w:left="-90" w:right="-144"/>
                      <w:jc w:val="right"/>
                      <w:rPr>
                        <w:rFonts w:ascii="Times New Roman" w:hAnsi="Times New Roman"/>
                        <w:sz w:val="20"/>
                      </w:rPr>
                    </w:pPr>
                    <w:r>
                      <w:rPr>
                        <w:sz w:val="20"/>
                      </w:rPr>
                      <w:t>(t,e)</w:t>
                    </w:r>
                  </w:p>
                </w:txbxContent>
              </v:textbox>
            </v:rect>
            <v:rect id="Rectangle 763" o:spid="_x0000_s1185" style="position:absolute;left:25800;top:1511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TR8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T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FTR8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64" o:spid="_x0000_s1186" style="position:absolute;left:25800;top:2211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323MQA&#10;AADdAAAADwAAAGRycy9kb3ducmV2LnhtbERPTWvCQBC9C/0PyxS8iG4spZSYjRShNEhBmlTPQ3ZM&#10;QrOzMbtN0n/fFQRv83ifk2wn04qBetdYVrBeRSCIS6sbrhR8F+/LVxDOI2tsLZOCP3KwTR9mCcba&#10;jvxFQ+4rEULYxaig9r6LpXRlTQbdynbEgTvb3qAPsK+k7nEM4aaVT1H0Ig02HBpq7GhXU/mT/xoF&#10;Y3kYTsXnhzwsTpnlS3bZ5ce9UvPH6W0DwtPk7+KbO9Nh/nO0hus34QS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9tz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5" o:spid="_x0000_s1187" style="position:absolute;left:31648;top:24104;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oq8QA&#10;AADdAAAADwAAAGRycy9kb3ducmV2LnhtbERPTWvCQBC9C/0PyxR6Ed1URErMRopQGkpBTKrnITsm&#10;odnZmN0m6b93CwVv83ifk+wm04qBetdYVvC8jEAQl1Y3XCn4Kt4WLyCcR9bYWiYFv+Rglz7MEoy1&#10;HflIQ+4rEULYxaig9r6LpXRlTQbd0nbEgbvY3qAPsK+k7nEM4aaVqyjaSIMNh4YaO9rXVH7nP0bB&#10;WB6Gc/H5Lg/zc2b5ml33+elDqafH6XULwtPk7+J/d6bD/H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aKv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6" o:spid="_x0000_s1188" style="position:absolute;left:42386;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NMMMA&#10;AADdAAAADwAAAGRycy9kb3ducmV2LnhtbERPTWvCQBC9C/6HZYReim6sIpK6igiloQhitJ6H7DQJ&#10;zc7G7DaJ/94VCt7m8T5ntelNJVpqXGlZwXQSgSDOrC45V3A+fYyXIJxH1lhZJgU3crBZDwcrjLXt&#10;+Eht6nMRQtjFqKDwvo6ldFlBBt3E1sSB+7GNQR9gk0vdYBfCTSXfomghDZYcGgqsaVdQ9pv+GQVd&#10;dmgvp/2nPLxeEsvX5LpLv7+Uehn123cQnnr/FP+7Ex3mz6MZ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PNMM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(1,n)</w:t>
                    </w:r>
                  </w:p>
                </w:txbxContent>
              </v:textbox>
            </v:rect>
            <v:rect id="Rectangle 767" o:spid="_x0000_s1189" style="position:absolute;left:18084;top:25126;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VRMQA&#10;AADdAAAADwAAAGRycy9kb3ducmV2LnhtbERPTWvCQBC9F/wPywi9lLqxSJE0GxFBGoogTaznITtN&#10;gtnZmN0m6b93CwVv83ifk2wm04qBetdYVrBcRCCIS6sbrhSciv3zGoTzyBpby6Tglxxs0tlDgrG2&#10;I3/SkPtKhBB2MSqove9iKV1Zk0G3sB1x4L5tb9AH2FdS9ziGcNPKlyh6lQYbDg01drSrqbzkP0bB&#10;WB6Hc3F4l8enc2b5ml13+deHUo/zafsGwtPk7+J/d6bD/FW0gr9vwgky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6VUT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68" o:spid="_x0000_s1190" style="position:absolute;left:12338;top:29946;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w38MA&#10;AADdAAAADwAAAGRycy9kb3ducmV2LnhtbERPTWvCQBC9C/6HZYReim4sKpK6igiloQhitJ6H7DQJ&#10;zc7G7DaJ/94VCt7m8T5ntelNJVpqXGlZwXQSgSDOrC45V3A+fYyXIJxH1lhZJgU3crBZDwcrjLXt&#10;+Eht6nMRQtjFqKDwvo6ldFlBBt3E1sSB+7GNQR9gk0vdYBfCTSXfomghDZYcGgqsaVdQ9pv+GQVd&#10;dmgvp/2nPLxeEsvX5LpLv7+Uehn123cQnnr/FP+7Ex3mz6I5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bw38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69" o:spid="_x0000_s1191" style="position:absolute;left:15748;top:37807;width:3429;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uqMQA&#10;AADdAAAADwAAAGRycy9kb3ducmV2LnhtbERPTWvCQBC9F/wPywi9lLqxiEiajYggDUWQJtbzkJ0m&#10;wexszG6T9N93CwVv83ifk2wn04qBetdYVrBcRCCIS6sbrhSci8PzBoTzyBpby6Tghxxs09lDgrG2&#10;I3/QkPtKhBB2MSqove9iKV1Zk0G3sB1x4L5sb9AH2FdS9ziGcNPKlyhaS4MNh4YaO9rXVF7zb6Ng&#10;LE/DpTi+ydPTJbN8y277/PNdqcf5tHsF4Wnyd/G/O9Nh/ipaw9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kbqj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 xml:space="preserve">(0,1) </w:t>
                    </w:r>
                  </w:p>
                </w:txbxContent>
              </v:textbox>
            </v:rect>
            <v:rect id="Rectangle 770" o:spid="_x0000_s1192" style="position:absolute;left:19462;top:45002;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LM8MA&#10;AADdAAAADwAAAGRycy9kb3ducmV2LnhtbERPTWvCQBC9C/6HZYReim4sopK6igiloQhitJ6H7DQJ&#10;zc7G7DaJ/94VCt7m8T5ntelNJVpqXGlZwXQSgSDOrC45V3A+fYyXIJxH1lhZJgU3crBZDwcrjLXt&#10;+Eht6nMRQtjFqKDwvo6ldFlBBt3E1sSB+7GNQR9gk0vdYBfCTSXfomguDZYcGgqsaVdQ9pv+GQVd&#10;dmgvp/2nPLxeEsvX5LpLv7+Uehn123cQnnr/FP+7Ex3mz6IF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jLM8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71" o:spid="_x0000_s1193" style="position:absolute;left:21037;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fQcYA&#10;AADdAAAADwAAAGRycy9kb3ducmV2LnhtbESPQWvCQBCF7wX/wzJCL0U3lVIkuooI0lAEaWw9D9lp&#10;Epqdjdk1if++cyj0NsN789436+3oGtVTF2rPBp7nCSjiwtuaSwOf58NsCSpEZIuNZzJwpwDbzeRh&#10;jan1A39Qn8dSSQiHFA1UMbap1qGoyGGY+5ZYtG/fOYyydqW2HQ4S7hq9SJJX7bBmaaiwpX1FxU9+&#10;cwaG4tRfzsc3fXq6ZJ6v2XWff70b8zgddytQkcb4b/67zqzgvyS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fQc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(1,1)</w:t>
                    </w:r>
                  </w:p>
                </w:txbxContent>
              </v:textbox>
            </v:rect>
            <v:rect id="Rectangle 772" o:spid="_x0000_s1194" style="position:absolute;left:34423;top:33883;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62sMA&#10;AADdAAAADwAAAGRycy9kb3ducmV2LnhtbERPTWvCQBC9C/6HZYReim4sIpq6igiloQhitJ6H7DQJ&#10;zc7G7DaJ/94VCt7m8T5ntelNJVpqXGlZwXQSgSDOrC45V3A+fYwXIJxH1lhZJgU3crBZDwcrjLXt&#10;+Eht6nMRQtjFqKDwvo6ldFlBBt3E1sSB+7GNQR9gk0vdYBfCTSXfomguDZYcGgqsaVdQ9pv+GQVd&#10;dmgvp/2nPLxeEsvX5LpLv7+Uehn123cQnnr/FP+7Ex3mz6IlPL4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v62sMAAADdAAAADwAAAAAAAAAAAAAAAACYAgAAZHJzL2Rv&#10;d25yZXYueG1sUEsFBgAAAAAEAAQA9QAAAIgDA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73" o:spid="_x0000_s1195" style="position:absolute;left:42068;top:37001;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FmsYA&#10;AADdAAAADwAAAGRycy9kb3ducmV2LnhtbESPQWvCQBCF70L/wzIFL1I3liIlukoRSoMIYmw9D9kx&#10;Cc3Oxuw2if++cyj0NsN789436+3oGtVTF2rPBhbzBBRx4W3NpYHP8/vTK6gQkS02nsnAnQJsNw+T&#10;NabWD3yiPo+lkhAOKRqoYmxTrUNRkcMw9y2xaFffOYyydqW2HQ4S7hr9nCRL7bBmaaiwpV1FxXf+&#10;4wwMxbG/nA8f+ji7ZJ5v2W2Xf+2NmT6ObytQkcb4b/67zqzgvyy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jFmsYAAADdAAAADwAAAAAAAAAAAAAAAACYAgAAZHJz&#10;L2Rvd25yZXYueG1sUEsFBgAAAAAEAAQA9QAAAIsDAAAAAA==&#10;" filled="f" stroked="f">
              <v:textbox>
                <w:txbxContent>
                  <w:p w:rsidR="006C1EE4" w:rsidRPr="00876425" w:rsidRDefault="006C1EE4" w:rsidP="00AB40E3">
                    <w:pPr>
                      <w:ind w:left="-90" w:right="-113"/>
                      <w:jc w:val="right"/>
                      <w:rPr>
                        <w:rFonts w:ascii="Times New Roman" w:hAnsi="Times New Roman"/>
                        <w:sz w:val="20"/>
                      </w:rPr>
                    </w:pPr>
                    <w:r>
                      <w:rPr>
                        <w:sz w:val="20"/>
                      </w:rPr>
                      <w:t>(1,n)</w:t>
                    </w:r>
                  </w:p>
                </w:txbxContent>
              </v:textbox>
            </v:rect>
            <v:rect id="Rectangle 774" o:spid="_x0000_s1196" style="position:absolute;left:42386;top:44697;width:3429;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cQA&#10;AADdAAAADwAAAGRycy9kb3ducmV2LnhtbERP22rCQBB9L/gPywh9KbqJlCLRVUQQQylI4+V5yI5J&#10;MDsbs2uS/n23UPBtDuc6y/VgatFR6yrLCuJpBII4t7riQsHpuJvMQTiPrLG2TAp+yMF6NXpZYqJt&#10;z9/UZb4QIYRdggpK75tESpeXZNBNbUMcuKttDfoA20LqFvsQbmo5i6IPabDi0FBiQ9uS8lv2MAr6&#10;/NBdjl97eXi7pJbv6X2bnT+Veh0PmwUIT4N/iv/dqQ7z3+MY/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UYAHEAAAA3QAAAA8AAAAAAAAAAAAAAAAAmAIAAGRycy9k&#10;b3ducmV2LnhtbFBLBQYAAAAABAAEAPUAAACJAwAAAAA=&#10;" filled="f" stroked="f">
              <v:textbox>
                <w:txbxContent>
                  <w:p w:rsidR="006C1EE4" w:rsidRPr="00876425" w:rsidRDefault="006C1EE4" w:rsidP="00AB40E3">
                    <w:pPr>
                      <w:ind w:left="-90" w:right="-113"/>
                      <w:jc w:val="right"/>
                      <w:rPr>
                        <w:rFonts w:ascii="Times New Roman" w:hAnsi="Times New Roman"/>
                        <w:sz w:val="20"/>
                      </w:rPr>
                    </w:pPr>
                    <w:r>
                      <w:rPr>
                        <w:sz w:val="20"/>
                      </w:rPr>
                      <w:t>(0,n)</w:t>
                    </w:r>
                  </w:p>
                </w:txbxContent>
              </v:textbox>
            </v:rect>
            <v:rect id="Rectangle 775" o:spid="_x0000_s1197" style="position:absolute;left:51384;top:34226;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dsQA&#10;AADdAAAADwAAAGRycy9kb3ducmV2LnhtbERP22rCQBB9L/gPywi+lLpRSpE0GxFBGkSQxsvzkJ0m&#10;odnZmN0m8e+7hYJvczjXSdajaURPnastK1jMIxDEhdU1lwrOp93LCoTzyBoby6TgTg7W6eQpwVjb&#10;gT+pz30pQgi7GBVU3rexlK6oyKCb25Y4cF+2M+gD7EqpOxxCuGnkMorepMGaQ0OFLW0rKr7zH6Ng&#10;KI799XT4kMfna2b5lt22+WWv1Gw6bt5BeBr9Q/zvznSY/7pYwt834QS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nbEAAAA3QAAAA8AAAAAAAAAAAAAAAAAmAIAAGRycy9k&#10;b3ducmV2LnhtbFBLBQYAAAAABAAEAPUAAACJAwAAAAA=&#10;" filled="f" stroked="f">
              <v:textbox>
                <w:txbxContent>
                  <w:p w:rsidR="006C1EE4" w:rsidRPr="00E616CE" w:rsidRDefault="006C1EE4" w:rsidP="00AB40E3">
                    <w:pPr>
                      <w:ind w:left="-90" w:right="-144"/>
                      <w:rPr>
                        <w:rFonts w:ascii="Times New Roman" w:hAnsi="Times New Roman"/>
                        <w:sz w:val="20"/>
                      </w:rPr>
                    </w:pPr>
                    <w:r>
                      <w:rPr>
                        <w:sz w:val="20"/>
                      </w:rPr>
                      <w:t>Tên đ</w:t>
                    </w:r>
                    <w:r>
                      <w:rPr>
                        <w:rFonts w:ascii="Times New Roman" w:hAnsi="Times New Roman"/>
                        <w:sz w:val="20"/>
                      </w:rPr>
                      <w:t>ợt thi</w:t>
                    </w:r>
                  </w:p>
                </w:txbxContent>
              </v:textbox>
            </v:rect>
            <v:group id="Group 776" o:spid="_x0000_s1198" style="position:absolute;left:49193;top:35109;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3crxsEAAADdAAAADwAA&#10;AAAAAAAAAAAAAACqAgAAZHJzL2Rvd25yZXYueG1sUEsFBgAAAAAEAAQA+gAAAJgDAAAAAA==&#10;">
              <v:shape id="AutoShape 777" o:spid="_x0000_s1199"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71MEAAADdAAAADwAAAGRycy9kb3ducmV2LnhtbERPTYvCMBC9L/gfwgje1rSruFKNIguK&#10;V6vgdWhmm2ozaZuo9d+bhQVv83ifs1z3thZ36nzlWEE6TkAQF05XXCo4HbefcxA+IGusHZOCJ3lY&#10;rwYfS8y0e/CB7nkoRQxhn6ECE0KTSekLQxb92DXEkft1ncUQYVdK3eEjhttafiXJTFqsODYYbOjH&#10;UHHNb1bB5HRpj8n5Oz3vWtPu8Ob3eTtXajTsNwsQgfrwFv+79zrOn6Z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cLvUwQAAAN0AAAAPAAAAAAAAAAAAAAAA&#10;AKECAABkcnMvZG93bnJldi54bWxQSwUGAAAAAAQABAD5AAAAjwMAAAAA&#10;" strokeweight="1.5pt"/>
              <v:shape id="AutoShape 778" o:spid="_x0000_s1200"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us8MA&#10;AADdAAAADwAAAGRycy9kb3ducmV2LnhtbERPTWvCQBC9F/wPywi91U2s2pK6ES0thF7EVPA6ZMck&#10;uDsbslsT/71bKPQ2j/c5681ojbhS71vHCtJZAoK4crrlWsHx+/PpFYQPyBqNY1JwIw+bfPKwxky7&#10;gQ90LUMtYgj7DBU0IXSZlL5qyKKfuY44cmfXWwwR9rXUPQ4x3Bo5T5KVtNhybGiwo/eGqkv5YxWE&#10;4ma+2sHs7cvH9jQ875YFU6fU43TcvoEINIZ/8Z+70HH+Il3C7zfxBJ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aus8MAAADdAAAADwAAAAAAAAAAAAAAAACYAgAAZHJzL2Rv&#10;d25yZXYueG1sUEsFBgAAAAAEAAQA9QAAAIgDAAAAAA==&#10;"/>
            </v:group>
            <v:rect id="Rectangle 779" o:spid="_x0000_s1201" style="position:absolute;left:51384;top:35750;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4dcQA&#10;AADdAAAADwAAAGRycy9kb3ducmV2LnhtbERP22rCQBB9L/gPywi+lLpRREqajYgghiJI4+V5yE6T&#10;0OxszK5J+vfdQqFvczjXSTajaURPnastK1jMIxDEhdU1lwou5/3LKwjnkTU2lknBNznYpJOnBGNt&#10;B/6gPvelCCHsYlRQed/GUrqiIoNublviwH3azqAPsCul7nAI4aaRyyhaS4M1h4YKW9pVVHzlD6Ng&#10;KE797Xw8yNPzLbN8z+67/Pqu1Gw6bt9AeBr9v/jPnekwf7VYw+834QS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9+HXEAAAA3QAAAA8AAAAAAAAAAAAAAAAAmAIAAGRycy9k&#10;b3ducmV2LnhtbFBLBQYAAAAABAAEAPUAAACJAwAAAAA=&#10;" filled="f" stroked="f">
              <v:textbox>
                <w:txbxContent>
                  <w:p w:rsidR="006C1EE4" w:rsidRPr="00E616CE" w:rsidRDefault="006C1EE4" w:rsidP="00AB40E3">
                    <w:pPr>
                      <w:ind w:left="-90" w:right="-144"/>
                      <w:rPr>
                        <w:rFonts w:ascii="Times New Roman" w:hAnsi="Times New Roman"/>
                        <w:sz w:val="20"/>
                      </w:rPr>
                    </w:pPr>
                    <w:r>
                      <w:rPr>
                        <w:sz w:val="20"/>
                      </w:rPr>
                      <w:t>Ngày thi</w:t>
                    </w:r>
                  </w:p>
                </w:txbxContent>
              </v:textbox>
            </v:rect>
            <v:group id="Group 780" o:spid="_x0000_s1202" style="position:absolute;left:49193;top:36633;width:2292;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hMLcXCAAAA3QAAAA8A&#10;AAAAAAAAAAAAAAAAqgIAAGRycy9kb3ducmV2LnhtbFBLBQYAAAAABAAEAPoAAACZAwAAAAA=&#10;">
              <v:shape id="AutoShape 781" o:spid="_x0000_s1203"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2x0cQAAADdAAAADwAAAGRycy9kb3ducmV2LnhtbESPQW/CMAyF70j7D5GRdoO0bNpQIaAJ&#10;aYjrChJXq/GaQuO0TYDu38+HSbvZes/vfV5vR9+qOw2xCWwgn2egiKtgG64NnI6fsyWomJAttoHJ&#10;wA9F2G6eJmssbHjwF93LVCsJ4VigAZdSV2gdK0ce4zx0xKJ9h8FjknWotR3wIeG+1Ysse9MeG5YG&#10;hx3tHFXX8uYNvJwu/TE7v+fnfe/6Pd7ioeyXxjxPx48VqERj+jf/XR+s4L/mgivfyAh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PbHRxAAAAN0AAAAPAAAAAAAAAAAA&#10;AAAAAKECAABkcnMvZG93bnJldi54bWxQSwUGAAAAAAQABAD5AAAAkgMAAAAA&#10;" strokeweight="1.5pt"/>
              <v:shape id="AutoShape 782" o:spid="_x0000_s1204"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ktsMA&#10;AADdAAAADwAAAGRycy9kb3ducmV2LnhtbERPS2vCQBC+C/6HZYTe6ibWPoxZRYuF4KVUhV6H7JgE&#10;d2dDdmviv+8WCt7m43tOvh6sEVfqfONYQTpNQBCXTjdcKTgdPx7fQPiArNE4JgU38rBejUc5Ztr1&#10;/EXXQ6hEDGGfoYI6hDaT0pc1WfRT1xJH7uw6iyHCrpK6wz6GWyNnSfIiLTYcG2ps6b2m8nL4sQpC&#10;cTP7pjef9nW3+e6fts8FU6vUw2TYLEEEGsJd/O8udJw/Txf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uktsMAAADdAAAADwAAAAAAAAAAAAAAAACYAgAAZHJzL2Rv&#10;d25yZXYueG1sUEsFBgAAAAAEAAQA9QAAAIgDAAAAAA==&#10;"/>
            </v:group>
            <v:rect id="Rectangle 783" o:spid="_x0000_s1205" style="position:absolute;left:51384;top:37592;width:8077;height:37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PJ8YA&#10;AADdAAAADwAAAGRycy9kb3ducmV2LnhtbESPQWvCQBCF74X+h2UKXkrdVKRIdJUilAYpSKP1PGTH&#10;JDQ7G7PbJP33zkHwNsN78943q83oGtVTF2rPBl6nCSjiwtuaSwPHw8fLAlSIyBYbz2TgnwJs1o8P&#10;K0ytH/ib+jyWSkI4pGigirFNtQ5FRQ7D1LfEop195zDK2pXadjhIuGv0LEnetMOapaHClrYVFb/5&#10;nzMwFPv+dPj61PvnU+b5kl22+c/OmMnT+L4EFWmMd/PtOrOCP58Jv3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QPJ8YAAADdAAAADwAAAAAAAAAAAAAAAACYAgAAZHJz&#10;L2Rvd25yZXYueG1sUEsFBgAAAAAEAAQA9QAAAIsDAAAAAA==&#10;" filled="f" stroked="f">
              <v:textbox>
                <w:txbxContent>
                  <w:p w:rsidR="006C1EE4" w:rsidRPr="00E616CE" w:rsidRDefault="006C1EE4" w:rsidP="00AB40E3">
                    <w:pPr>
                      <w:ind w:left="-90" w:right="-144"/>
                      <w:rPr>
                        <w:rFonts w:ascii="Times New Roman" w:hAnsi="Times New Roman"/>
                        <w:sz w:val="20"/>
                      </w:rPr>
                    </w:pPr>
                    <w:r>
                      <w:rPr>
                        <w:sz w:val="20"/>
                      </w:rPr>
                      <w:t>S</w:t>
                    </w:r>
                    <w:r>
                      <w:rPr>
                        <w:rFonts w:ascii="Times New Roman" w:hAnsi="Times New Roman"/>
                        <w:sz w:val="20"/>
                      </w:rPr>
                      <w:t>ố lượng thí sinh</w:t>
                    </w:r>
                  </w:p>
                </w:txbxContent>
              </v:textbox>
            </v:rect>
            <v:group id="Group 784" o:spid="_x0000_s1206" style="position:absolute;left:49193;top:38474;width:2292;height:80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F2pfCAAAA3QAAAA8A&#10;AAAAAAAAAAAAAAAAqgIAAGRycy9kb3ducmV2LnhtbFBLBQYAAAAABAAEAPoAAACZAwAAAAA=&#10;">
              <v:shape id="AutoShape 785" o:spid="_x0000_s120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lMhsEAAADdAAAADwAAAGRycy9kb3ducmV2LnhtbERPTYvCMBC9C/sfwix409S6uFKNsgiK&#10;162C16GZbeo2k7aJWv+9EQRv83ifs1z3thZX6nzlWMFknIAgLpyuuFRwPGxHcxA+IGusHZOCO3lY&#10;rz4GS8y0u/EvXfNQihjCPkMFJoQmk9IXhiz6sWuII/fnOoshwq6UusNbDLe1TJNkJi1WHBsMNrQx&#10;VPznF6tgejy3h+T0PTntWtPu8OL3eTtXavjZ/yxABOrDW/xy73Wc/5Wm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uUyGwQAAAN0AAAAPAAAAAAAAAAAAAAAA&#10;AKECAABkcnMvZG93bnJldi54bWxQSwUGAAAAAAQABAD5AAAAjwMAAAAA&#10;" strokeweight="1.5pt"/>
              <v:shape id="AutoShape 786" o:spid="_x0000_s120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Z4cIA&#10;AADdAAAADwAAAGRycy9kb3ducmV2LnhtbERPTWvCQBC9C/0PywjedKPWtqSuYsVC6EWaCl6H7JgE&#10;d2dDdjXx37tCwds83ucs17014kqtrx0rmE4SEMSF0zWXCg5/3+MPED4gazSOScGNPKxXL4Mlptp1&#10;/EvXPJQihrBPUUEVQpNK6YuKLPqJa4gjd3KtxRBhW0rdYhfDrZGzJHmTFmuODRU2tK2oOOcXqyBk&#10;N/NTd2Zv33ebYzf/WmRMjVKjYb/5BBGoD0/xvzvTcf7rbA6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nhwgAAAN0AAAAPAAAAAAAAAAAAAAAAAJgCAABkcnMvZG93&#10;bnJldi54bWxQSwUGAAAAAAQABAD1AAAAhwMAAAAA&#10;"/>
            </v:group>
            <v:shape id="AutoShape 787" o:spid="_x0000_s1209" type="#_x0000_t32" style="position:absolute;left:49091;top:33883;width:7;height:4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y4R8EAAADdAAAADwAAAGRycy9kb3ducmV2LnhtbERPS4vCMBC+C/6HMMLeNPWBSDUVFQQv&#10;HtS97G1oxqa0mdQm1u6/N8LC3ubje85m29tadNT60rGC6SQBQZw7XXKh4Pt2HK9A+ICssXZMCn7J&#10;wzYbDjaYavfiC3XXUIgYwj5FBSaEJpXS54Ys+olriCN3d63FEGFbSN3iK4bbWs6SZCktlhwbDDZ0&#10;MJRX16dVYBttH2dn9E9Vzus9ne67fdIp9TXqd2sQgfrwL/5zn3Scv5gt4PNNPEF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fLhHwQAAAN0AAAAPAAAAAAAAAAAAAAAA&#10;AKECAABkcnMvZG93bnJldi54bWxQSwUGAAAAAAQABAD5AAAAjwMAAAAA&#10;" strokeweight="1.5pt"/>
            <v:shape id="AutoShape 788" o:spid="_x0000_s1210" type="#_x0000_t32" style="position:absolute;left:46970;top:35877;width:2121;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DU8sEAAADdAAAADwAAAGRycy9kb3ducmV2LnhtbERPTYvCMBC9C/6HMMLeNNVdXalGEUHx&#10;ahW8Ds1sU20mbRO1++83C4K3ebzPWa47W4kHtb50rGA8SkAQ506XXCg4n3bDOQgfkDVWjknBL3lY&#10;r/q9JabaPflIjywUIoawT1GBCaFOpfS5IYt+5GriyP241mKIsC2kbvEZw20lJ0kykxZLjg0Ga9oa&#10;ym/Z3Sr4PF+bU3L5Hl/2jWn2ePeHrJkr9THoNgsQgbrwFr/cBx3nf02m8P9NPEG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NTywQAAAN0AAAAPAAAAAAAAAAAAAAAA&#10;AKECAABkcnMvZG93bnJldi54bWxQSwUGAAAAAAQABAD5AAAAjwMAAAAA&#10;" strokeweight="1.5pt"/>
            <v:group id="Group 789" o:spid="_x0000_s1211" style="position:absolute;left:49072;top:33515;width:2293;height:806;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lsQuPCAAAA3QAAAA8A&#10;AAAAAAAAAAAAAAAAqgIAAGRycy9kb3ducmV2LnhtbFBLBQYAAAAABAAEAPoAAACZAwAAAAA=&#10;">
              <v:shape id="AutoShape 790" o:spid="_x0000_s1212"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7vHsAAAADdAAAADwAAAGRycy9kb3ducmV2LnhtbERPTYvCMBC9C/sfwgjeNFUXlWqURVC8&#10;bhW8Ds3YVJtJ20Tt/vuNIHibx/uc1aazlXhQ60vHCsajBARx7nTJhYLTcTdcgPABWWPlmBT8kYfN&#10;+qu3wlS7J//SIwuFiCHsU1RgQqhTKX1uyKIfuZo4chfXWgwRtoXULT5juK3kJElm0mLJscFgTVtD&#10;+S27WwXT07U5Juf5+LxvTLPHuz9kzUKpQb/7WYII1IWP+O0+6Dj/ezKH1zfxB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O7x7AAAAA3QAAAA8AAAAAAAAAAAAAAAAA&#10;oQIAAGRycy9kb3ducmV2LnhtbFBLBQYAAAAABAAEAPkAAACOAwAAAAA=&#10;" strokeweight="1.5pt"/>
              <v:shape id="AutoShape 791" o:spid="_x0000_s1213"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oQsUA&#10;AADdAAAADwAAAGRycy9kb3ducmV2LnhtbESPQWsCMRCF74X+hzAFbzXroqVsjSKFilgoVAtex810&#10;s7iZLEnU9d93DkJvM7w3730zXw6+UxeKqQ1sYDIuQBHXwbbcGPjZfzy/gkoZ2WIXmAzcKMFy8fgw&#10;x8qGK3/TZZcbJSGcKjTgcu4rrVPtyGMah55YtN8QPWZZY6NtxKuE+06XRfGiPbYsDQ57endUn3Zn&#10;byDP4ufp4FEfyvVxWm+Pwxe2zpjR07B6A5VpyP/m+/XGCv60FFz5Rk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KhCxQAAAN0AAAAPAAAAAAAAAAAAAAAAAJgCAABkcnMv&#10;ZG93bnJldi54bWxQSwUGAAAAAAQABAD1AAAAigMAAAAA&#10;" fillcolor="#272727"/>
            </v:group>
            <v:rect id="Rectangle 792" o:spid="_x0000_s1214" style="position:absolute;left:51384;top:32124;width:8077;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musQA&#10;AADdAAAADwAAAGRycy9kb3ducmV2LnhtbERPTWvCQBC9F/wPyxS8FN0oUmx0FRHEUAQxVs9DdkxC&#10;s7Mxu03iv3cLhd7m8T5nue5NJVpqXGlZwWQcgSDOrC45V/B13o3mIJxH1lhZJgUPcrBeDV6WGGvb&#10;8Yna1OcihLCLUUHhfR1L6bKCDLqxrYkDd7ONQR9gk0vdYBfCTSWnUfQuDZYcGgqsaVtQ9p3+GAVd&#10;dmyv58NeHt+uieV7ct+ml0+lhq/9ZgHCU+//xX/uRIf5s+kH/H4TT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OprrEAAAA3QAAAA8AAAAAAAAAAAAAAAAAmAIAAGRycy9k&#10;b3ducmV2LnhtbFBLBQYAAAAABAAEAPUAAACJAwAAAAA=&#10;" filled="f" stroked="f">
              <v:textbox>
                <w:txbxContent>
                  <w:p w:rsidR="006C1EE4" w:rsidRPr="008261D1" w:rsidRDefault="006C1EE4" w:rsidP="00AB40E3">
                    <w:pPr>
                      <w:ind w:left="-90" w:right="-144"/>
                      <w:rPr>
                        <w:rFonts w:ascii="Times New Roman" w:hAnsi="Times New Roman"/>
                        <w:sz w:val="20"/>
                      </w:rPr>
                    </w:pPr>
                    <w:r>
                      <w:rPr>
                        <w:sz w:val="20"/>
                      </w:rPr>
                      <w:t>Mã đ</w:t>
                    </w:r>
                    <w:r>
                      <w:rPr>
                        <w:rFonts w:ascii="Times New Roman" w:hAnsi="Times New Roman"/>
                        <w:sz w:val="20"/>
                      </w:rPr>
                      <w:t>ợt thi</w:t>
                    </w:r>
                  </w:p>
                </w:txbxContent>
              </v:textbox>
            </v:rect>
            <v:group id="Group 793" o:spid="_x0000_s1215" style="position:absolute;left:46469;top:49326;width:2292;height:807;rotation:-10827620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CdUsnIAAAA&#10;3QAAAA8AAAAAAAAAAAAAAAAAqgIAAGRycy9kb3ducmV2LnhtbFBLBQYAAAAABAAEAPoAAACfAwAA&#10;AAA=&#10;">
              <v:shape id="AutoShape 794" o:spid="_x0000_s1216"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ELMEAAADdAAAADwAAAGRycy9kb3ducmV2LnhtbERPTYvCMBC9L/gfwgje1rTr4ko1iiwo&#10;XrcKXodmtqk2k7aJWv+9EQRv83ifs1j1thZX6nzlWEE6TkAQF05XXCo47DefMxA+IGusHZOCO3lY&#10;LQcfC8y0u/EfXfNQihjCPkMFJoQmk9IXhiz6sWuII/fvOoshwq6UusNbDLe1/EqSqbRYcWww2NCv&#10;oeKcX6yCyeHU7pPjT3rctqbd4sXv8nam1GjYr+cgAvXhLX65dzrO/56k8Pwmn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skQswQAAAN0AAAAPAAAAAAAAAAAAAAAA&#10;AKECAABkcnMvZG93bnJldi54bWxQSwUGAAAAAAQABAD5AAAAjwMAAAAA&#10;" strokeweight="1.5pt"/>
              <v:shape id="AutoShape 795" o:spid="_x0000_s1217"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qp8IA&#10;AADdAAAADwAAAGRycy9kb3ducmV2LnhtbERPTWvCQBC9C/0PywjedKPWtqSuYsVC6EWaCl6H7JgE&#10;d2dDdjXx37tCwds83ucs17014kqtrx0rmE4SEMSF0zWXCg5/3+MPED4gazSOScGNPKxXL4Mlptp1&#10;/EvXPJQihrBPUUEVQpNK6YuKLPqJa4gjd3KtxRBhW0rdYhfDrZGzJHmTFmuODRU2tK2oOOcXqyBk&#10;N/NTd2Zv33ebYzf/WmRMjVKjYb/5BBGoD0/xvzvTcf7rfAaPb+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mqnwgAAAN0AAAAPAAAAAAAAAAAAAAAAAJgCAABkcnMvZG93&#10;bnJldi54bWxQSwUGAAAAAAQABAD1AAAAhwMAAAAA&#10;"/>
            </v:group>
            <v:rect id="Rectangle 796" o:spid="_x0000_s1218" style="position:absolute;left:49123;top:46234;width:10338;height:2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HjcQA&#10;AADdAAAADwAAAGRycy9kb3ducmV2LnhtbERPTWvCQBC9F/wPyxS8iNlUSykxq4hQDKUgjdXzkB2T&#10;0OxszK5J+u+7BaG3ebzPSTejaURPnastK3iKYhDEhdU1lwq+jm/zVxDOI2tsLJOCH3KwWU8eUky0&#10;HfiT+tyXIoSwS1BB5X2bSOmKigy6yLbEgbvYzqAPsCul7nAI4aaRizh+kQZrDg0VtrSrqPjOb0bB&#10;UBz68/FjLw+zc2b5ml13+eldqenjuF2B8DT6f/Hdnekw/3m5hL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B43EAAAA3QAAAA8AAAAAAAAAAAAAAAAAmAIAAGRycy9k&#10;b3ducmV2LnhtbFBLBQYAAAAABAAEAPUAAACJAwAAAAA=&#10;" filled="f" stroked="f">
              <v:textbox>
                <w:txbxContent>
                  <w:p w:rsidR="006C1EE4" w:rsidRPr="00D83F41" w:rsidRDefault="006C1EE4" w:rsidP="00AB40E3">
                    <w:pPr>
                      <w:ind w:left="-90" w:right="-144"/>
                      <w:rPr>
                        <w:rFonts w:ascii="Times New Roman" w:hAnsi="Times New Roman"/>
                        <w:sz w:val="20"/>
                      </w:rPr>
                    </w:pPr>
                    <w:r>
                      <w:rPr>
                        <w:sz w:val="20"/>
                      </w:rPr>
                      <w:t>Mã ch</w:t>
                    </w:r>
                    <w:r>
                      <w:rPr>
                        <w:rFonts w:ascii="Times New Roman" w:hAnsi="Times New Roman"/>
                        <w:sz w:val="20"/>
                      </w:rPr>
                      <w:t>ứng chỉ</w:t>
                    </w:r>
                  </w:p>
                </w:txbxContent>
              </v:textbox>
            </v:rect>
            <v:group id="Group 797" o:spid="_x0000_s1219" style="position:absolute;left:24079;top:24993;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IJxMUAAADdAAAADwAAAGRycy9kb3ducmV2LnhtbERPTWvCQBC9F/wPyxS8&#10;NZtoWiTNKiJVPIRCVSi9DdkxCWZnQ3abxH/fLRR6m8f7nHwzmVYM1LvGsoIkikEQl1Y3XCm4nPdP&#10;KxDOI2tsLZOCOznYrGcPOWbajvxBw8lXIoSwy1BB7X2XSenKmgy6yHbEgbva3qAPsK+k7nEM4aaV&#10;izh+kQYbDg01drSrqbydvo2Cw4jjdpm8DcXturt/nZ/fP4uElJo/TttXEJ4m/y/+cx91mJ8u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CCcTFAAAA3QAA&#10;AA8AAAAAAAAAAAAAAAAAqgIAAGRycy9kb3ducmV2LnhtbFBLBQYAAAAABAAEAPoAAACcAwAAAAA=&#10;">
              <v:shape id="AutoShape 798" o:spid="_x0000_s122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wvsQA&#10;AADdAAAADwAAAGRycy9kb3ducmV2LnhtbERPTWvCQBC9F/wPywje6sbaVImuIoWAUBCrXrwN2TGJ&#10;ZmfX7FbTf+8Khd7m8T5nvuxMI27U+tqygtEwAUFcWF1zqeCwz1+nIHxA1thYJgW/5GG56L3MMdP2&#10;zt9024VSxBD2GSqoQnCZlL6oyKAfWkccuZNtDYYI21LqFu8x3DTyLUk+pMGaY0OFjj4rKi67H6Pg&#10;lJ+v662b5pOvtN5ctxN3NJtUqUG/W81ABOrCv/jPvdZx/vs4hec38QS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ML7EAAAA3QAAAA8AAAAAAAAAAAAAAAAAmAIAAGRycy9k&#10;b3ducmV2LnhtbFBLBQYAAAAABAAEAPUAAACJAwAAAAA=&#10;" fillcolor="#272727"/>
              <v:shape id="AutoShape 799" o:spid="_x0000_s122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vcWMAAAADdAAAADwAAAGRycy9kb3ducmV2LnhtbERPTYvCMBC9L/gfwgje1lRdVKpRRFC8&#10;WgWvQzM21WbSNlHrvzcLC3ubx/uc5bqzlXhS60vHCkbDBARx7nTJhYLzafc9B+EDssbKMSl4k4f1&#10;qve1xFS7Fx/pmYVCxBD2KSowIdSplD43ZNEPXU0cuatrLYYI20LqFl8x3FZynCRTabHk2GCwpq2h&#10;/J49rILJ+dackstsdNk3ptnjwx+yZq7UoN9tFiACdeFf/Oc+6Dj/ZzKF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1b3FjAAAAA3QAAAA8AAAAAAAAAAAAAAAAA&#10;oQIAAGRycy9kb3ducmV2LnhtbFBLBQYAAAAABAAEAPkAAACOAwAAAAA=&#10;" strokeweight="1.5pt"/>
              <v:shape id="AutoShape 800" o:spid="_x0000_s122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d5w8AAAADdAAAADwAAAGRycy9kb3ducmV2LnhtbERPTYvCMBC9L/gfwgje1tR1UalGkQXF&#10;61bB69CMTbWZtE3U+u+NIHibx/ucxaqzlbhR60vHCkbDBARx7nTJhYLDfvM9A+EDssbKMSl4kIfV&#10;sve1wFS7O//TLQuFiCHsU1RgQqhTKX1uyKIfupo4cifXWgwRtoXULd5juK3kT5JMpMWSY4PBmv4M&#10;5ZfsahWMD+dmnxyno+O2Mc0Wr36XNTOlBv1uPQcRqAsf8du903H+73gKr2/iCX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XecPAAAAA3QAAAA8AAAAAAAAAAAAAAAAA&#10;oQIAAGRycy9kb3ducmV2LnhtbFBLBQYAAAAABAAEAPkAAACOAwAAAAA=&#10;" strokeweight="1.5pt"/>
            </v:group>
            <v:group id="Group 801" o:spid="_x0000_s1223" style="position:absolute;left:11645;top:33559;width:7982;height:3474"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shape id="AutoShape 802" o:spid="_x0000_s1224"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6u8QA&#10;AADdAAAADwAAAGRycy9kb3ducmV2LnhtbERPS2sCMRC+F/wPYYTeara2vlajSGFBEMTXxduwGXfX&#10;biZxk+r23zeC0Nt8fM+ZLVpTixs1vrKs4L2XgCDOra64UHA8ZG9jED4ga6wtk4Jf8rCYd15mmGp7&#10;5x3d9qEQMYR9igrKEFwqpc9LMuh71hFH7mwbgyHCppC6wXsMN7XsJ8lQGqw4NpTo6Kuk/Hv/YxSc&#10;s8t1tXXjbLQeVJvrduROZjNQ6rXbLqcgArXhX/x0r3Sc//kxgcc38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TOrvEAAAA3QAAAA8AAAAAAAAAAAAAAAAAmAIAAGRycy9k&#10;b3ducmV2LnhtbFBLBQYAAAAABAAEAPUAAACJAwAAAAA=&#10;" fillcolor="#272727"/>
              <v:shape id="AutoShape 803" o:spid="_x0000_s1225"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SysQAAADdAAAADwAAAGRycy9kb3ducmV2LnhtbESPQW/CMAyF70j7D5En7QYpDA3UEdA0&#10;CcSVgsTVarym0DhtE6D79/MBaTdb7/m9z6vN4Bt1pz7WgQ1MJxko4jLYmisDp+N2vAQVE7LFJjAZ&#10;+KUIm/XLaIW5DQ8+0L1IlZIQjjkacCm1udaxdOQxTkJLLNpP6D0mWftK2x4fEu4bPcuyD+2xZmlw&#10;2NK3o/Ja3LyB99OlO2bnxfS861y3w1vcF93SmLfX4esTVKIh/Zuf13sr+PO5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LKxAAAAN0AAAAPAAAAAAAAAAAA&#10;AAAAAKECAABkcnMvZG93bnJldi54bWxQSwUGAAAAAAQABAD5AAAAkgMAAAAA&#10;" strokeweight="1.5pt"/>
              <v:shape id="AutoShape 804" o:spid="_x0000_s1226"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3UcEAAADdAAAADwAAAGRycy9kb3ducmV2LnhtbERPTYvCMBC9L/gfwgje1rSruFKNIguK&#10;V6vgdWhmm2ozaZuo9d+bhQVv83ifs1z3thZ36nzlWEE6TkAQF05XXCo4HbefcxA+IGusHZOCJ3lY&#10;rwYfS8y0e/CB7nkoRQxhn6ECE0KTSekLQxb92DXEkft1ncUQYVdK3eEjhttafiXJTFqsODYYbOjH&#10;UHHNb1bB5HRpj8n5Oz3vWtPu8Ob3eTtXajTsNwsQgfrwFv+79zrOn05T+Ps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tDdRwQAAAN0AAAAPAAAAAAAAAAAAAAAA&#10;AKECAABkcnMvZG93bnJldi54bWxQSwUGAAAAAAQABAD5AAAAjwMAAAAA&#10;" strokeweight="1.5pt"/>
            </v:group>
            <v:group id="Group 805" o:spid="_x0000_s1227" style="position:absolute;left:24250;top:46189;width:2293;height:807;rotation:8787763fd"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SSXnFAAAA3QAA&#10;AA8AAAAAAAAAAAAAAAAAqgIAAGRycy9kb3ducmV2LnhtbFBLBQYAAAAABAAEAPoAAACcAwAAAAA=&#10;">
              <v:shape id="AutoShape 806" o:spid="_x0000_s122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oMvcAAAADdAAAADwAAAGRycy9kb3ducmV2LnhtbERPS4vCMBC+L/gfwgje1tQHq1SjiKB4&#10;tQpeh2Zsqs2kbaLWf28WFvY2H99zluvOVuJJrS8dKxgNExDEudMlFwrOp933HIQPyBorx6TgTR7W&#10;q97XElPtXnykZxYKEUPYp6jAhFCnUvrckEU/dDVx5K6utRgibAupW3zFcFvJcZL8SIslxwaDNW0N&#10;5ffsYRVMzrfmlFxmo8u+Mc0eH/6QNXOlBv1uswARqAv/4j/3Qcf50+kEfr+JJ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qDL3AAAAA3QAAAA8AAAAAAAAAAAAAAAAA&#10;oQIAAGRycy9kb3ducmV2LnhtbFBLBQYAAAAABAAEAPkAAACOAwAAAAA=&#10;" strokeweight="1.5pt"/>
              <v:shape id="AutoShape 807" o:spid="_x0000_s122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H58EA&#10;AADdAAAADwAAAGRycy9kb3ducmV2LnhtbERP32vCMBB+F/Y/hBv4pumkyuiMIgNlKAh2A1/P5myK&#10;zaUkmdb/3giDvd3H9/Pmy9624ko+NI4VvI0zEMSV0w3XCn6+16N3ECEia2wdk4I7BVguXgZzLLS7&#10;8YGuZaxFCuFQoAITY1dIGSpDFsPYdcSJOztvMSboa6k93lK4beUky2bSYsOpwWBHn4aqS/lrFcSp&#10;312OFuVxsjnl1fbU77ExSg1f+9UHiEh9/Bf/ub90mp/nOTy/S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R+fBAAAA3QAAAA8AAAAAAAAAAAAAAAAAmAIAAGRycy9kb3du&#10;cmV2LnhtbFBLBQYAAAAABAAEAPUAAACGAwAAAAA=&#10;" fillcolor="#272727"/>
            </v:group>
            <v:rect id="Rectangle 808" o:spid="_x0000_s1230" style="position:absolute;left:27120;top:44335;width:6712;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JH8QA&#10;AADdAAAADwAAAGRycy9kb3ducmV2LnhtbERPTWvCQBC9F/wPyxS8iNlUbCkxq4hQDKUgjdXzkB2T&#10;0OxszK5J+u+7BaG3ebzPSTejaURPnastK3iKYhDEhdU1lwq+jm/zVxDOI2tsLJOCH3KwWU8eUky0&#10;HfiT+tyXIoSwS1BB5X2bSOmKigy6yLbEgbvYzqAPsCul7nAI4aaRizh+kQZrDg0VtrSrqPjOb0bB&#10;UBz68/FjLw+zc2b5ml13+eldqenjuF2B8DT6f/Hdnekwf7l8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SR/EAAAA3QAAAA8AAAAAAAAAAAAAAAAAmAIAAGRycy9k&#10;b3ducmV2LnhtbFBLBQYAAAAABAAEAPUAAACJAwAAAAA=&#10;" filled="f" stroked="f">
              <v:textbox>
                <w:txbxContent>
                  <w:p w:rsidR="006C1EE4" w:rsidRPr="00331D6A" w:rsidRDefault="006C1EE4" w:rsidP="00AB40E3">
                    <w:pPr>
                      <w:ind w:left="-90" w:right="-144"/>
                      <w:rPr>
                        <w:rFonts w:ascii="Times New Roman" w:hAnsi="Times New Roman"/>
                        <w:sz w:val="20"/>
                      </w:rPr>
                    </w:pPr>
                    <w:r>
                      <w:rPr>
                        <w:sz w:val="20"/>
                      </w:rPr>
                      <w:t>Mã ghi chú</w:t>
                    </w:r>
                  </w:p>
                </w:txbxContent>
              </v:textbox>
            </v:rect>
            <w10:wrap type="none"/>
            <w10:anchorlock/>
          </v:group>
        </w:pict>
      </w:r>
    </w:p>
    <w:p w:rsidR="004A0BCF" w:rsidRPr="00C900E0" w:rsidRDefault="004A0BCF" w:rsidP="00784A8E">
      <w:pPr>
        <w:ind w:firstLine="360"/>
        <w:jc w:val="both"/>
        <w:rPr>
          <w:rFonts w:ascii="Times New Roman" w:hAnsi="Times New Roman"/>
          <w:color w:val="000000"/>
          <w:sz w:val="26"/>
          <w:szCs w:val="26"/>
        </w:rPr>
      </w:pPr>
      <w:r w:rsidRPr="003D22F6">
        <w:rPr>
          <w:rFonts w:ascii="Times New Roman" w:hAnsi="Times New Roman"/>
          <w:color w:val="000000"/>
          <w:sz w:val="26"/>
          <w:szCs w:val="26"/>
        </w:rPr>
        <w:t>Ghi chú:</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251"/>
        <w:gridCol w:w="7355"/>
      </w:tblGrid>
      <w:tr w:rsidR="004A0BCF" w:rsidRPr="00E74EDE" w:rsidTr="00E74EDE">
        <w:trPr>
          <w:trHeight w:val="136"/>
        </w:trPr>
        <w:tc>
          <w:tcPr>
            <w:tcW w:w="2251"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Ký hiệu</w:t>
            </w:r>
          </w:p>
        </w:tc>
        <w:tc>
          <w:tcPr>
            <w:tcW w:w="7355" w:type="dxa"/>
            <w:shd w:val="clear" w:color="auto" w:fill="C2D69B"/>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95"/>
        </w:trPr>
        <w:tc>
          <w:tcPr>
            <w:tcW w:w="2251" w:type="dxa"/>
          </w:tcPr>
          <w:p w:rsidR="004A0BCF" w:rsidRPr="00E74EDE" w:rsidRDefault="00051831" w:rsidP="00E74EDE">
            <w:pPr>
              <w:spacing w:after="0"/>
              <w:ind w:firstLine="360"/>
              <w:jc w:val="both"/>
              <w:rPr>
                <w:rFonts w:ascii="Times New Roman" w:hAnsi="Times New Roman"/>
                <w:color w:val="000000"/>
                <w:sz w:val="26"/>
                <w:szCs w:val="26"/>
              </w:rPr>
            </w:pPr>
            <w:r w:rsidRPr="00051831">
              <w:rPr>
                <w:lang w:val="en-US"/>
              </w:rPr>
              <w:pict>
                <v:group id="Group 207" o:spid="_x0000_s1231" style="position:absolute;left:0;text-align:left;margin-left:-4.85pt;margin-top:1.9pt;width:103.05pt;height:218.8pt;z-index:251648000;mso-position-horizontal-relative:text;mso-position-vertical-relative:text" coordorigin="1344,2399" coordsize="2061,3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">
                  <v:rect id="Rectangle 208" o:spid="_x0000_s1232" style="position:absolute;left:1677;top:2399;width:1109;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GqsMA&#10;AADbAAAADwAAAGRycy9kb3ducmV2LnhtbESPQYvCMBSE74L/ITzBi6ypIiJdo4giiuBhu67nt82z&#10;LTYvtYm1/nuzIOxxmJlvmPmyNaVoqHaFZQWjYQSCOLW64EzB6Xv7MQPhPLLG0jIpeJKD5aLbmWOs&#10;7YO/qEl8JgKEXYwKcu+rWEqX5mTQDW1FHLyLrQ36IOtM6hofAW5KOY6iqTRYcFjIsaJ1Tuk1uRsF&#10;Z7bb1aE67343u6s9Jjf6OTQDpfq9dvUJwlPr/8Pv9l4rmIzg7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GqsMAAADbAAAADwAAAAAAAAAAAAAAAACYAgAAZHJzL2Rv&#10;d25yZXYueG1sUEsFBgAAAAAEAAQA9QAAAIgDAAAAAA==&#10;" fillcolor="#9bbb59" strokecolor="#9bbb59"/>
                  <v:shape id="AutoShape 209" o:spid="_x0000_s1233" type="#_x0000_t110" style="position:absolute;left:1677;top:2776;width:806;height:2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UmscA&#10;AADbAAAADwAAAGRycy9kb3ducmV2LnhtbESPW2sCMRSE34X+h3AKvohmtVVka5RWKPpQSr2APh6T&#10;sxe6OVk26brtr28KBR+HmfmGWaw6W4mWGl86VjAeJSCItTMl5wqOh9fhHIQPyAYrx6Tgmzyslne9&#10;BabGXXlH7T7kIkLYp6igCKFOpfS6IIt+5Gri6GWusRiibHJpGrxGuK3kJElm0mLJcaHAmtYF6c/9&#10;l1Xw8FEPNi8XvTlPt6dMv/1k7+NZq1T/vnt+AhGoC7fwf3trFDxO4O9L/AF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oFJrHAAAA2wAAAA8AAAAAAAAAAAAAAAAAmAIAAGRy&#10;cy9kb3ducmV2LnhtbFBLBQYAAAAABAAEAPUAAACMAwAAAAA=&#10;" fillcolor="#8db3e2"/>
                  <v:group id="Group 210" o:spid="_x0000_s1234" style="position:absolute;left:1769;top:337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W+5s8EAAADbAAAADwAA&#10;AAAAAAAAAAAAAACqAgAAZHJzL2Rvd25yZXYueG1sUEsFBgAAAAAEAAQA+gAAAJgDAAAAAA==&#10;">
                    <v:shape id="AutoShape 211" o:spid="_x0000_s1235"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7iycMAAADbAAAADwAAAGRycy9kb3ducmV2LnhtbESPwWrDMBBE74H+g9hCb7HsJLTBjRJK&#10;ICHXOgZfF2trubVWtiUn7t9XhUKPw8y8YXaH2XbiRqNvHSvIkhQEce10y42C8npabkH4gKyxc0wK&#10;vsnDYf+w2GGu3Z3f6VaERkQI+xwVmBD6XEpfG7LoE9cTR+/DjRZDlGMj9Yj3CLedXKXps7TYclww&#10;2NPRUP1VTFbBuvwcrmn1klXnwQxnnPylGLZKPT3Ob68gAs3hP/zXvmgFmw3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u4snDAAAA2wAAAA8AAAAAAAAAAAAA&#10;AAAAoQIAAGRycy9kb3ducmV2LnhtbFBLBQYAAAAABAAEAPkAAACRAwAAAAA=&#10;" strokeweight="1.5pt"/>
                    <v:shape id="AutoShape 212" o:spid="_x0000_s1236"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ImZsQA&#10;AADbAAAADwAAAGRycy9kb3ducmV2LnhtbESPzWrDMBCE74G8g9hAbonc/LTFjWySkoDJpdQt9LpY&#10;W9tUWhlLjZ23jwqFHIeZ+YbZ5aM14kK9bx0reFgmIIgrp1uuFXx+nBbPIHxA1mgck4Ireciz6WSH&#10;qXYDv9OlDLWIEPYpKmhC6FIpfdWQRb90HXH0vl1vMUTZ11L3OES4NXKVJI/SYstxocGOXhuqfspf&#10;qyAUV3NuB/Nmn477r2F92BZMnVLz2bh/ARFoDPfwf7vQCjZb+PsSf4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SJmbEAAAA2wAAAA8AAAAAAAAAAAAAAAAAmAIAAGRycy9k&#10;b3ducmV2LnhtbFBLBQYAAAAABAAEAPUAAACJAwAAAAA=&#10;"/>
                  </v:group>
                  <v:group id="Group 213" o:spid="_x0000_s1237" style="position:absolute;left:1486;top:5105;width:212;height:78;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YGivCAAAA2wAAAA8A&#10;AAAAAAAAAAAAAAAAqgIAAGRycy9kb3ducmV2LnhtbFBLBQYAAAAABAAEAPoAAACZAwAAAAA=&#10;">
                    <v:shape id="AutoShape 214" o:spid="_x0000_s1238"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x8vsMAAADbAAAADwAAAGRycy9kb3ducmV2LnhtbESPQWvCQBSE74X+h+UVequ72mI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8fL7DAAAA2wAAAA8AAAAAAAAAAAAA&#10;AAAAoQIAAGRycy9kb3ducmV2LnhtbFBLBQYAAAAABAAEAPkAAACRAwAAAAA=&#10;" strokeweight="1.5pt"/>
                    <v:shape id="AutoShape 215" o:spid="_x0000_s1239"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Rb4A&#10;AADbAAAADwAAAGRycy9kb3ducmV2LnhtbERPTYvCMBC9C/6HMII3TVd0ka5RFkERBWFV8Do2s02x&#10;mZQkav335iB4fLzv2aK1tbiTD5VjBV/DDARx4XTFpYLTcTWYgggRWWPtmBQ8KcBi3u3MMNfuwX90&#10;P8RSpBAOOSowMTa5lKEwZDEMXUOcuH/nLcYEfSm1x0cKt7UcZdm3tFhxajDY0NJQcT3crII48bvr&#10;2aI8j9aXcbG9tHusjFL9Xvv7AyJSGz/it3ujFYzT2PQl/QA5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S4kW+AAAA2wAAAA8AAAAAAAAAAAAAAAAAmAIAAGRycy9kb3ducmV2&#10;LnhtbFBLBQYAAAAABAAEAPUAAACDAwAAAAA=&#10;" fillcolor="#272727"/>
                  </v:group>
                  <v:rect id="Rectangle 216" o:spid="_x0000_s1240" style="position:absolute;left:1376;top:4807;width:597;height:3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w/MUA&#10;AADbAAAADwAAAGRycy9kb3ducmV2LnhtbESPT2sCMRTE74LfITyhN81WROzWKFUQ9tBDXQult8fm&#10;df+4eVmS6K7fvhEEj8PM/IZZbwfTiis5X1tW8DpLQBAXVtdcKvg+HaYrED4ga2wtk4IbedhuxqM1&#10;ptr2fKRrHkoRIexTVFCF0KVS+qIig35mO+Lo/VlnMETpSqkd9hFuWjlPkqU0WHNcqLCjfUXFOb8Y&#10;BX3zeb40/e/O5SErlj+rrPm6LZR6mQwf7yACDeEZfrQzrWDxBvcv8Qf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D8xQAAANsAAAAPAAAAAAAAAAAAAAAAAJgCAABkcnMv&#10;ZG93bnJldi54bWxQSwUGAAAAAAQABAD1AAAAigMAAAAA&#10;" fillcolor="#c2d69b" strokecolor="#c2d69b">
                    <v:textbox>
                      <w:txbxContent>
                        <w:p w:rsidR="006C1EE4" w:rsidRPr="00B34FBE" w:rsidRDefault="006C1EE4" w:rsidP="00315524">
                          <w:pPr>
                            <w:ind w:right="-43"/>
                            <w:jc w:val="center"/>
                            <w:rPr>
                              <w:rFonts w:ascii="Times New Roman" w:hAnsi="Times New Roman"/>
                              <w:sz w:val="18"/>
                            </w:rPr>
                          </w:pPr>
                          <w:r>
                            <w:rPr>
                              <w:sz w:val="18"/>
                            </w:rPr>
                            <w:t>B</w:t>
                          </w:r>
                        </w:p>
                      </w:txbxContent>
                    </v:textbox>
                  </v:rect>
                  <v:rect id="Rectangle 217" o:spid="_x0000_s1241" style="position:absolute;left:2902;top:5799;width:503;height:3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PvMIA&#10;AADbAAAADwAAAGRycy9kb3ducmV2LnhtbERPu2rDMBTdA/0HcQPdEjmlDcaNHNJCwUOH1gmEbhfr&#10;xk9dGUmJnb+vhkLHw3nv9rMZxI2cby0r2KwTEMSV1S3XCk7Hj1UKwgdkjYNlUnAnD/v8YbHDTNuJ&#10;v+lWhlrEEPYZKmhCGDMpfdWQQb+2I3HkLtYZDBG6WmqHUww3g3xKkq002HJsaHCk94aqvrwaBVP3&#10;2V+76efNlaGotue06L7uz0o9LufDK4hAc/gX/7kLreAlro9f4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M+8wgAAANsAAAAPAAAAAAAAAAAAAAAAAJgCAABkcnMvZG93&#10;bnJldi54bWxQSwUGAAAAAAQABAD1AAAAhwMAAAAA&#10;" fillcolor="#c2d69b" strokecolor="#c2d69b">
                    <v:textbox>
                      <w:txbxContent>
                        <w:p w:rsidR="006C1EE4" w:rsidRPr="004C41EB" w:rsidRDefault="006C1EE4" w:rsidP="00315524">
                          <w:pPr>
                            <w:ind w:right="-43"/>
                            <w:jc w:val="center"/>
                            <w:rPr>
                              <w:rFonts w:ascii="Times New Roman" w:hAnsi="Times New Roman"/>
                              <w:sz w:val="20"/>
                            </w:rPr>
                          </w:pPr>
                          <w:r>
                            <w:rPr>
                              <w:sz w:val="20"/>
                            </w:rPr>
                            <w:t>C</w:t>
                          </w:r>
                        </w:p>
                      </w:txbxContent>
                    </v:textbox>
                  </v:rect>
                  <v:rect id="Rectangle 218" o:spid="_x0000_s1242" style="position:absolute;left:1344;top:5892;width:651;height:3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qJ8UA&#10;AADbAAAADwAAAGRycy9kb3ducmV2LnhtbESPT2sCMRTE74V+h/AKvdWspRXZGkWFwh481FWQ3h6b&#10;5/5x87Ik0V2/vREEj8PM/IaZLQbTigs5X1tWMB4lIIgLq2suFex3vx9TED4ga2wtk4IreVjMX19m&#10;mGrb85YueShFhLBPUUEVQpdK6YuKDPqR7Yijd7TOYIjSlVI77CPctPIzSSbSYM1xocKO1hUVp/xs&#10;FPTN5nRu+v+Vy0NWTA7TrPm7fin1/jYsf0AEGsIz/GhnWsH3GO5f4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GonxQAAANsAAAAPAAAAAAAAAAAAAAAAAJgCAABkcnMv&#10;ZG93bnJldi54bWxQSwUGAAAAAAQABAD1AAAAigMAAAAA&#10;" fillcolor="#c2d69b" strokecolor="#c2d69b">
                    <v:textbox>
                      <w:txbxContent>
                        <w:p w:rsidR="006C1EE4" w:rsidRPr="00A42D6A" w:rsidRDefault="006C1EE4" w:rsidP="00315524">
                          <w:pPr>
                            <w:ind w:right="-43"/>
                            <w:jc w:val="center"/>
                            <w:rPr>
                              <w:rFonts w:ascii="Times New Roman" w:hAnsi="Times New Roman"/>
                              <w:sz w:val="20"/>
                            </w:rPr>
                          </w:pPr>
                          <w:r>
                            <w:rPr>
                              <w:sz w:val="20"/>
                            </w:rPr>
                            <w:t>A</w:t>
                          </w:r>
                        </w:p>
                      </w:txbxContent>
                    </v:textbox>
                  </v:rect>
                  <v:shape id="AutoShape 219" o:spid="_x0000_s1243" type="#_x0000_t110" style="position:absolute;left:1408;top:5475;width:496;height:1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FYsUA&#10;AADbAAAADwAAAGRycy9kb3ducmV2LnhtbESP3WoCMRSE74W+QzgFb0SzKopsjVIERUSo9Qfs3WFz&#10;3F26OVmS6K5v3xQKvRxm5htmvmxNJR7kfGlZwXCQgCDOrC45V3A+rfszED4ga6wsk4IneVguXjpz&#10;TLVt+JMex5CLCGGfooIihDqV0mcFGfQDWxNH72adwRCly6V22ES4qeQoSabSYMlxocCaVgVl38e7&#10;UTDdN1+HXZWMtOt93Ca8uZK8bJXqvrbvbyACteE//NfeagWTMfx+iT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8VixQAAANsAAAAPAAAAAAAAAAAAAAAAAJgCAABkcnMv&#10;ZG93bnJldi54bWxQSwUGAAAAAAQABAD1AAAAigMAAAAA&#10;" fillcolor="#c6d9f1">
                    <v:textbox>
                      <w:txbxContent>
                        <w:p w:rsidR="006C1EE4" w:rsidRPr="0093020A" w:rsidRDefault="006C1EE4" w:rsidP="00315524"/>
                      </w:txbxContent>
                    </v:textbox>
                  </v:shape>
                  <v:shape id="AutoShape 220" o:spid="_x0000_s1244" type="#_x0000_t32" style="position:absolute;left:1665;top:5183;width:1;height:29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P+MMAAADbAAAADwAAAGRycy9kb3ducmV2LnhtbESPwWrDMBBE74H+g9hCb7GclCbBjRJK&#10;oMbXOgZfF2tjubVWtqUk7t9XhUKPw8y8YfbH2fbiRpPvHCtYJSkI4sbpjlsF1fl9uQPhA7LG3jEp&#10;+CYPx8PDYo+Zdnf+oFsZWhEh7DNUYEIYMil9Y8iiT9xAHL2LmyyGKKdW6gnvEW57uU7TjbTYcVww&#10;ONDJUPNVXq2C5+pzPKf1dlXnoxlzvPqiHHdKPT3Ob68gAs3hP/zXLrSClw38fo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pT/jDAAAA2wAAAA8AAAAAAAAAAAAA&#10;AAAAoQIAAGRycy9kb3ducmV2LnhtbFBLBQYAAAAABAAEAPkAAACRAwAAAAA=&#10;" strokeweight="1.5pt"/>
                  <v:shape id="AutoShape 221" o:spid="_x0000_s1245" type="#_x0000_t32" style="position:absolute;left:1665;top:5596;width:1;height:2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XqY8MAAADbAAAADwAAAGRycy9kb3ducmV2LnhtbESPQWvCQBSE74X+h+UVequ7WmokdZVS&#10;ULw2Crk+sq/ZaPZtkl01/nu3UPA4zMw3zHI9ulZcaAiNZw3TiQJBXHnTcK3hsN+8LUCEiGyw9Uwa&#10;bhRgvXp+WmJu/JV/6FLEWiQIhxw12Bi7XMpQWXIYJr4jTt6vHxzGJIdamgGvCe5aOVNqLh02nBYs&#10;dvRtqToVZ6fh/XDs96rMpuW2t/0Wz2FX9AutX1/Gr08Qkcb4CP+3d0bDRwZ/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l6mPDAAAA2wAAAA8AAAAAAAAAAAAA&#10;AAAAoQIAAGRycy9kb3ducmV2LnhtbFBLBQYAAAAABAAEAPkAAACRAwAAAAA=&#10;" strokeweight="1.5pt"/>
                  <v:shape id="AutoShape 222" o:spid="_x0000_s1246" type="#_x0000_t110" style="position:absolute;left:2393;top:5855;width:332;height:2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XE8IA&#10;AADbAAAADwAAAGRycy9kb3ducmV2LnhtbERPW0vDMBR+F/wP4Qi+jC210DHqsiGCUkTYHebboTlr&#10;i81JSWLb/fvlYeDjx3dfrkfTip6cbywreJklIIhLqxuuFBwPH9MFCB+QNbaWScGVPKxXjw9LzLUd&#10;eEf9PlQihrDPUUEdQpdL6cuaDPqZ7Ygjd7HOYIjQVVI7HGK4aWWaJHNpsOHYUGNH7zWVv/s/o2D+&#10;Pfxsv9ok1W6yuWT8eSZ5KpR6fhrfXkEEGsO/+O4utIIsjo1f4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1cTwgAAANsAAAAPAAAAAAAAAAAAAAAAAJgCAABkcnMvZG93&#10;bnJldi54bWxQSwUGAAAAAAQABAD1AAAAhwMAAAAA&#10;" fillcolor="#c6d9f1">
                    <v:textbox>
                      <w:txbxContent>
                        <w:p w:rsidR="006C1EE4" w:rsidRPr="0093020A" w:rsidRDefault="006C1EE4" w:rsidP="00315524"/>
                      </w:txbxContent>
                    </v:textbox>
                  </v:shape>
                  <v:shape id="AutoShape 223" o:spid="_x0000_s1247" type="#_x0000_t32" style="position:absolute;left:2083;top:6001;width:316;height: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NfXMQAAADbAAAADwAAAGRycy9kb3ducmV2LnhtbESPQUsDMRSE74L/ITyhN/vWQotum5Yi&#10;iCIVbG0PvT02r5ulm5clidv13zeC4HGYmW+YxWpwreo5xMaLhodxAYql8qaRWsP+6+X+EVRMJIZa&#10;L6zhhyOslrc3CyqNv8iW+12qVYZILEmDTakrEWNl2VEc+44leycfHKUsQ40m0CXDXYuTopiho0by&#10;gqWOny1X592300AfaD+LV3vsJu+ht5sjHmaIWo/uhvUcVOIh/Yf/2m9Gw/QJfr/kH4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I19cxAAAANsAAAAPAAAAAAAAAAAA&#10;AAAAAKECAABkcnMvZG93bnJldi54bWxQSwUGAAAAAAQABAD5AAAAkgMAAAAA&#10;" strokeweight="1.5pt"/>
                  <v:shape id="AutoShape 224" o:spid="_x0000_s1248" type="#_x0000_t32" style="position:absolute;left:2725;top:5998;width:177;height: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C4qr8AAADbAAAADwAAAGRycy9kb3ducmV2LnhtbERPTYvCMBC9C/sfwizsTVNdUKmmsiwo&#10;Xq1Cr0MzNtVm0jaxdv/95iB4fLzv7W60jRio97VjBfNZAoK4dLrmSsHlvJ+uQfiArLFxTAr+yMMu&#10;+5hsMdXuySca8lCJGMI+RQUmhDaV0peGLPqZa4kjd3W9xRBhX0nd4zOG20YukmQpLdYcGwy29Guo&#10;vOcPq+D7cuvOSbGaF4fOdAd8+GPerZX6+hx/NiACjeEtfrmPWsEyro9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uC4qr8AAADbAAAADwAAAAAAAAAAAAAAAACh&#10;AgAAZHJzL2Rvd25yZXYueG1sUEsFBgAAAAAEAAQA+QAAAI0DAAAAAA==&#10;" strokeweight="1.5pt"/>
                  <v:group id="Group 225" o:spid="_x0000_s1249" style="position:absolute;left:1483;top:5799;width:737;height:337" coordorigin="5232,5564" coordsize="12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AutoShape 226" o:spid="_x0000_s1250" type="#_x0000_t120" style="position:absolute;left:6361;top:5983;width:129;height:127;rotation:-5249652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XekcUA&#10;AADbAAAADwAAAGRycy9kb3ducmV2LnhtbESPQWvCQBSE7wX/w/KE3upGwSjRVUQICIWQ2l68PbLP&#10;JG327ZpdY/rvu4VCj8PMfMNs96PpxEC9by0rmM8SEMSV1S3XCj7e85c1CB+QNXaWScE3edjvJk9b&#10;zLR98BsN51CLCGGfoYImBJdJ6auGDPqZdcTRu9reYIiyr6Xu8RHhppOLJEmlwZbjQoOOjg1VX+e7&#10;UXDNP2+n0q3z1euyLW7lyl1MsVTqeToeNiACjeE//Nc+aQXpAn6/x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d6RxQAAANsAAAAPAAAAAAAAAAAAAAAAAJgCAABkcnMv&#10;ZG93bnJldi54bWxQSwUGAAAAAAQABAD1AAAAigMAAAAA&#10;" fillcolor="#272727"/>
                    <v:shape id="AutoShape 227" o:spid="_x0000_s1251" type="#_x0000_t32" style="position:absolute;left:6424;top:5569;width:8;height:40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m3cIAAADbAAAADwAAAGRycy9kb3ducmV2LnhtbESPQWvCQBSE7wX/w/KE3urGClZSVxGh&#10;watJwOsj+5qNZt8m2Y2m/94tFHocZuYbZrufbCvuNPjGsYLlIgFBXDndcK2gLL7eNiB8QNbYOiYF&#10;P+Rhv5u9bDHV7sFnuuehFhHCPkUFJoQuldJXhiz6heuIo/ftBoshyqGWesBHhNtWvifJWlpsOC4Y&#10;7OhoqLrlo1WwKq99kVw+lpesN32Goz/l/Uap1/l0+AQRaAr/4b/2SStYr+D3S/wBcvc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m3cIAAADbAAAADwAAAAAAAAAAAAAA&#10;AAChAgAAZHJzL2Rvd25yZXYueG1sUEsFBgAAAAAEAAQA+QAAAJADAAAAAA==&#10;" strokeweight="1.5pt"/>
                    <v:shape id="AutoShape 228" o:spid="_x0000_s1252" type="#_x0000_t32" style="position:absolute;left:5232;top:5564;width:121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WFRcAAAADbAAAADwAAAGRycy9kb3ducmV2LnhtbESPQYvCMBSE7wv+h/AEb2uqQleqUURQ&#10;vFoFr4/m2VSbl7aJWv+9WVjY4zAz3zDLdW9r8aTOV44VTMYJCOLC6YpLBefT7nsOwgdkjbVjUvAm&#10;D+vV4GuJmXYvPtIzD6WIEPYZKjAhNJmUvjBk0Y9dQxy9q+sshii7UuoOXxFuazlNklRarDguGGxo&#10;a6i45w+rYHa+tafk8jO57FvT7vHhD3k7V2o07DcLEIH68B/+ax+0gjSF3y/xB8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FhUXAAAAA2wAAAA8AAAAAAAAAAAAAAAAA&#10;oQIAAGRycy9kb3ducmV2LnhtbFBLBQYAAAAABAAEAPkAAACOAwAAAAA=&#10;" strokeweight="1.5pt"/>
                  </v:group>
                  <v:group id="Group 229" o:spid="_x0000_s1253" style="position:absolute;left:1769;top:3838;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4ePQwwAAANsAAAAP&#10;AAAAAAAAAAAAAAAAAKoCAABkcnMvZG93bnJldi54bWxQSwUGAAAAAAQABAD6AAAAmgMAAAAA&#10;">
                    <v:shape id="AutoShape 230" o:spid="_x0000_s1254"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0rL8AAADbAAAADwAAAGRycy9kb3ducmV2LnhtbERPTYvCMBC9C/sfwizsTVNdUKmmsiwo&#10;Xq1Cr0MzNtVm0jaxdv/95iB4fLzv7W60jRio97VjBfNZAoK4dLrmSsHlvJ+uQfiArLFxTAr+yMMu&#10;+5hsMdXuySca8lCJGMI+RQUmhDaV0peGLPqZa4kjd3W9xRBhX0nd4zOG20YukmQpLdYcGwy29Guo&#10;vOcPq+D7cuvOSbGaF4fOdAd8+GPerZX6+hx/NiACjeEtfrmPWsEyjo1f4g+Q2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Ja0rL8AAADbAAAADwAAAAAAAAAAAAAAAACh&#10;AgAAZHJzL2Rvd25yZXYueG1sUEsFBgAAAAAEAAQA+QAAAI0DAAAAAA==&#10;" strokeweight="1.5pt"/>
                    <v:shape id="AutoShape 231" o:spid="_x0000_s1255"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zJsUA&#10;AADbAAAADwAAAGRycy9kb3ducmV2LnhtbESPzWrDMBCE74W+g9hCL6WR40N+HMshBAq9FBonpNfF&#10;2lgm1spYqu3m6atCIcdhZr5h8u1kWzFQ7xvHCuazBARx5XTDtYLT8e11BcIHZI2tY1LwQx62xeND&#10;jpl2Ix9oKEMtIoR9hgpMCF0mpa8MWfQz1xFH7+J6iyHKvpa6xzHCbSvTJFlIiw3HBYMd7Q1V1/Lb&#10;Kgjjjd3tQ68Py5dL+ZVO58+5PSv1/DTtNiACTeEe/m+/awWLNfx9iT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DMmxQAAANsAAAAPAAAAAAAAAAAAAAAAAJgCAABkcnMv&#10;ZG93bnJldi54bWxQSwUGAAAAAAQABAD1AAAAigMAAAAA&#10;" fillcolor="black"/>
                  </v:group>
                  <v:group id="Group 232" o:spid="_x0000_s1256" style="position:absolute;left:1972;top:4934;width:361;height:127;rotation:18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9HtecEAAADbAAAADwAA&#10;AAAAAAAAAAAAAACqAgAAZHJzL2Rvd25yZXYueG1sUEsFBgAAAAAEAAQA+gAAAJgDAAAAAA==&#10;">
                    <v:shape id="AutoShape 233" o:spid="_x0000_s1257"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WL7MAAAADbAAAADwAAAGRycy9kb3ducmV2LnhtbESPQYvCMBSE7wv+h/AEb2vaXVilGkUE&#10;xatV8Pponk21eWmbqPXfmwXB4zAz3zDzZW9rcafOV44VpOMEBHHhdMWlguNh8z0F4QOyxtoxKXiS&#10;h+Vi8DXHTLsH7+meh1JECPsMFZgQmkxKXxiy6MeuIY7e2XUWQ5RdKXWHjwi3tfxJkj9pseK4YLCh&#10;taHimt+sgt/jpT0kp0l62ram3eLN7/J2qtRo2K9mIAL14RN+t3dawSSF/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1i+zAAAAA2wAAAA8AAAAAAAAAAAAAAAAA&#10;oQIAAGRycy9kb3ducmV2LnhtbFBLBQYAAAAABAAEAPkAAACOAwAAAAA=&#10;" strokeweight="1.5pt"/>
                    <v:shape id="AutoShape 234" o:spid="_x0000_s1258"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3isQA&#10;AADbAAAADwAAAGRycy9kb3ducmV2LnhtbESPQWvCQBSE74X+h+UVvBTdJAdTo2sQoeCl0KTFXh/Z&#10;ZxLMvg3ZrUn99V1B8DjMzDfMJp9MJy40uNaygngRgSCurG65VvD99T5/A+E8ssbOMin4Iwf59vlp&#10;g5m2Ixd0KX0tAoRdhgoa7/tMSlc1ZNAtbE8cvJMdDPogh1rqAccAN51MomgpDbYcFhrsad9QdS5/&#10;jQI/XtleP/SqSF9P5U8yHT9jc1Rq9jLt1iA8Tf4RvrcPWkGawO1L+AF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N4rEAAAA2wAAAA8AAAAAAAAAAAAAAAAAmAIAAGRycy9k&#10;b3ducmV2LnhtbFBLBQYAAAAABAAEAPUAAACJAwAAAAA=&#10;" fillcolor="black"/>
                  </v:group>
                  <v:group id="Group 235" o:spid="_x0000_s1259" style="position:absolute;left:2802;top:5573;width:361;height:127;rotation:90" coordorigin="3274,1737" coordsize="361,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A6MQAAADbAAAADwAAAGRycy9kb3ducmV2LnhtbESPQWsCMRSE74L/ITzB&#10;i9SsFtRujWJbFrxWW+rxsXndLN28rEnqbv+9KQgeh5n5hllve9uIC/lQO1Ywm2YgiEuna64UfByL&#10;hxWIEJE1No5JwR8F2G6GgzXm2nX8TpdDrESCcMhRgYmxzaUMpSGLYepa4uR9O28xJukrqT12CW4b&#10;Oc+yhbRYc1ow2NKrofLn8GsV8PlzVZybr0lxKv1s99I9mbdTVGo86nfPICL18R6+tfdawfIR/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A6MQAAADbAAAA&#10;DwAAAAAAAAAAAAAAAACqAgAAZHJzL2Rvd25yZXYueG1sUEsFBgAAAAAEAAQA+gAAAJsDAAAAAA==&#10;">
                    <v:shape id="AutoShape 236" o:spid="_x0000_s1260" type="#_x0000_t32" style="position:absolute;left:3377;top:1807;width:258;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IodMMAAADbAAAADwAAAGRycy9kb3ducmV2LnhtbESPQWvCQBSE74X+h+UVequ72mIkdZVS&#10;ULw2Crk+sq/ZaPZtkl01/nu3UPA4zMw3zHI9ulZcaAiNZw3TiQJBXHnTcK3hsN+8LUCEiGyw9Uwa&#10;bhRgvXp+WmJu/JV/6FLEWiQIhxw12Bi7XMpQWXIYJr4jTt6vHxzGJIdamgGvCe5aOVNqLh02nBYs&#10;dvRtqToVZ6fh/XDs96rMpuW2t/0Wz2FX9AutX1/Gr08Qkcb4CP+3d0ZD9gF/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CKHTDAAAA2wAAAA8AAAAAAAAAAAAA&#10;AAAAoQIAAGRycy9kb3ducmV2LnhtbFBLBQYAAAAABAAEAPkAAACRAwAAAAA=&#10;" strokeweight="1.5pt"/>
                    <v:shape id="AutoShape 237" o:spid="_x0000_s1261" type="#_x0000_t120" style="position:absolute;left:3274;top:1737;width:129;height:1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v/sMA&#10;AADbAAAADwAAAGRycy9kb3ducmV2LnhtbESPQYvCMBSE74L/ITzBi2iq4Op2jSKC4EXQKu710Tzb&#10;ss1LaaKt/nojLHgcZuYbZrFqTSnuVLvCsoLxKAJBnFpdcKbgfNoO5yCcR9ZYWiYFD3KwWnY7C4y1&#10;bfhI98RnIkDYxagg976KpXRpTgbdyFbEwbva2qAPss6krrEJcFPKSRR9SYMFh4UcK9rklP4lN6PA&#10;N0+2z73+Ps4G1+R30l4OY3NRqt9r1z8gPLX+E/5v77SC2R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yv/sMAAADbAAAADwAAAAAAAAAAAAAAAACYAgAAZHJzL2Rv&#10;d25yZXYueG1sUEsFBgAAAAAEAAQA9QAAAIgDAAAAAA==&#10;" fillcolor="black"/>
                  </v:group>
                  <v:rect id="Rectangle 238" o:spid="_x0000_s1262" style="position:absolute;left:2332;top:4733;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w:txbxContent>
                        <w:p w:rsidR="006C1EE4" w:rsidRPr="00D83F41" w:rsidRDefault="006C1EE4" w:rsidP="00315524">
                          <w:pPr>
                            <w:ind w:left="-90" w:right="-144"/>
                            <w:rPr>
                              <w:rFonts w:ascii="Times New Roman" w:hAnsi="Times New Roman"/>
                              <w:sz w:val="20"/>
                            </w:rPr>
                          </w:pPr>
                          <w:r>
                            <w:rPr>
                              <w:sz w:val="20"/>
                            </w:rPr>
                            <w:t>x</w:t>
                          </w:r>
                        </w:p>
                      </w:txbxContent>
                    </v:textbox>
                  </v:rect>
                  <v:rect id="Rectangle 239" o:spid="_x0000_s1263" style="position:absolute;left:2812;top:5084;width:393;height:3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Ky8UA&#10;AADbAAAADwAAAGRycy9kb3ducmV2LnhtbESPQWvCQBSE7wX/w/KEXkrd2INKmo2IIA1FkCbW8yP7&#10;mgSzb2N2m6T/vlsoeBxm5hsm2U6mFQP1rrGsYLmIQBCXVjdcKTgXh+cNCOeRNbaWScEPOdims4cE&#10;Y21H/qAh95UIEHYxKqi972IpXVmTQbewHXHwvmxv0AfZV1L3OAa4aeVLFK2kwYbDQo0d7Wsqr/m3&#10;UTCWp+FSHN/k6emSWb5lt33++a7U43zavYLwNPl7+L+daQXrN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orLxQAAANsAAAAPAAAAAAAAAAAAAAAAAJgCAABkcnMv&#10;ZG93bnJldi54bWxQSwUGAAAAAAQABAD1AAAAigMAAAAA&#10;" filled="f" stroked="f">
                    <v:textbox>
                      <w:txbxContent>
                        <w:p w:rsidR="006C1EE4" w:rsidRPr="00D83F41" w:rsidRDefault="006C1EE4" w:rsidP="00315524">
                          <w:pPr>
                            <w:ind w:left="-90" w:right="-144"/>
                            <w:rPr>
                              <w:rFonts w:ascii="Times New Roman" w:hAnsi="Times New Roman"/>
                              <w:sz w:val="20"/>
                            </w:rPr>
                          </w:pPr>
                          <w:r>
                            <w:rPr>
                              <w:sz w:val="20"/>
                            </w:rPr>
                            <w:t>y</w:t>
                          </w:r>
                        </w:p>
                      </w:txbxContent>
                    </v:textbox>
                  </v:rect>
                </v:group>
              </w:pict>
            </w: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Thực thể. Là một đối tượng dữ liệu của hệ thống</w:t>
            </w:r>
          </w:p>
        </w:tc>
      </w:tr>
      <w:tr w:rsidR="004A0BCF" w:rsidRPr="00E74EDE" w:rsidTr="00E74EDE">
        <w:trPr>
          <w:trHeight w:val="45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Mối kết hợp giữa các thực thể</w:t>
            </w:r>
          </w:p>
        </w:tc>
      </w:tr>
      <w:tr w:rsidR="004A0BCF" w:rsidRPr="00E74EDE" w:rsidTr="00E74EDE">
        <w:trPr>
          <w:trHeight w:val="503"/>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w:t>
            </w:r>
          </w:p>
        </w:tc>
      </w:tr>
      <w:tr w:rsidR="004A0BCF" w:rsidRPr="00E74EDE" w:rsidTr="00E74EDE">
        <w:trPr>
          <w:trHeight w:val="548"/>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Thuộc tính khóa</w:t>
            </w:r>
          </w:p>
        </w:tc>
      </w:tr>
      <w:tr w:rsidR="004A0BCF" w:rsidRPr="00E74EDE" w:rsidTr="00E74EDE">
        <w:trPr>
          <w:trHeight w:val="2541"/>
        </w:trPr>
        <w:tc>
          <w:tcPr>
            <w:tcW w:w="2251" w:type="dxa"/>
          </w:tcPr>
          <w:p w:rsidR="004A0BCF" w:rsidRPr="00E74EDE" w:rsidRDefault="004A0BCF" w:rsidP="00E74EDE">
            <w:pPr>
              <w:keepNext/>
              <w:keepLines/>
              <w:spacing w:after="0"/>
              <w:ind w:firstLine="360"/>
              <w:jc w:val="both"/>
              <w:outlineLvl w:val="2"/>
              <w:rPr>
                <w:rFonts w:ascii="Times New Roman" w:hAnsi="Times New Roman"/>
                <w:color w:val="000000"/>
                <w:sz w:val="26"/>
                <w:szCs w:val="26"/>
              </w:rPr>
            </w:pPr>
          </w:p>
        </w:tc>
        <w:tc>
          <w:tcPr>
            <w:tcW w:w="7355" w:type="dxa"/>
          </w:tcPr>
          <w:p w:rsidR="004A0BCF" w:rsidRPr="00E74EDE" w:rsidRDefault="004A0BCF" w:rsidP="00E74EDE">
            <w:pPr>
              <w:spacing w:after="0"/>
              <w:ind w:firstLine="360"/>
              <w:jc w:val="both"/>
              <w:rPr>
                <w:rFonts w:ascii="Times New Roman" w:hAnsi="Times New Roman"/>
                <w:color w:val="000000"/>
                <w:sz w:val="26"/>
                <w:szCs w:val="26"/>
              </w:rPr>
            </w:pPr>
            <w:r w:rsidRPr="00E74EDE">
              <w:rPr>
                <w:rFonts w:ascii="Times New Roman" w:hAnsi="Times New Roman"/>
                <w:color w:val="000000"/>
                <w:sz w:val="26"/>
                <w:szCs w:val="26"/>
              </w:rPr>
              <w:t>Khóa của thực thể A là tập hợp bao gồm x và y. Trong đó x,y lần lượt là thuộc tính khóa của B và C.</w:t>
            </w:r>
          </w:p>
        </w:tc>
      </w:tr>
    </w:tbl>
    <w:p w:rsidR="004A0BCF" w:rsidRPr="00C900E0" w:rsidRDefault="004A0BCF" w:rsidP="00784A8E">
      <w:pPr>
        <w:ind w:firstLine="360"/>
        <w:jc w:val="both"/>
        <w:rPr>
          <w:rFonts w:ascii="Times New Roman" w:hAnsi="Times New Roman"/>
          <w:color w:val="000000"/>
          <w:sz w:val="26"/>
          <w:szCs w:val="26"/>
        </w:rPr>
      </w:pP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 xml:space="preserve">Thành phần nhân viên thuộc bộ phận tổ chức thi của </w:t>
      </w:r>
      <w:del w:id="2454" w:author="DHA" w:date="2010-07-06T02:40:00Z">
        <w:r w:rsidR="00051831" w:rsidRPr="00051831" w:rsidDel="002A19DB">
          <w:rPr>
            <w:rFonts w:ascii="Times New Roman" w:hAnsi="Times New Roman"/>
            <w:color w:val="000000"/>
            <w:sz w:val="26"/>
            <w:szCs w:val="26"/>
            <w:highlight w:val="yellow"/>
            <w:rPrChange w:id="2455" w:author="DONGTHUY" w:date="2010-07-04T16:41:00Z">
              <w:rPr>
                <w:rFonts w:ascii="Times New Roman" w:hAnsi="Times New Roman"/>
                <w:color w:val="000000"/>
                <w:sz w:val="26"/>
                <w:szCs w:val="26"/>
                <w:vertAlign w:val="superscript"/>
              </w:rPr>
            </w:rPrChange>
          </w:rPr>
          <w:delText>Trung tâm Tin học ĐH KHTN</w:delText>
        </w:r>
        <w:r w:rsidRPr="003D22F6" w:rsidDel="002A19DB">
          <w:rPr>
            <w:rFonts w:ascii="Times New Roman" w:hAnsi="Times New Roman"/>
            <w:color w:val="000000"/>
            <w:sz w:val="26"/>
            <w:szCs w:val="26"/>
          </w:rPr>
          <w:delText xml:space="preserve"> TP.HCM </w:delText>
        </w:r>
      </w:del>
      <w:ins w:id="2456" w:author="DHA" w:date="2010-07-06T02:40:00Z">
        <w:r w:rsidR="002A19DB">
          <w:rPr>
            <w:rFonts w:ascii="Times New Roman" w:hAnsi="Times New Roman"/>
            <w:color w:val="000000"/>
            <w:sz w:val="26"/>
            <w:szCs w:val="26"/>
            <w:lang w:val="en-US"/>
          </w:rPr>
          <w:t xml:space="preserve">một đơn vị đào tạo chứng chỉ quốc gia thông thường </w:t>
        </w:r>
      </w:ins>
      <w:r w:rsidRPr="003D22F6">
        <w:rPr>
          <w:rFonts w:ascii="Times New Roman" w:hAnsi="Times New Roman"/>
          <w:color w:val="000000"/>
          <w:sz w:val="26"/>
          <w:szCs w:val="26"/>
        </w:rPr>
        <w:t>bao gồm hai loại nhân viên</w:t>
      </w:r>
      <w:ins w:id="2457" w:author="DHA" w:date="2010-07-06T02:40:00Z">
        <w:r w:rsidR="002A19DB">
          <w:rPr>
            <w:rFonts w:ascii="Times New Roman" w:hAnsi="Times New Roman"/>
            <w:color w:val="000000"/>
            <w:sz w:val="26"/>
            <w:szCs w:val="26"/>
            <w:lang w:val="en-US"/>
          </w:rPr>
          <w:t xml:space="preserve"> cơ bản</w:t>
        </w:r>
      </w:ins>
      <w:r w:rsidRPr="003D22F6">
        <w:rPr>
          <w:rFonts w:ascii="Times New Roman" w:hAnsi="Times New Roman"/>
          <w:color w:val="000000"/>
          <w:sz w:val="26"/>
          <w:szCs w:val="26"/>
        </w:rPr>
        <w:t xml:space="preserve">, đó là nhân viên quản lý và nhân viên thừa hành. Nhân viên thừa hành là người trực tiếp chịu trách nhiệm thực hiện các công việc được phân công bởi nhân viên quản lý. Ngoài các thông tin chung tối thiểu để sử dụng hệ thống, nhân viên thừa hành còn phải cung cấp thêm họ tên đầy đủ và số điện thoại liên lạc dùng trong công tác quản lý của người quản lý. </w:t>
      </w:r>
      <w:del w:id="2458" w:author="DHA" w:date="2010-07-06T02:41:00Z">
        <w:r w:rsidRPr="003D22F6" w:rsidDel="002A19DB">
          <w:rPr>
            <w:rFonts w:ascii="Times New Roman" w:hAnsi="Times New Roman"/>
            <w:color w:val="000000"/>
            <w:sz w:val="26"/>
            <w:szCs w:val="26"/>
          </w:rPr>
          <w:delText>Bản thân người quản lý và hệ thống sẽ có những tình huống cần liên lạc đến nhân viên thừa hành.</w:delText>
        </w:r>
      </w:del>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lưu trữ các công việc thành phần trong một đợt thi (ghi danh, lập danh sách, coi thi...). Thông tin </w:t>
      </w:r>
      <w:r w:rsidRPr="00EC4CD8">
        <w:rPr>
          <w:rFonts w:ascii="Times New Roman" w:hAnsi="Times New Roman"/>
          <w:color w:val="000000"/>
          <w:sz w:val="26"/>
          <w:szCs w:val="26"/>
        </w:rPr>
        <w:t>ngày bắt đầu</w:t>
      </w:r>
      <w:r w:rsidRPr="003D22F6">
        <w:rPr>
          <w:rFonts w:ascii="Times New Roman" w:hAnsi="Times New Roman"/>
          <w:color w:val="000000"/>
          <w:sz w:val="26"/>
          <w:szCs w:val="26"/>
        </w:rPr>
        <w:t xml:space="preserve"> và </w:t>
      </w:r>
      <w:r w:rsidRPr="00EC4CD8">
        <w:rPr>
          <w:rFonts w:ascii="Times New Roman" w:hAnsi="Times New Roman"/>
          <w:color w:val="000000"/>
          <w:sz w:val="26"/>
          <w:szCs w:val="26"/>
        </w:rPr>
        <w:t>ngày kết thúc</w:t>
      </w:r>
      <w:r w:rsidRPr="003D22F6">
        <w:rPr>
          <w:rFonts w:ascii="Times New Roman" w:hAnsi="Times New Roman"/>
          <w:color w:val="000000"/>
          <w:sz w:val="26"/>
          <w:szCs w:val="26"/>
        </w:rPr>
        <w:t xml:space="preserve"> của thực thể </w:t>
      </w:r>
      <w:r w:rsidRPr="00EC4CD8">
        <w:rPr>
          <w:rFonts w:ascii="Times New Roman" w:hAnsi="Times New Roman"/>
          <w:color w:val="000000"/>
          <w:sz w:val="26"/>
          <w:szCs w:val="26"/>
        </w:rPr>
        <w:t>Công việc</w:t>
      </w:r>
      <w:r w:rsidRPr="003D22F6">
        <w:rPr>
          <w:rFonts w:ascii="Times New Roman" w:hAnsi="Times New Roman"/>
          <w:color w:val="000000"/>
          <w:sz w:val="26"/>
          <w:szCs w:val="26"/>
        </w:rPr>
        <w:t xml:space="preserve"> là ngày thứ tự (lưu trữ dưới dạng số nguyên) lấy ngày tổ chức thi làm chuẩn</w:t>
      </w:r>
      <w:ins w:id="2459" w:author="DHA" w:date="2010-07-06T02:42:00Z">
        <w:r w:rsidR="002A19DB">
          <w:rPr>
            <w:rStyle w:val="FootnoteReference"/>
            <w:rFonts w:ascii="Times New Roman" w:hAnsi="Times New Roman"/>
            <w:color w:val="000000"/>
            <w:sz w:val="26"/>
            <w:szCs w:val="26"/>
          </w:rPr>
          <w:footnoteReference w:id="15"/>
        </w:r>
      </w:ins>
      <w:r w:rsidRPr="003D22F6">
        <w:rPr>
          <w:rFonts w:ascii="Times New Roman" w:hAnsi="Times New Roman"/>
          <w:color w:val="000000"/>
          <w:sz w:val="26"/>
          <w:szCs w:val="26"/>
        </w:rPr>
        <w:t xml:space="preserve">. </w:t>
      </w:r>
      <w:del w:id="2465" w:author="DHA" w:date="2010-07-06T02:44:00Z">
        <w:r w:rsidRPr="003D22F6" w:rsidDel="002A19DB">
          <w:rPr>
            <w:rFonts w:ascii="Times New Roman" w:hAnsi="Times New Roman"/>
            <w:color w:val="000000"/>
            <w:sz w:val="26"/>
            <w:szCs w:val="26"/>
          </w:rPr>
          <w:delText xml:space="preserve">Cụ thể, một công việc có giá trị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là n nghĩa là nó được bắt đầu sau n ngày so với ngày tổ chức thi. Ngược lại, </w:delText>
        </w:r>
        <w:r w:rsidRPr="00EC4CD8" w:rsidDel="002A19DB">
          <w:rPr>
            <w:rFonts w:ascii="Times New Roman" w:hAnsi="Times New Roman"/>
            <w:color w:val="000000"/>
            <w:sz w:val="26"/>
            <w:szCs w:val="26"/>
          </w:rPr>
          <w:delText>ngày bắt đầu</w:delText>
        </w:r>
        <w:r w:rsidRPr="003D22F6" w:rsidDel="002A19DB">
          <w:rPr>
            <w:rFonts w:ascii="Times New Roman" w:hAnsi="Times New Roman"/>
            <w:color w:val="000000"/>
            <w:sz w:val="26"/>
            <w:szCs w:val="26"/>
          </w:rPr>
          <w:delText xml:space="preserve"> nhận giá trị -m mang ý nghĩa công việc phải được bắt đầu trước m ngày so với ngày thi.</w:delText>
        </w:r>
      </w:del>
      <w:del w:id="2466" w:author="DHA" w:date="2010-07-06T02:42:00Z">
        <w:r w:rsidRPr="003D22F6" w:rsidDel="002A19DB">
          <w:rPr>
            <w:rFonts w:ascii="Times New Roman" w:hAnsi="Times New Roman"/>
            <w:color w:val="000000"/>
            <w:sz w:val="26"/>
            <w:szCs w:val="26"/>
          </w:rPr>
          <w:delText xml:space="preserve"> Tương tự như vậy cho </w:delText>
        </w:r>
        <w:r w:rsidRPr="00EC4CD8" w:rsidDel="002A19DB">
          <w:rPr>
            <w:rFonts w:ascii="Times New Roman" w:hAnsi="Times New Roman"/>
            <w:color w:val="000000"/>
            <w:sz w:val="26"/>
            <w:szCs w:val="26"/>
          </w:rPr>
          <w:delText>ngày kết thúc.</w:delText>
        </w:r>
      </w:del>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Mỗi công việc sẽ được phân công cho một hoặc nhiều nhân viên cùng phụ trách. Đồng thời, một nhân viên nào đó có thể được phân công một hoặc nhiều công việc khác nhau. Để phục vụ lưu trữ cho chức năng phân công mặc định như đã mô tả ở phần yêu cầu của khách hàng, mỗi thể hiện </w:t>
      </w:r>
      <w:r w:rsidRPr="00EC4CD8">
        <w:rPr>
          <w:rFonts w:ascii="Times New Roman" w:hAnsi="Times New Roman"/>
          <w:color w:val="000000"/>
          <w:sz w:val="26"/>
          <w:szCs w:val="26"/>
        </w:rPr>
        <w:t>phân công</w:t>
      </w:r>
      <w:r w:rsidRPr="003D22F6">
        <w:rPr>
          <w:rFonts w:ascii="Times New Roman" w:hAnsi="Times New Roman"/>
          <w:color w:val="000000"/>
          <w:sz w:val="26"/>
          <w:szCs w:val="26"/>
        </w:rPr>
        <w:t xml:space="preserve"> được lưu trữ cố định tương ứng với một nhân viên thừa hành</w:t>
      </w:r>
      <w:del w:id="2467" w:author="DHA" w:date="2010-07-06T02:44: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và một công việc. Ngoài ra, mỗi thể hiện phân công được kèm theo thông tin ngày áp dụng và ngày hết hạn phân công đó. Trong trường hợp sự phân công là không có thời hạn, thuộc tính </w:t>
      </w:r>
      <w:r w:rsidRPr="00EC4CD8">
        <w:rPr>
          <w:rFonts w:ascii="Times New Roman" w:hAnsi="Times New Roman"/>
          <w:color w:val="000000"/>
          <w:sz w:val="26"/>
          <w:szCs w:val="26"/>
        </w:rPr>
        <w:t>ngày hết hạn</w:t>
      </w:r>
      <w:r w:rsidRPr="003D22F6">
        <w:rPr>
          <w:rFonts w:ascii="Times New Roman" w:hAnsi="Times New Roman"/>
          <w:color w:val="000000"/>
          <w:sz w:val="26"/>
          <w:szCs w:val="26"/>
        </w:rPr>
        <w:t xml:space="preserve"> mang giá trị </w:t>
      </w:r>
      <w:r w:rsidRPr="00EC4CD8">
        <w:rPr>
          <w:rFonts w:ascii="Times New Roman" w:hAnsi="Times New Roman"/>
          <w:color w:val="000000"/>
          <w:sz w:val="26"/>
          <w:szCs w:val="26"/>
        </w:rPr>
        <w:t>null</w:t>
      </w:r>
      <w:r w:rsidRPr="003D22F6">
        <w:rPr>
          <w:rFonts w:ascii="Times New Roman" w:hAnsi="Times New Roman"/>
          <w:color w:val="000000"/>
          <w:sz w:val="26"/>
          <w:szCs w:val="26"/>
        </w:rPr>
        <w:t>.</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Trên thực tế, một đợt thi có thể được tổ chức cho một hoặc nhiều loại chứng chỉ. Và tương ứng với các đợt thi khác nhau, mỗi một sự phân công sẽ có quá trình thực thi khác nhau. Thực thể </w:t>
      </w:r>
      <w:r w:rsidRPr="00EC4CD8">
        <w:rPr>
          <w:rFonts w:ascii="Times New Roman" w:hAnsi="Times New Roman"/>
          <w:color w:val="000000"/>
          <w:sz w:val="26"/>
          <w:szCs w:val="26"/>
        </w:rPr>
        <w:t>Tiến độ</w:t>
      </w:r>
      <w:del w:id="2468" w:author="DHA" w:date="2010-07-06T02:45:00Z">
        <w:r w:rsidRPr="00EC4CD8" w:rsidDel="002A19DB">
          <w:rPr>
            <w:rFonts w:ascii="Times New Roman" w:hAnsi="Times New Roman"/>
            <w:color w:val="000000"/>
            <w:sz w:val="26"/>
            <w:szCs w:val="26"/>
          </w:rPr>
          <w:delText xml:space="preserve"> </w:delText>
        </w:r>
      </w:del>
      <w:r w:rsidRPr="003D22F6">
        <w:rPr>
          <w:rFonts w:ascii="Times New Roman" w:hAnsi="Times New Roman"/>
          <w:color w:val="000000"/>
          <w:sz w:val="26"/>
          <w:szCs w:val="26"/>
        </w:rPr>
        <w:t xml:space="preserve"> chịu trách nhiệm theo dõi quá trình thực thi đó. Các mốc thời gian </w:t>
      </w:r>
      <w:r w:rsidRPr="00EC4CD8">
        <w:rPr>
          <w:rFonts w:ascii="Times New Roman" w:hAnsi="Times New Roman"/>
          <w:color w:val="000000"/>
          <w:sz w:val="26"/>
          <w:szCs w:val="26"/>
        </w:rPr>
        <w:t>ngày bắt đầu, ngày kết thúc</w:t>
      </w:r>
      <w:r w:rsidRPr="003D22F6">
        <w:rPr>
          <w:rFonts w:ascii="Times New Roman" w:hAnsi="Times New Roman"/>
          <w:color w:val="000000"/>
          <w:sz w:val="26"/>
          <w:szCs w:val="26"/>
        </w:rPr>
        <w:t xml:space="preserve"> của mỗi công việc sẽ được chuyển đổi ra ngày lịch, lưu trữ ở hai thuộc tính </w:t>
      </w:r>
      <w:r w:rsidRPr="00EC4CD8">
        <w:rPr>
          <w:rFonts w:ascii="Times New Roman" w:hAnsi="Times New Roman"/>
          <w:color w:val="000000"/>
          <w:sz w:val="26"/>
          <w:szCs w:val="26"/>
        </w:rPr>
        <w:t xml:space="preserve">Ngày bắt đầu quy định </w:t>
      </w:r>
      <w:r w:rsidRPr="003D22F6">
        <w:rPr>
          <w:rFonts w:ascii="Times New Roman" w:hAnsi="Times New Roman"/>
          <w:color w:val="000000"/>
          <w:sz w:val="26"/>
          <w:szCs w:val="26"/>
        </w:rPr>
        <w:t xml:space="preserve">và </w:t>
      </w:r>
      <w:r w:rsidRPr="00EC4CD8">
        <w:rPr>
          <w:rFonts w:ascii="Times New Roman" w:hAnsi="Times New Roman"/>
          <w:color w:val="000000"/>
          <w:sz w:val="26"/>
          <w:szCs w:val="26"/>
        </w:rPr>
        <w:t>Ngày kết thúc quy định.</w:t>
      </w:r>
    </w:p>
    <w:p w:rsidR="004A0BCF" w:rsidRPr="00EC4CD8"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 xml:space="preserve">Cuối cùng, trong một số trường hợp công việc được kết thúc trễ hạn hoặc sớm hạn so với quy định, có thể nhân viên quản lý sẽ cần biết nguyên nhân gây ra sự sớm/trễ hạn đó. Để phục vụ chức năng này, mỗi thể hiện </w:t>
      </w:r>
      <w:r w:rsidRPr="00EC4CD8">
        <w:rPr>
          <w:rFonts w:ascii="Times New Roman" w:hAnsi="Times New Roman"/>
          <w:color w:val="000000"/>
          <w:sz w:val="26"/>
          <w:szCs w:val="26"/>
        </w:rPr>
        <w:t xml:space="preserve">Tiến độ </w:t>
      </w:r>
      <w:r w:rsidRPr="003D22F6">
        <w:rPr>
          <w:rFonts w:ascii="Times New Roman" w:hAnsi="Times New Roman"/>
          <w:color w:val="000000"/>
          <w:sz w:val="26"/>
          <w:szCs w:val="26"/>
        </w:rPr>
        <w:t xml:space="preserve">được gắn kết với tối đa một thể hiện </w:t>
      </w:r>
      <w:r w:rsidRPr="00EC4CD8">
        <w:rPr>
          <w:rFonts w:ascii="Times New Roman" w:hAnsi="Times New Roman"/>
          <w:color w:val="000000"/>
          <w:sz w:val="26"/>
          <w:szCs w:val="26"/>
        </w:rPr>
        <w:t xml:space="preserve">Ghi chú </w:t>
      </w:r>
      <w:r w:rsidRPr="003D22F6">
        <w:rPr>
          <w:rFonts w:ascii="Times New Roman" w:hAnsi="Times New Roman"/>
          <w:color w:val="000000"/>
          <w:sz w:val="26"/>
          <w:szCs w:val="26"/>
        </w:rPr>
        <w:t xml:space="preserve">(Có thể có hoặc không có). Ngược lại, một thông tin ghi chú luôn luôn dành cho duy nhất một </w:t>
      </w:r>
      <w:r w:rsidRPr="00EC4CD8">
        <w:rPr>
          <w:rFonts w:ascii="Times New Roman" w:hAnsi="Times New Roman"/>
          <w:color w:val="000000"/>
          <w:sz w:val="26"/>
          <w:szCs w:val="26"/>
        </w:rPr>
        <w:t>tiến độ.</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Dưới đây sẽ liệt kê thông tin chi tiết các thuộc tính của từng thực thể bao gồm tên gọi, miền giá trị, ý nghĩa,...</w:t>
      </w:r>
    </w:p>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2469" w:name="_Toc262558540"/>
      <w:bookmarkStart w:id="2470" w:name="_Toc263796584"/>
      <w:bookmarkStart w:id="2471" w:name="_Toc263797195"/>
      <w:r w:rsidRPr="003D22F6">
        <w:rPr>
          <w:rFonts w:ascii="Times New Roman" w:hAnsi="Times New Roman"/>
          <w:b/>
          <w:color w:val="000000"/>
          <w:sz w:val="26"/>
          <w:szCs w:val="26"/>
        </w:rPr>
        <w:t>Nhân viên</w:t>
      </w:r>
      <w:bookmarkEnd w:id="2469"/>
      <w:bookmarkEnd w:id="2470"/>
      <w:bookmarkEnd w:id="2471"/>
    </w:p>
    <w:tbl>
      <w:tblPr>
        <w:tblpPr w:leftFromText="180" w:rightFromText="180" w:vertAnchor="text" w:horzAnchor="margin" w:tblpXSpec="right" w:tblpY="124"/>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2472" w:author="DHA" w:date="2010-07-06T02:46:00Z">
          <w:tblPr>
            <w:tblpPr w:leftFromText="180" w:rightFromText="180" w:vertAnchor="text" w:horzAnchor="margin" w:tblpXSpec="right" w:tblpY="124"/>
            <w:tblW w:w="9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675"/>
        <w:gridCol w:w="1413"/>
        <w:gridCol w:w="1350"/>
        <w:gridCol w:w="1170"/>
        <w:gridCol w:w="1260"/>
        <w:gridCol w:w="3150"/>
        <w:tblGridChange w:id="2473">
          <w:tblGrid>
            <w:gridCol w:w="675"/>
            <w:gridCol w:w="1903"/>
            <w:gridCol w:w="1371"/>
            <w:gridCol w:w="1183"/>
            <w:gridCol w:w="1550"/>
            <w:gridCol w:w="3000"/>
          </w:tblGrid>
        </w:tblGridChange>
      </w:tblGrid>
      <w:tr w:rsidR="004A0BCF" w:rsidRPr="00E74EDE" w:rsidTr="002A19DB">
        <w:trPr>
          <w:trHeight w:val="509"/>
          <w:trPrChange w:id="2474" w:author="DHA" w:date="2010-07-06T02:46:00Z">
            <w:trPr>
              <w:trHeight w:val="509"/>
            </w:trPr>
          </w:trPrChange>
        </w:trPr>
        <w:tc>
          <w:tcPr>
            <w:tcW w:w="675" w:type="dxa"/>
            <w:shd w:val="clear" w:color="auto" w:fill="C2D69B"/>
            <w:vAlign w:val="center"/>
            <w:tcPrChange w:id="2475" w:author="DHA" w:date="2010-07-06T02:46:00Z">
              <w:tcPr>
                <w:tcW w:w="675" w:type="dxa"/>
                <w:shd w:val="clear" w:color="auto" w:fill="C2D69B"/>
                <w:vAlign w:val="center"/>
              </w:tcPr>
            </w:tcPrChange>
          </w:tcPr>
          <w:p w:rsidR="004A0BCF" w:rsidRPr="00E74EDE" w:rsidRDefault="004A0BCF" w:rsidP="002A19DB">
            <w:pPr>
              <w:pStyle w:val="ListParagraph"/>
              <w:spacing w:after="0"/>
              <w:ind w:left="-118" w:right="-108" w:firstLine="54"/>
              <w:jc w:val="center"/>
              <w:rPr>
                <w:rFonts w:ascii="Times New Roman" w:hAnsi="Times New Roman"/>
                <w:color w:val="000000"/>
                <w:sz w:val="26"/>
                <w:szCs w:val="26"/>
              </w:rPr>
              <w:pPrChange w:id="2476" w:author="DHA" w:date="2010-07-06T02:45:00Z">
                <w:pPr>
                  <w:pStyle w:val="ListParagraph"/>
                  <w:framePr w:hSpace="180" w:wrap="around" w:vAnchor="text" w:hAnchor="margin" w:xAlign="right" w:y="124"/>
                  <w:spacing w:after="0"/>
                  <w:ind w:left="-54" w:right="-108" w:firstLine="54"/>
                  <w:jc w:val="center"/>
                </w:pPr>
              </w:pPrChange>
            </w:pPr>
            <w:r w:rsidRPr="00E74EDE">
              <w:rPr>
                <w:rFonts w:ascii="Times New Roman" w:hAnsi="Times New Roman"/>
                <w:color w:val="000000"/>
                <w:sz w:val="26"/>
                <w:szCs w:val="26"/>
              </w:rPr>
              <w:t>STT</w:t>
            </w:r>
          </w:p>
        </w:tc>
        <w:tc>
          <w:tcPr>
            <w:tcW w:w="1413" w:type="dxa"/>
            <w:shd w:val="clear" w:color="auto" w:fill="C2D69B"/>
            <w:vAlign w:val="center"/>
            <w:tcPrChange w:id="2477" w:author="DHA" w:date="2010-07-06T02:46:00Z">
              <w:tcPr>
                <w:tcW w:w="190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50" w:type="dxa"/>
            <w:shd w:val="clear" w:color="auto" w:fill="C2D69B"/>
            <w:vAlign w:val="center"/>
            <w:tcPrChange w:id="2478" w:author="DHA" w:date="2010-07-06T02:46:00Z">
              <w:tcPr>
                <w:tcW w:w="1371"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70" w:type="dxa"/>
            <w:shd w:val="clear" w:color="auto" w:fill="C2D69B"/>
            <w:vAlign w:val="center"/>
            <w:tcPrChange w:id="2479" w:author="DHA" w:date="2010-07-06T02:46:00Z">
              <w:tcPr>
                <w:tcW w:w="1183"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60" w:type="dxa"/>
            <w:shd w:val="clear" w:color="auto" w:fill="C2D69B"/>
            <w:vAlign w:val="center"/>
            <w:tcPrChange w:id="2480" w:author="DHA" w:date="2010-07-06T02:46:00Z">
              <w:tcPr>
                <w:tcW w:w="1550" w:type="dxa"/>
                <w:shd w:val="clear" w:color="auto" w:fill="C2D69B"/>
                <w:vAlign w:val="center"/>
              </w:tcPr>
            </w:tcPrChange>
          </w:tcPr>
          <w:p w:rsidR="004A0BCF" w:rsidRPr="00E74EDE" w:rsidRDefault="004A0BCF" w:rsidP="00E74EDE">
            <w:pPr>
              <w:pStyle w:val="ListParagraph"/>
              <w:spacing w:after="0"/>
              <w:ind w:left="0" w:firstLine="25"/>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3150" w:type="dxa"/>
            <w:shd w:val="clear" w:color="auto" w:fill="C2D69B"/>
            <w:vAlign w:val="center"/>
            <w:tcPrChange w:id="2481" w:author="DHA" w:date="2010-07-06T02:46:00Z">
              <w:tcPr>
                <w:tcW w:w="3000" w:type="dxa"/>
                <w:shd w:val="clear" w:color="auto" w:fill="C2D69B"/>
                <w:vAlign w:val="center"/>
              </w:tcPr>
            </w:tcPrChange>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2A19DB">
        <w:trPr>
          <w:trHeight w:val="301"/>
          <w:trPrChange w:id="2482" w:author="DHA" w:date="2010-07-06T02:46:00Z">
            <w:trPr>
              <w:trHeight w:val="301"/>
            </w:trPr>
          </w:trPrChange>
        </w:trPr>
        <w:tc>
          <w:tcPr>
            <w:tcW w:w="675" w:type="dxa"/>
            <w:tcPrChange w:id="2483"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13" w:type="dxa"/>
            <w:tcPrChange w:id="2484"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w:t>
            </w:r>
          </w:p>
        </w:tc>
        <w:tc>
          <w:tcPr>
            <w:tcW w:w="1350" w:type="dxa"/>
            <w:tcPrChange w:id="2485"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2486"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60" w:type="dxa"/>
            <w:tcPrChange w:id="2487"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488"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đăng nhập vào hệ thống.</w:t>
            </w:r>
          </w:p>
        </w:tc>
      </w:tr>
      <w:tr w:rsidR="004A0BCF" w:rsidRPr="00E74EDE" w:rsidTr="002A19DB">
        <w:trPr>
          <w:trHeight w:val="301"/>
          <w:trPrChange w:id="2489" w:author="DHA" w:date="2010-07-06T02:46:00Z">
            <w:trPr>
              <w:trHeight w:val="301"/>
            </w:trPr>
          </w:trPrChange>
        </w:trPr>
        <w:tc>
          <w:tcPr>
            <w:tcW w:w="675" w:type="dxa"/>
            <w:tcPrChange w:id="2490"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13" w:type="dxa"/>
            <w:tcPrChange w:id="2491"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w:t>
            </w:r>
          </w:p>
        </w:tc>
        <w:tc>
          <w:tcPr>
            <w:tcW w:w="1350" w:type="dxa"/>
            <w:tcPrChange w:id="2492"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70" w:type="dxa"/>
            <w:tcPrChange w:id="2493"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2494"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495"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Mật khẩu đăng nhập</w:t>
            </w:r>
          </w:p>
        </w:tc>
      </w:tr>
      <w:tr w:rsidR="004A0BCF" w:rsidRPr="00E74EDE" w:rsidTr="002A19DB">
        <w:trPr>
          <w:trHeight w:val="301"/>
          <w:trPrChange w:id="2496" w:author="DHA" w:date="2010-07-06T02:46:00Z">
            <w:trPr>
              <w:trHeight w:val="301"/>
            </w:trPr>
          </w:trPrChange>
        </w:trPr>
        <w:tc>
          <w:tcPr>
            <w:tcW w:w="675" w:type="dxa"/>
            <w:tcPrChange w:id="2497" w:author="DHA" w:date="2010-07-06T02:46:00Z">
              <w:tcPr>
                <w:tcW w:w="675" w:type="dxa"/>
              </w:tcPr>
            </w:tcPrChange>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413" w:type="dxa"/>
            <w:tcPrChange w:id="2498" w:author="DHA" w:date="2010-07-06T02:46:00Z">
              <w:tcPr>
                <w:tcW w:w="190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Email</w:t>
            </w:r>
          </w:p>
        </w:tc>
        <w:tc>
          <w:tcPr>
            <w:tcW w:w="1350" w:type="dxa"/>
            <w:tcPrChange w:id="2499" w:author="DHA" w:date="2010-07-06T02:46:00Z">
              <w:tcPr>
                <w:tcW w:w="1371"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Chuỗi </w:t>
            </w:r>
          </w:p>
        </w:tc>
        <w:tc>
          <w:tcPr>
            <w:tcW w:w="1170" w:type="dxa"/>
            <w:tcPrChange w:id="2500" w:author="DHA" w:date="2010-07-06T02:46:00Z">
              <w:tcPr>
                <w:tcW w:w="1183"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60" w:type="dxa"/>
            <w:tcPrChange w:id="2501" w:author="DHA" w:date="2010-07-06T02:46:00Z">
              <w:tcPr>
                <w:tcW w:w="1550" w:type="dxa"/>
              </w:tcPr>
            </w:tcPrChange>
          </w:tcPr>
          <w:p w:rsidR="004A0BCF" w:rsidRPr="00E74EDE" w:rsidRDefault="004A0BCF" w:rsidP="00E74EDE">
            <w:pPr>
              <w:pStyle w:val="ListParagraph"/>
              <w:spacing w:after="0"/>
              <w:ind w:left="0" w:firstLine="25"/>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3150" w:type="dxa"/>
            <w:tcPrChange w:id="2502" w:author="DHA" w:date="2010-07-06T02:46:00Z">
              <w:tcPr>
                <w:tcW w:w="300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Địa chỉ email.</w:t>
            </w:r>
          </w:p>
        </w:tc>
      </w:tr>
    </w:tbl>
    <w:p w:rsidR="004A0BCF" w:rsidRPr="00C900E0" w:rsidRDefault="004A0BCF" w:rsidP="00784A8E">
      <w:pPr>
        <w:pStyle w:val="ListParagraph"/>
        <w:ind w:left="1530" w:firstLine="360"/>
        <w:jc w:val="both"/>
        <w:outlineLvl w:val="3"/>
        <w:rPr>
          <w:rFonts w:ascii="Times New Roman" w:hAnsi="Times New Roman"/>
          <w:color w:val="000000"/>
          <w:sz w:val="26"/>
          <w:szCs w:val="26"/>
        </w:rPr>
      </w:pPr>
    </w:p>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Nhân viên quản lý &amp; Nhân viên thừa hành</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lastRenderedPageBreak/>
        <w:t>Nhân viên quản lý và nhân viên thừa hành đều thừa kế các thuộc tính từ thực thể nhân viên. Riêng nhân viên thừa hành cần có thêm các thông tin sau:</w:t>
      </w:r>
    </w:p>
    <w:tbl>
      <w:tblPr>
        <w:tblW w:w="8965" w:type="dxa"/>
        <w:tblInd w:w="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15"/>
        <w:gridCol w:w="1768"/>
        <w:gridCol w:w="1371"/>
        <w:gridCol w:w="1183"/>
        <w:gridCol w:w="1206"/>
        <w:gridCol w:w="2822"/>
      </w:tblGrid>
      <w:tr w:rsidR="004A0BCF" w:rsidRPr="00E74EDE" w:rsidTr="00E74EDE">
        <w:trPr>
          <w:trHeight w:val="509"/>
        </w:trPr>
        <w:tc>
          <w:tcPr>
            <w:tcW w:w="615" w:type="dxa"/>
            <w:shd w:val="clear" w:color="auto" w:fill="C2D69B"/>
            <w:vAlign w:val="center"/>
          </w:tcPr>
          <w:p w:rsidR="004A0BCF" w:rsidRPr="00E74EDE" w:rsidRDefault="004A0BCF" w:rsidP="00E74EDE">
            <w:pPr>
              <w:pStyle w:val="ListParagraph"/>
              <w:spacing w:after="0"/>
              <w:ind w:left="-54" w:right="-108" w:hanging="6"/>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76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37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83" w:type="dxa"/>
            <w:shd w:val="clear" w:color="auto" w:fill="C2D69B"/>
            <w:vAlign w:val="center"/>
          </w:tcPr>
          <w:p w:rsidR="004A0BCF" w:rsidRPr="00E74EDE" w:rsidRDefault="004A0BCF" w:rsidP="00E74EDE">
            <w:pPr>
              <w:pStyle w:val="ListParagraph"/>
              <w:spacing w:after="0"/>
              <w:ind w:left="0" w:firstLine="1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0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822"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Họ tên</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50</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đầy đủ của nhân viên thừa hành</w:t>
            </w:r>
          </w:p>
        </w:tc>
      </w:tr>
      <w:tr w:rsidR="004A0BCF" w:rsidRPr="00E74EDE" w:rsidTr="00E74EDE">
        <w:trPr>
          <w:trHeight w:val="301"/>
        </w:trPr>
        <w:tc>
          <w:tcPr>
            <w:tcW w:w="615" w:type="dxa"/>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76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w:t>
            </w:r>
          </w:p>
        </w:tc>
        <w:tc>
          <w:tcPr>
            <w:tcW w:w="137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83"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120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82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Điện thoại liên lạc</w:t>
            </w:r>
          </w:p>
        </w:tc>
      </w:tr>
    </w:tbl>
    <w:p w:rsidR="004A0BCF" w:rsidRPr="00C900E0" w:rsidRDefault="004A0BCF" w:rsidP="008F4D63">
      <w:pPr>
        <w:pStyle w:val="ListParagraph"/>
        <w:numPr>
          <w:ilvl w:val="2"/>
          <w:numId w:val="16"/>
        </w:numPr>
        <w:ind w:left="284" w:firstLine="0"/>
        <w:jc w:val="both"/>
        <w:outlineLvl w:val="3"/>
        <w:rPr>
          <w:rFonts w:ascii="Times New Roman" w:hAnsi="Times New Roman"/>
          <w:b/>
          <w:color w:val="000000"/>
          <w:sz w:val="26"/>
          <w:szCs w:val="26"/>
        </w:rPr>
      </w:pPr>
      <w:bookmarkStart w:id="2503" w:name="_Toc262558541"/>
      <w:bookmarkStart w:id="2504" w:name="_Toc263796585"/>
      <w:bookmarkStart w:id="2505" w:name="_Toc263797196"/>
      <w:r w:rsidRPr="003D22F6">
        <w:rPr>
          <w:rFonts w:ascii="Times New Roman" w:hAnsi="Times New Roman"/>
          <w:b/>
          <w:color w:val="000000"/>
          <w:sz w:val="26"/>
          <w:szCs w:val="26"/>
        </w:rPr>
        <w:t>Công việc</w:t>
      </w:r>
      <w:bookmarkEnd w:id="2503"/>
      <w:bookmarkEnd w:id="2504"/>
      <w:bookmarkEnd w:id="2505"/>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33"/>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Mỗi công việc được phân biệt bởi một mã duy nhất.</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100</w:t>
            </w:r>
          </w:p>
        </w:tc>
        <w:tc>
          <w:tcPr>
            <w:tcW w:w="1275"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công việc</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1134" w:type="dxa"/>
          </w:tcPr>
          <w:p w:rsidR="004A0BCF" w:rsidRPr="00E74EDE" w:rsidRDefault="004A0BCF" w:rsidP="00E74EDE">
            <w:pPr>
              <w:pStyle w:val="ListParagraph"/>
              <w:keepNext/>
              <w:keepLines/>
              <w:spacing w:after="0"/>
              <w:ind w:left="33"/>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w:t>
            </w:r>
          </w:p>
        </w:tc>
        <w:tc>
          <w:tcPr>
            <w:tcW w:w="1418"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1134" w:type="dxa"/>
          </w:tcPr>
          <w:p w:rsidR="004A0BCF" w:rsidRPr="00E74EDE" w:rsidRDefault="004A0BCF" w:rsidP="00E74EDE">
            <w:pPr>
              <w:pStyle w:val="ListParagraph"/>
              <w:spacing w:after="0"/>
              <w:ind w:left="33"/>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spacing w:after="0"/>
              <w:ind w:firstLine="33"/>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Mô tả công việc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Phân công</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418"/>
        <w:gridCol w:w="1134"/>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418"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1134" w:type="dxa"/>
            <w:shd w:val="clear" w:color="auto" w:fill="C2D69B"/>
            <w:vAlign w:val="center"/>
          </w:tcPr>
          <w:p w:rsidR="004A0BCF" w:rsidRPr="00E74EDE" w:rsidRDefault="004A0BCF" w:rsidP="00E74EDE">
            <w:pPr>
              <w:pStyle w:val="ListParagraph"/>
              <w:spacing w:after="0"/>
              <w:ind w:left="0" w:firstLine="7"/>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áp dụng</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đầu tiên áp dụng phân công</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hết hạn</w:t>
            </w:r>
          </w:p>
        </w:tc>
        <w:tc>
          <w:tcPr>
            <w:tcW w:w="141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1134" w:type="dxa"/>
          </w:tcPr>
          <w:p w:rsidR="004A0BCF" w:rsidRPr="00E74EDE" w:rsidRDefault="004A0BCF" w:rsidP="00E74EDE">
            <w:pPr>
              <w:pStyle w:val="ListParagraph"/>
              <w:keepNext/>
              <w:keepLines/>
              <w:spacing w:after="0"/>
              <w:ind w:left="0" w:firstLine="7"/>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mà sự phân công tương ứng hết hiệu lực.</w:t>
            </w:r>
          </w:p>
        </w:tc>
      </w:tr>
    </w:tbl>
    <w:p w:rsidR="004A0BCF" w:rsidRPr="00C900E0" w:rsidRDefault="004A0BCF" w:rsidP="008F4D63">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Đợt thi</w:t>
      </w:r>
    </w:p>
    <w:tbl>
      <w:tblPr>
        <w:tblpPr w:leftFromText="180" w:rightFromText="180" w:vertAnchor="text" w:horzAnchor="page" w:tblpX="2083" w:tblpY="7"/>
        <w:tblW w:w="8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5"/>
        <w:gridCol w:w="2493"/>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5"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493"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Mã đại diện cho một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đợt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Tên đợt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 Ngày tổ chức thi</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Số lượng thí sinh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5" w:type="dxa"/>
          </w:tcPr>
          <w:p w:rsidR="004A0BCF" w:rsidRPr="00E74EDE" w:rsidRDefault="004A0BCF" w:rsidP="00E74EDE">
            <w:pPr>
              <w:spacing w:after="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49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lượng thí sinh dự kiến tham dự kỳ thi.</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lastRenderedPageBreak/>
        <w:t>Tiến độ</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21"/>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Tổng khối lượng CV</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Tổng khối lượng công việc cần phải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Khối lượng CV hoàn thành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Khối lượng công việc đã hoàn thành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bắt đầu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quy định</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kết thúc công việc theo quy định (ngày lịch)</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bắt đầu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bắt đầu</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Ngày kết thúc thực tế</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tháng</w:t>
            </w:r>
          </w:p>
        </w:tc>
        <w:tc>
          <w:tcPr>
            <w:tcW w:w="851" w:type="dxa"/>
          </w:tcPr>
          <w:p w:rsidR="004A0BCF" w:rsidRPr="00E74EDE" w:rsidRDefault="004A0BCF" w:rsidP="00E74EDE">
            <w:pPr>
              <w:pStyle w:val="ListParagraph"/>
              <w:keepNext/>
              <w:keepLines/>
              <w:spacing w:after="0"/>
              <w:ind w:left="0" w:firstLine="21"/>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C</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Ngày công việc thự sự được nhân viên thừa hành kết thúc.</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Ghi chú</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Mã ghi chú</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Số nguyên</w:t>
            </w:r>
          </w:p>
        </w:tc>
        <w:tc>
          <w:tcPr>
            <w:tcW w:w="851" w:type="dxa"/>
            <w:vAlign w:val="center"/>
          </w:tcPr>
          <w:p w:rsidR="004A0BCF" w:rsidRPr="00E74EDE" w:rsidRDefault="004A0BCF" w:rsidP="00E74EDE">
            <w:pPr>
              <w:pStyle w:val="ListParagraph"/>
              <w:keepNext/>
              <w:keepLines/>
              <w:spacing w:after="0"/>
              <w:ind w:left="0" w:firstLine="34"/>
              <w:jc w:val="center"/>
              <w:outlineLvl w:val="2"/>
              <w:rPr>
                <w:rFonts w:ascii="Times New Roman" w:hAnsi="Times New Roman"/>
                <w:color w:val="000000"/>
                <w:sz w:val="26"/>
                <w:szCs w:val="26"/>
              </w:rPr>
            </w:pP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Khóa chính, là mã duy nhất cho mỗi ghi chú.</w:t>
            </w:r>
          </w:p>
        </w:tc>
      </w:tr>
      <w:tr w:rsidR="004A0BCF" w:rsidRPr="00E74EDE" w:rsidTr="00E74EDE">
        <w:tc>
          <w:tcPr>
            <w:tcW w:w="675" w:type="dxa"/>
            <w:vAlign w:val="center"/>
          </w:tcPr>
          <w:p w:rsidR="004A0BCF" w:rsidRPr="00E74EDE" w:rsidRDefault="004A0BCF" w:rsidP="00E74EDE">
            <w:pPr>
              <w:pStyle w:val="ListParagraph"/>
              <w:spacing w:after="0"/>
              <w:ind w:left="0" w:firstLine="54"/>
              <w:jc w:val="center"/>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Nội dung</w:t>
            </w:r>
          </w:p>
        </w:tc>
        <w:tc>
          <w:tcPr>
            <w:tcW w:w="1559"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Văn bản</w:t>
            </w:r>
          </w:p>
        </w:tc>
        <w:tc>
          <w:tcPr>
            <w:tcW w:w="851"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1024</w:t>
            </w:r>
          </w:p>
        </w:tc>
        <w:tc>
          <w:tcPr>
            <w:tcW w:w="1276" w:type="dxa"/>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Nội dung ghi chú</w:t>
            </w:r>
          </w:p>
        </w:tc>
      </w:tr>
    </w:tbl>
    <w:p w:rsidR="004A0BCF" w:rsidRPr="00C900E0" w:rsidRDefault="004A0BCF" w:rsidP="000765C0">
      <w:pPr>
        <w:pStyle w:val="ListParagraph"/>
        <w:numPr>
          <w:ilvl w:val="2"/>
          <w:numId w:val="16"/>
        </w:numPr>
        <w:ind w:left="284" w:firstLine="0"/>
        <w:jc w:val="both"/>
        <w:rPr>
          <w:rFonts w:ascii="Times New Roman" w:hAnsi="Times New Roman"/>
          <w:b/>
          <w:color w:val="000000"/>
          <w:sz w:val="26"/>
          <w:szCs w:val="26"/>
        </w:rPr>
      </w:pPr>
      <w:r w:rsidRPr="003D22F6">
        <w:rPr>
          <w:rFonts w:ascii="Times New Roman" w:hAnsi="Times New Roman"/>
          <w:b/>
          <w:color w:val="000000"/>
          <w:sz w:val="26"/>
          <w:szCs w:val="26"/>
        </w:rPr>
        <w:t>Chứng chỉ</w:t>
      </w:r>
    </w:p>
    <w:tbl>
      <w:tblPr>
        <w:tblpPr w:leftFromText="180" w:rightFromText="180" w:vertAnchor="text" w:horzAnchor="page" w:tblpX="2083" w:tblpY="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75"/>
        <w:gridCol w:w="1843"/>
        <w:gridCol w:w="1559"/>
        <w:gridCol w:w="851"/>
        <w:gridCol w:w="1276"/>
        <w:gridCol w:w="2634"/>
      </w:tblGrid>
      <w:tr w:rsidR="004A0BCF" w:rsidRPr="00E74EDE" w:rsidTr="00E74EDE">
        <w:tc>
          <w:tcPr>
            <w:tcW w:w="675" w:type="dxa"/>
            <w:shd w:val="clear" w:color="auto" w:fill="C2D69B"/>
            <w:vAlign w:val="center"/>
          </w:tcPr>
          <w:p w:rsidR="004A0BCF" w:rsidRPr="00E74EDE" w:rsidRDefault="004A0BCF" w:rsidP="00E74EDE">
            <w:pPr>
              <w:pStyle w:val="ListParagraph"/>
              <w:spacing w:after="0"/>
              <w:ind w:left="-54" w:right="-108" w:firstLine="54"/>
              <w:jc w:val="center"/>
              <w:rPr>
                <w:rFonts w:ascii="Times New Roman" w:hAnsi="Times New Roman"/>
                <w:color w:val="000000"/>
                <w:sz w:val="26"/>
                <w:szCs w:val="26"/>
              </w:rPr>
            </w:pPr>
            <w:r w:rsidRPr="00E74EDE">
              <w:rPr>
                <w:rFonts w:ascii="Times New Roman" w:hAnsi="Times New Roman"/>
                <w:color w:val="000000"/>
                <w:sz w:val="26"/>
                <w:szCs w:val="26"/>
              </w:rPr>
              <w:t>STT</w:t>
            </w:r>
          </w:p>
        </w:tc>
        <w:tc>
          <w:tcPr>
            <w:tcW w:w="1843" w:type="dxa"/>
            <w:shd w:val="clear" w:color="auto" w:fill="C2D69B"/>
            <w:vAlign w:val="center"/>
          </w:tcPr>
          <w:p w:rsidR="004A0BCF" w:rsidRPr="00E74EDE" w:rsidRDefault="004A0BCF" w:rsidP="00E74EDE">
            <w:pPr>
              <w:pStyle w:val="ListParagraph"/>
              <w:spacing w:after="0"/>
              <w:ind w:left="0" w:firstLine="34"/>
              <w:jc w:val="center"/>
              <w:rPr>
                <w:rFonts w:ascii="Times New Roman" w:hAnsi="Times New Roman"/>
                <w:color w:val="000000"/>
                <w:sz w:val="26"/>
                <w:szCs w:val="26"/>
              </w:rPr>
            </w:pPr>
            <w:r w:rsidRPr="00E74EDE">
              <w:rPr>
                <w:rFonts w:ascii="Times New Roman" w:hAnsi="Times New Roman"/>
                <w:color w:val="000000"/>
                <w:sz w:val="26"/>
                <w:szCs w:val="26"/>
              </w:rPr>
              <w:t>Tên thuộc tính</w:t>
            </w:r>
          </w:p>
        </w:tc>
        <w:tc>
          <w:tcPr>
            <w:tcW w:w="1559"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Miền giá trị</w:t>
            </w:r>
          </w:p>
        </w:tc>
        <w:tc>
          <w:tcPr>
            <w:tcW w:w="851"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Kích thước</w:t>
            </w:r>
          </w:p>
        </w:tc>
        <w:tc>
          <w:tcPr>
            <w:tcW w:w="1276" w:type="dxa"/>
            <w:shd w:val="clear" w:color="auto" w:fill="C2D69B"/>
            <w:vAlign w:val="center"/>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Cho phép null (C/K)</w:t>
            </w:r>
          </w:p>
        </w:tc>
        <w:tc>
          <w:tcPr>
            <w:tcW w:w="2634" w:type="dxa"/>
            <w:shd w:val="clear" w:color="auto" w:fill="C2D69B"/>
            <w:vAlign w:val="center"/>
          </w:tcPr>
          <w:p w:rsidR="004A0BCF" w:rsidRPr="00E74EDE" w:rsidRDefault="004A0BCF" w:rsidP="00E74EDE">
            <w:pPr>
              <w:pStyle w:val="ListParagraph"/>
              <w:spacing w:after="0"/>
              <w:ind w:left="0" w:firstLine="33"/>
              <w:jc w:val="center"/>
              <w:rPr>
                <w:rFonts w:ascii="Times New Roman" w:hAnsi="Times New Roman"/>
                <w:color w:val="000000"/>
                <w:sz w:val="26"/>
                <w:szCs w:val="26"/>
              </w:rPr>
            </w:pPr>
            <w:r w:rsidRPr="00E74EDE">
              <w:rPr>
                <w:rFonts w:ascii="Times New Roman" w:hAnsi="Times New Roman"/>
                <w:color w:val="000000"/>
                <w:sz w:val="26"/>
                <w:szCs w:val="26"/>
              </w:rPr>
              <w:t>Ý nghĩa</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Mã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 nguyên dương</w:t>
            </w:r>
          </w:p>
        </w:tc>
        <w:tc>
          <w:tcPr>
            <w:tcW w:w="851"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Mã đại diện cho mỗi chứng chỉ</w:t>
            </w:r>
          </w:p>
        </w:tc>
      </w:tr>
      <w:tr w:rsidR="004A0BCF" w:rsidRPr="00E74EDE" w:rsidTr="00E74EDE">
        <w:tc>
          <w:tcPr>
            <w:tcW w:w="675" w:type="dxa"/>
          </w:tcPr>
          <w:p w:rsidR="004A0BCF" w:rsidRPr="00E74EDE" w:rsidRDefault="004A0BCF" w:rsidP="00E74EDE">
            <w:pPr>
              <w:pStyle w:val="ListParagraph"/>
              <w:spacing w:after="0"/>
              <w:ind w:left="0" w:firstLine="54"/>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843" w:type="dxa"/>
          </w:tcPr>
          <w:p w:rsidR="004A0BCF" w:rsidRPr="00E74EDE" w:rsidRDefault="004A0BCF" w:rsidP="00E74EDE">
            <w:pPr>
              <w:pStyle w:val="ListParagraph"/>
              <w:spacing w:after="0"/>
              <w:ind w:left="0" w:firstLine="34"/>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c>
          <w:tcPr>
            <w:tcW w:w="1559"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Chuỗi</w:t>
            </w:r>
          </w:p>
        </w:tc>
        <w:tc>
          <w:tcPr>
            <w:tcW w:w="851"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250</w:t>
            </w:r>
          </w:p>
        </w:tc>
        <w:tc>
          <w:tcPr>
            <w:tcW w:w="1276"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w:t>
            </w:r>
          </w:p>
        </w:tc>
        <w:tc>
          <w:tcPr>
            <w:tcW w:w="2634" w:type="dxa"/>
          </w:tcPr>
          <w:p w:rsidR="004A0BCF" w:rsidRPr="00E74EDE" w:rsidRDefault="004A0BCF" w:rsidP="00E74EDE">
            <w:pPr>
              <w:pStyle w:val="ListParagraph"/>
              <w:spacing w:after="0"/>
              <w:ind w:left="0" w:firstLine="33"/>
              <w:jc w:val="both"/>
              <w:rPr>
                <w:rFonts w:ascii="Times New Roman" w:hAnsi="Times New Roman"/>
                <w:color w:val="000000"/>
                <w:sz w:val="26"/>
                <w:szCs w:val="26"/>
              </w:rPr>
            </w:pPr>
            <w:r w:rsidRPr="00E74EDE">
              <w:rPr>
                <w:rFonts w:ascii="Times New Roman" w:hAnsi="Times New Roman"/>
                <w:color w:val="000000"/>
                <w:sz w:val="26"/>
                <w:szCs w:val="26"/>
              </w:rPr>
              <w:t>Tên chứng chỉ.</w:t>
            </w:r>
          </w:p>
        </w:tc>
      </w:tr>
    </w:tbl>
    <w:p w:rsidR="004A0BCF" w:rsidRPr="00223626" w:rsidRDefault="004A0BCF" w:rsidP="00223626">
      <w:pPr>
        <w:pStyle w:val="ListParagraph"/>
        <w:numPr>
          <w:ilvl w:val="1"/>
          <w:numId w:val="15"/>
        </w:numPr>
        <w:ind w:left="284" w:firstLine="0"/>
        <w:jc w:val="both"/>
        <w:rPr>
          <w:rFonts w:ascii="Times New Roman" w:hAnsi="Times New Roman"/>
          <w:b/>
          <w:color w:val="000000"/>
          <w:sz w:val="26"/>
          <w:szCs w:val="26"/>
          <w:lang w:val="en-US"/>
        </w:rPr>
      </w:pPr>
      <w:r w:rsidRPr="00223626">
        <w:rPr>
          <w:rFonts w:ascii="Times New Roman" w:hAnsi="Times New Roman"/>
          <w:b/>
          <w:color w:val="000000"/>
          <w:sz w:val="26"/>
          <w:szCs w:val="26"/>
          <w:lang w:val="en-US"/>
        </w:rPr>
        <w:t>Mô hình DFD</w:t>
      </w:r>
    </w:p>
    <w:p w:rsidR="004A0BCF" w:rsidRDefault="004A0BCF" w:rsidP="00784A8E">
      <w:pPr>
        <w:pStyle w:val="ListParagraph"/>
        <w:ind w:left="0" w:firstLine="270"/>
        <w:jc w:val="both"/>
        <w:rPr>
          <w:rFonts w:ascii="Times New Roman" w:hAnsi="Times New Roman"/>
          <w:color w:val="000000"/>
          <w:sz w:val="26"/>
          <w:szCs w:val="26"/>
          <w:lang w:val="en-US"/>
        </w:rPr>
      </w:pPr>
      <w:r w:rsidRPr="003D22F6">
        <w:rPr>
          <w:rFonts w:ascii="Times New Roman" w:hAnsi="Times New Roman"/>
          <w:color w:val="000000"/>
          <w:sz w:val="26"/>
          <w:szCs w:val="26"/>
        </w:rPr>
        <w:t>Phần này mô hình hóa một cách chi tiết các xử lý của hệ thống ở mức quan niệm. Bao gồm các cụm xử lý chính, tác nhân đầu/cuối và các luồng dữ liệu luân chuyển giữa các đối tượng.</w:t>
      </w:r>
    </w:p>
    <w:p w:rsidR="004A0BCF" w:rsidRDefault="004A0BCF" w:rsidP="00784A8E">
      <w:pPr>
        <w:pStyle w:val="ListParagraph"/>
        <w:ind w:left="0" w:firstLine="270"/>
        <w:jc w:val="both"/>
        <w:rPr>
          <w:rFonts w:ascii="Times New Roman" w:hAnsi="Times New Roman"/>
          <w:color w:val="000000"/>
          <w:sz w:val="26"/>
          <w:szCs w:val="26"/>
          <w:lang w:val="en-US"/>
        </w:rPr>
      </w:pPr>
    </w:p>
    <w:p w:rsidR="004A0BCF" w:rsidRPr="00223626" w:rsidRDefault="004A0BCF" w:rsidP="00784A8E">
      <w:pPr>
        <w:pStyle w:val="ListParagraph"/>
        <w:ind w:left="0" w:firstLine="270"/>
        <w:jc w:val="both"/>
        <w:rPr>
          <w:rFonts w:ascii="Times New Roman" w:hAnsi="Times New Roman"/>
          <w:color w:val="000000"/>
          <w:sz w:val="26"/>
          <w:szCs w:val="26"/>
          <w:lang w:val="en-US"/>
        </w:rPr>
      </w:pP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06" w:name="_Toc262558548"/>
      <w:bookmarkStart w:id="2507" w:name="_Toc263796586"/>
      <w:bookmarkStart w:id="2508" w:name="_Toc263797197"/>
      <w:r w:rsidRPr="003D22F6">
        <w:rPr>
          <w:rFonts w:ascii="Times New Roman" w:hAnsi="Times New Roman"/>
          <w:b/>
          <w:color w:val="000000"/>
          <w:sz w:val="26"/>
          <w:szCs w:val="26"/>
        </w:rPr>
        <w:lastRenderedPageBreak/>
        <w:t>Tổng quan</w:t>
      </w:r>
      <w:bookmarkEnd w:id="2506"/>
      <w:bookmarkEnd w:id="2507"/>
      <w:bookmarkEnd w:id="2508"/>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Ở mức tổng quát, hệ thống có 7 cụm xử lý chính (Hình vẽ H4.a.), cung cấp 7 chức năng chính của</w:t>
      </w:r>
      <w:ins w:id="2509" w:author="DHA" w:date="2010-07-06T02:47:00Z">
        <w:r w:rsidR="002A19DB">
          <w:rPr>
            <w:rFonts w:ascii="Times New Roman" w:hAnsi="Times New Roman"/>
            <w:color w:val="000000"/>
            <w:sz w:val="26"/>
            <w:szCs w:val="26"/>
            <w:lang w:val="en-US"/>
          </w:rPr>
          <w:t xml:space="preserve"> một</w:t>
        </w:r>
      </w:ins>
      <w:r w:rsidRPr="003D22F6">
        <w:rPr>
          <w:rFonts w:ascii="Times New Roman" w:hAnsi="Times New Roman"/>
          <w:color w:val="000000"/>
          <w:sz w:val="26"/>
          <w:szCs w:val="26"/>
        </w:rPr>
        <w:t xml:space="preserve"> hệ thống</w:t>
      </w:r>
      <w:del w:id="2510" w:author="DHA" w:date="2010-07-06T02:46:00Z">
        <w:r w:rsidRPr="003D22F6" w:rsidDel="002A19DB">
          <w:rPr>
            <w:rFonts w:ascii="Times New Roman" w:hAnsi="Times New Roman"/>
            <w:color w:val="000000"/>
            <w:sz w:val="26"/>
            <w:szCs w:val="26"/>
          </w:rPr>
          <w:delText xml:space="preserve">, được yêu cầu bởi bộ phận tổ chức thi của </w:delText>
        </w:r>
        <w:r w:rsidR="00051831" w:rsidRPr="00051831" w:rsidDel="002A19DB">
          <w:rPr>
            <w:rFonts w:ascii="Times New Roman" w:hAnsi="Times New Roman"/>
            <w:color w:val="000000"/>
            <w:sz w:val="26"/>
            <w:szCs w:val="26"/>
            <w:highlight w:val="yellow"/>
            <w:rPrChange w:id="2511" w:author="DONGTHUY" w:date="2010-07-04T16:42:00Z">
              <w:rPr>
                <w:rFonts w:ascii="Times New Roman" w:hAnsi="Times New Roman"/>
                <w:color w:val="000000"/>
                <w:sz w:val="26"/>
                <w:szCs w:val="26"/>
                <w:vertAlign w:val="superscript"/>
              </w:rPr>
            </w:rPrChange>
          </w:rPr>
          <w:delText>Trung tâm Tin học – ĐH KHTN</w:delText>
        </w:r>
      </w:del>
      <w:ins w:id="2512" w:author="DHA" w:date="2010-07-06T02:46:00Z">
        <w:r w:rsidR="002A19DB">
          <w:rPr>
            <w:rFonts w:ascii="Times New Roman" w:hAnsi="Times New Roman"/>
            <w:color w:val="000000"/>
            <w:sz w:val="26"/>
            <w:szCs w:val="26"/>
            <w:lang w:val="en-US"/>
          </w:rPr>
          <w:t xml:space="preserve"> quản lý luồng công việc thi, cấp chứng chỉ và in văn bằng nói chung</w:t>
        </w:r>
      </w:ins>
      <w:r w:rsidRPr="003D22F6">
        <w:rPr>
          <w:rFonts w:ascii="Times New Roman" w:hAnsi="Times New Roman"/>
          <w:color w:val="000000"/>
          <w:sz w:val="26"/>
          <w:szCs w:val="26"/>
        </w:rPr>
        <w:t>. Đó là các xử lý sau:</w:t>
      </w:r>
    </w:p>
    <w:p w:rsidR="004A0BCF" w:rsidRPr="00C900E0" w:rsidRDefault="00AB7110" w:rsidP="002A19DB">
      <w:pPr>
        <w:pStyle w:val="ListParagraph"/>
        <w:keepNext/>
        <w:ind w:left="0"/>
        <w:jc w:val="center"/>
        <w:rPr>
          <w:rFonts w:ascii="Times New Roman" w:hAnsi="Times New Roman"/>
          <w:color w:val="000000"/>
          <w:sz w:val="26"/>
          <w:szCs w:val="26"/>
        </w:rPr>
        <w:pPrChange w:id="2513" w:author="DHA" w:date="2010-07-06T02:47:00Z">
          <w:pPr>
            <w:pStyle w:val="ListParagraph"/>
            <w:keepNext/>
            <w:ind w:left="0"/>
            <w:jc w:val="both"/>
          </w:pPr>
        </w:pPrChange>
      </w:pPr>
      <w:r>
        <w:rPr>
          <w:rFonts w:ascii="Times New Roman" w:hAnsi="Times New Roman"/>
          <w:color w:val="000000"/>
          <w:sz w:val="26"/>
          <w:szCs w:val="26"/>
          <w:lang w:val="en-US"/>
        </w:rPr>
        <w:drawing>
          <wp:inline distT="0" distB="0" distL="0" distR="0">
            <wp:extent cx="5194935" cy="3681730"/>
            <wp:effectExtent l="19050" t="0" r="5715" b="0"/>
            <wp:docPr id="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srcRect/>
                    <a:stretch>
                      <a:fillRect/>
                    </a:stretch>
                  </pic:blipFill>
                  <pic:spPr bwMode="auto">
                    <a:xfrm>
                      <a:off x="0" y="0"/>
                      <a:ext cx="5194935" cy="3681730"/>
                    </a:xfrm>
                    <a:prstGeom prst="rect">
                      <a:avLst/>
                    </a:prstGeom>
                    <a:noFill/>
                    <a:ln w="9525">
                      <a:noFill/>
                      <a:miter lim="800000"/>
                      <a:headEnd/>
                      <a:tailEnd/>
                    </a:ln>
                  </pic:spPr>
                </pic:pic>
              </a:graphicData>
            </a:graphic>
          </wp:inline>
        </w:drawing>
      </w:r>
    </w:p>
    <w:p w:rsidR="004A0BCF" w:rsidRPr="009A79DA" w:rsidRDefault="004A0BCF" w:rsidP="009A79DA">
      <w:pPr>
        <w:pStyle w:val="Caption"/>
        <w:ind w:firstLine="360"/>
        <w:jc w:val="center"/>
        <w:rPr>
          <w:rFonts w:ascii="Times New Roman" w:hAnsi="Times New Roman"/>
          <w:color w:val="1F497D"/>
          <w:sz w:val="26"/>
          <w:szCs w:val="26"/>
          <w:lang w:val="vi-VN"/>
        </w:rPr>
      </w:pPr>
      <w:r w:rsidRPr="009A79DA">
        <w:rPr>
          <w:rFonts w:ascii="Times New Roman" w:hAnsi="Times New Roman"/>
          <w:color w:val="1F497D"/>
          <w:sz w:val="26"/>
          <w:szCs w:val="26"/>
          <w:lang w:val="vi-VN"/>
        </w:rPr>
        <w:t>H4.a. Mô hình xử lý tổng quát</w:t>
      </w:r>
    </w:p>
    <w:p w:rsidR="004A0BCF" w:rsidRPr="00C900E0" w:rsidRDefault="004A0BCF" w:rsidP="00784A8E">
      <w:pPr>
        <w:pStyle w:val="ListParagraph"/>
        <w:ind w:left="1224" w:firstLine="360"/>
        <w:jc w:val="both"/>
        <w:rPr>
          <w:rFonts w:ascii="Times New Roman" w:hAnsi="Times New Roman"/>
          <w:color w:val="000000"/>
          <w:sz w:val="26"/>
          <w:szCs w:val="26"/>
        </w:rPr>
      </w:pPr>
      <w:r w:rsidRPr="003D22F6">
        <w:rPr>
          <w:rFonts w:ascii="Times New Roman" w:hAnsi="Times New Roman"/>
          <w:color w:val="000000"/>
          <w:sz w:val="26"/>
          <w:szCs w:val="26"/>
        </w:rPr>
        <w:t>Giải thích các dòng dữ liệu lưu chuyển:</w:t>
      </w:r>
    </w:p>
    <w:tbl>
      <w:tblPr>
        <w:tblW w:w="878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67"/>
        <w:gridCol w:w="3543"/>
        <w:gridCol w:w="567"/>
        <w:gridCol w:w="4111"/>
      </w:tblGrid>
      <w:tr w:rsidR="004A0BCF" w:rsidRPr="00E74EDE" w:rsidTr="00E74EDE">
        <w:tc>
          <w:tcPr>
            <w:tcW w:w="567" w:type="dxa"/>
            <w:shd w:val="clear" w:color="auto" w:fill="D6E3BC"/>
          </w:tcPr>
          <w:p w:rsidR="004A0BCF" w:rsidRPr="00E74EDE" w:rsidRDefault="004A0BCF" w:rsidP="00E74EDE">
            <w:pPr>
              <w:pStyle w:val="ListParagraph"/>
              <w:spacing w:after="0"/>
              <w:ind w:left="0" w:firstLine="52"/>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543"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567"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4111" w:type="dxa"/>
            <w:shd w:val="clear" w:color="auto" w:fill="D6E3BC"/>
          </w:tcPr>
          <w:p w:rsidR="004A0BCF" w:rsidRPr="00E74EDE" w:rsidRDefault="004A0BCF" w:rsidP="00E74EDE">
            <w:pPr>
              <w:pStyle w:val="ListParagraph"/>
              <w:spacing w:after="0"/>
              <w:ind w:left="0" w:hanging="4"/>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2514"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quản lý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w:t>
            </w:r>
            <w:ins w:id="2515" w:author="DONGTHUY" w:date="2010-07-04T16:43:00Z">
              <w:r>
                <w:rPr>
                  <w:rFonts w:ascii="Times New Roman" w:hAnsi="Times New Roman"/>
                  <w:color w:val="000000"/>
                  <w:sz w:val="26"/>
                  <w:szCs w:val="26"/>
                  <w:lang w:val="en-US"/>
                </w:rPr>
                <w:t xml:space="preserve"> </w:t>
              </w:r>
            </w:ins>
            <w:r w:rsidRPr="00E74EDE">
              <w:rPr>
                <w:rFonts w:ascii="Times New Roman" w:hAnsi="Times New Roman"/>
                <w:color w:val="000000"/>
                <w:sz w:val="26"/>
                <w:szCs w:val="26"/>
              </w:rPr>
              <w:t>nhân viên</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cập nhật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Cấu trúc quy trình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 cập nhật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thực thi quy trình</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21</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Tiến độ thực thi quy trình</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22</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Mã th</w:t>
            </w:r>
            <w:ins w:id="2516" w:author="DONGTHUY" w:date="2010-07-04T16:43:00Z">
              <w:r>
                <w:rPr>
                  <w:rFonts w:ascii="Times New Roman" w:hAnsi="Times New Roman"/>
                  <w:color w:val="000000"/>
                  <w:sz w:val="26"/>
                  <w:szCs w:val="26"/>
                  <w:lang w:val="en-US"/>
                </w:rPr>
                <w:t>ô</w:t>
              </w:r>
            </w:ins>
            <w:del w:id="2517" w:author="DONGTHUY" w:date="2010-07-04T16:43: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23</w:t>
            </w:r>
          </w:p>
        </w:tc>
        <w:tc>
          <w:tcPr>
            <w:tcW w:w="4111" w:type="dxa"/>
          </w:tcPr>
          <w:p w:rsidR="004A0BCF" w:rsidRPr="00E74EDE" w:rsidRDefault="004A0BCF" w:rsidP="00E74EDE">
            <w:pPr>
              <w:pStyle w:val="ListParagraph"/>
              <w:tabs>
                <w:tab w:val="left" w:pos="2235"/>
              </w:tabs>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r w:rsidRPr="00E74EDE">
              <w:rPr>
                <w:rFonts w:ascii="Times New Roman" w:hAnsi="Times New Roman"/>
                <w:color w:val="000000"/>
                <w:sz w:val="26"/>
                <w:szCs w:val="26"/>
              </w:rPr>
              <w:tab/>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543" w:type="dxa"/>
          </w:tcPr>
          <w:p w:rsidR="004A0BCF" w:rsidRPr="002A19DB" w:rsidRDefault="004A0BCF" w:rsidP="002A19DB">
            <w:pPr>
              <w:pStyle w:val="ListParagraph"/>
              <w:spacing w:after="0"/>
              <w:ind w:left="0"/>
              <w:jc w:val="both"/>
              <w:rPr>
                <w:rFonts w:ascii="Times New Roman" w:hAnsi="Times New Roman"/>
                <w:color w:val="000000"/>
                <w:sz w:val="26"/>
                <w:szCs w:val="26"/>
                <w:lang w:val="en-US"/>
                <w:rPrChange w:id="2518" w:author="DHA" w:date="2010-07-06T02:39:00Z">
                  <w:rPr>
                    <w:rFonts w:ascii="Times New Roman" w:hAnsi="Times New Roman"/>
                    <w:color w:val="000000"/>
                    <w:sz w:val="26"/>
                    <w:szCs w:val="26"/>
                  </w:rPr>
                </w:rPrChange>
              </w:rPr>
            </w:pPr>
            <w:r w:rsidRPr="00E74EDE">
              <w:rPr>
                <w:rFonts w:ascii="Times New Roman" w:hAnsi="Times New Roman"/>
                <w:color w:val="000000"/>
                <w:sz w:val="26"/>
                <w:szCs w:val="26"/>
              </w:rPr>
              <w:t xml:space="preserve">Yêu cầu tạo </w:t>
            </w:r>
            <w:del w:id="2519" w:author="DHA" w:date="2010-07-06T02:39:00Z">
              <w:r w:rsidR="00051831" w:rsidRPr="00051831" w:rsidDel="002A19DB">
                <w:rPr>
                  <w:rFonts w:ascii="Times New Roman" w:hAnsi="Times New Roman"/>
                  <w:color w:val="000000"/>
                  <w:sz w:val="26"/>
                  <w:szCs w:val="26"/>
                  <w:highlight w:val="yellow"/>
                  <w:rPrChange w:id="2520" w:author="DONGTHUY" w:date="2010-07-04T16:42:00Z">
                    <w:rPr>
                      <w:rFonts w:ascii="Times New Roman" w:hAnsi="Times New Roman"/>
                      <w:color w:val="000000"/>
                      <w:sz w:val="26"/>
                      <w:szCs w:val="26"/>
                      <w:vertAlign w:val="superscript"/>
                    </w:rPr>
                  </w:rPrChange>
                </w:rPr>
                <w:delText>instance</w:delText>
              </w:r>
            </w:del>
            <w:ins w:id="2521" w:author="DONGTHUY" w:date="2010-07-04T16:42:00Z">
              <w:del w:id="2522" w:author="DHA" w:date="2010-07-06T02:39:00Z">
                <w:r w:rsidDel="002A19DB">
                  <w:rPr>
                    <w:rFonts w:ascii="Times New Roman" w:hAnsi="Times New Roman"/>
                    <w:color w:val="000000"/>
                    <w:sz w:val="26"/>
                    <w:szCs w:val="26"/>
                    <w:lang w:val="en-US"/>
                  </w:rPr>
                  <w:delText>??? Dùng t.Việt</w:delText>
                </w:r>
              </w:del>
            </w:ins>
            <w:ins w:id="2523" w:author="DHA" w:date="2010-07-06T02:39:00Z">
              <w:r w:rsidR="002A19DB">
                <w:rPr>
                  <w:rFonts w:ascii="Times New Roman" w:hAnsi="Times New Roman"/>
                  <w:color w:val="000000"/>
                  <w:sz w:val="26"/>
                  <w:szCs w:val="26"/>
                  <w:lang w:val="en-US"/>
                </w:rPr>
                <w:t>thể hiện</w:t>
              </w:r>
            </w:ins>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24</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Nội dung th</w:t>
            </w:r>
            <w:ins w:id="2524" w:author="DONGTHUY" w:date="2010-07-04T16:42:00Z">
              <w:r>
                <w:rPr>
                  <w:rFonts w:ascii="Times New Roman" w:hAnsi="Times New Roman"/>
                  <w:color w:val="000000"/>
                  <w:sz w:val="26"/>
                  <w:szCs w:val="26"/>
                  <w:lang w:val="en-US"/>
                </w:rPr>
                <w:t>ô</w:t>
              </w:r>
            </w:ins>
            <w:del w:id="2525" w:author="DONGTHUY" w:date="2010-07-04T16:42:00Z">
              <w:r w:rsidRPr="00E74EDE" w:rsidDel="009A7AFC">
                <w:rPr>
                  <w:rFonts w:ascii="Times New Roman" w:hAnsi="Times New Roman"/>
                  <w:color w:val="000000"/>
                  <w:sz w:val="26"/>
                  <w:szCs w:val="26"/>
                </w:rPr>
                <w:delText>o</w:delText>
              </w:r>
            </w:del>
            <w:r w:rsidRPr="00E74EDE">
              <w:rPr>
                <w:rFonts w:ascii="Times New Roman" w:hAnsi="Times New Roman"/>
                <w:color w:val="000000"/>
                <w:sz w:val="26"/>
                <w:szCs w:val="26"/>
              </w:rPr>
              <w:t>ng báo</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 cập nhật</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25</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Dữ liệu phân công</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Dữ liệu đợt thi</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26</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Lịch phân công dạng sơ đồ gantt</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thực hiện quản lý ND</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27</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Trạng thái công việc</w:t>
            </w:r>
          </w:p>
        </w:tc>
      </w:tr>
      <w:tr w:rsidR="004A0BCF" w:rsidRPr="00E74EDE" w:rsidTr="00E74EDE">
        <w:tc>
          <w:tcPr>
            <w:tcW w:w="567" w:type="dxa"/>
          </w:tcPr>
          <w:p w:rsidR="004A0BCF" w:rsidRPr="00E74EDE" w:rsidRDefault="004A0BCF" w:rsidP="00E74EDE">
            <w:pPr>
              <w:pStyle w:val="ListParagraph"/>
              <w:spacing w:after="0"/>
              <w:ind w:left="0" w:firstLine="52"/>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54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quản lý nhân viên</w:t>
            </w: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28</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567" w:type="dxa"/>
          </w:tcPr>
          <w:p w:rsidR="004A0BCF" w:rsidRPr="00E74EDE" w:rsidRDefault="004A0BCF" w:rsidP="00E74EDE">
            <w:pPr>
              <w:pStyle w:val="ListParagraph"/>
              <w:keepNext/>
              <w:keepLines/>
              <w:spacing w:after="0"/>
              <w:ind w:left="0" w:firstLine="52"/>
              <w:jc w:val="both"/>
              <w:outlineLvl w:val="2"/>
              <w:rPr>
                <w:rFonts w:ascii="Times New Roman" w:hAnsi="Times New Roman"/>
                <w:color w:val="000000"/>
                <w:sz w:val="26"/>
                <w:szCs w:val="26"/>
              </w:rPr>
            </w:pPr>
          </w:p>
        </w:tc>
        <w:tc>
          <w:tcPr>
            <w:tcW w:w="354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567"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29</w:t>
            </w:r>
          </w:p>
        </w:tc>
        <w:tc>
          <w:tcPr>
            <w:tcW w:w="4111" w:type="dxa"/>
          </w:tcPr>
          <w:p w:rsidR="004A0BCF" w:rsidRPr="00E74EDE" w:rsidRDefault="004A0BCF" w:rsidP="00E74EDE">
            <w:pPr>
              <w:pStyle w:val="ListParagraph"/>
              <w:spacing w:after="0"/>
              <w:ind w:left="0" w:hanging="4"/>
              <w:jc w:val="both"/>
              <w:rPr>
                <w:rFonts w:ascii="Times New Roman" w:hAnsi="Times New Roman"/>
                <w:color w:val="000000"/>
                <w:sz w:val="26"/>
                <w:szCs w:val="26"/>
              </w:rPr>
            </w:pPr>
            <w:r w:rsidRPr="00E74EDE">
              <w:rPr>
                <w:rFonts w:ascii="Times New Roman" w:hAnsi="Times New Roman"/>
                <w:color w:val="000000"/>
                <w:sz w:val="26"/>
                <w:szCs w:val="26"/>
              </w:rPr>
              <w:t>Ngày thi</w:t>
            </w:r>
          </w:p>
        </w:tc>
      </w:tr>
    </w:tbl>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quy trình: xử lý này bao gồm các xử lý thành phần như xem cấu trúc của một luồng công việc, tiến hành các cập nhật đối với luồng công việc đó (thêm, xóa, sửa các công việc)… Xử lý này nhận vào các lệnh quản lý và trả ra kết quả sau khi thực hiện các lệnh quản lý đó.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Bao gồm các xử lý thống kê quá trình thực thi luồng công việc đối với các đợt thi. Đầu vào là các lệnh yêu cầu thống kê, kết quả trả ra là các dạng sơ đồ thể hiện kết quả thống kê (sơ đồ gantt, biểu đồ, lược đồ mô phỏng luồng công việc …)</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Thêm đợt thi: Xử lý này phục vụ cho chức năng thêm đợt thi mới. Khi cần thêm một đợt thi, người quản lý sẽ cung cấp cho hệ thống ngày thi của đợt thi đó. Xử lý này sẽ tự động gửi yêu cầu tạo ra một luồng công việc mới, đồng thời khởi tạo các giá trị dùng cho việc quản lý đợt thi và lưu trữ xuống cơ sở dữ liệu.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Quản lý nhân viên: thực hiện các xử lý cập nhật thông tin, cập nhật phân công công việc cho nhân viên.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quy trình: Bao gồm các xử lý cho phép nhân viên tương tác với hệ thống để cập nhật trạng thái công việc mà họ đang thực hiện, cập nhật thông tin ghi chú thực thi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Thông báo: Trong quá trình thực thi quy trình thi, hệ thống sẽ tự động phát sinh các thông báo cho nhân viên được phân công công việc nếu như công việc đó sắp được bắt đầu, sắp kết thúc, có nguy cơ trễ hạn … Các yêu cầu thông báo đó sẽ được đơn vị xử lý “ThongBao” tiếp nhận và phát sinh các nội dung thông báo phù hợp để gửi tới nhân viên phụ trách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Xem phân công: Mỗi nhân viên khi đăng nhập vào hệ thống có quyền xem lịch công tác mà họ được phân công trong từng đợt thi. Đơn vị xử lý này sẽ đọc dữ liệu phân công từ cơ sở dữ liệu và hiển thị dưới dạng sơ đồ gantt.</w:t>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26" w:name="_Toc262558549"/>
      <w:bookmarkStart w:id="2527" w:name="_Toc263796587"/>
      <w:bookmarkStart w:id="2528" w:name="_Toc263797198"/>
      <w:r w:rsidRPr="003D22F6">
        <w:rPr>
          <w:rFonts w:ascii="Times New Roman" w:hAnsi="Times New Roman"/>
          <w:b/>
          <w:color w:val="000000"/>
          <w:sz w:val="26"/>
          <w:szCs w:val="26"/>
        </w:rPr>
        <w:t>Quản lý nhân viên</w:t>
      </w:r>
      <w:bookmarkEnd w:id="2526"/>
      <w:bookmarkEnd w:id="2527"/>
      <w:bookmarkEnd w:id="2528"/>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quản lý nhân viên bao gồm các xử lý thêm/xóa/sửa một nhân viên hệ thống và thêm/xóa/sửa các phân công công việc cho nhân viên đó.</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332730" cy="2330450"/>
            <wp:effectExtent l="19050" t="0" r="1270" b="0"/>
            <wp:docPr id="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srcRect/>
                    <a:stretch>
                      <a:fillRect/>
                    </a:stretch>
                  </pic:blipFill>
                  <pic:spPr bwMode="auto">
                    <a:xfrm>
                      <a:off x="0" y="0"/>
                      <a:ext cx="5332730" cy="2330450"/>
                    </a:xfrm>
                    <a:prstGeom prst="rect">
                      <a:avLst/>
                    </a:prstGeom>
                    <a:noFill/>
                    <a:ln w="9525">
                      <a:noFill/>
                      <a:miter lim="800000"/>
                      <a:headEnd/>
                      <a:tailEnd/>
                    </a:ln>
                  </pic:spPr>
                </pic:pic>
              </a:graphicData>
            </a:graphic>
          </wp:inline>
        </w:drawing>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772"/>
        <w:gridCol w:w="730"/>
        <w:gridCol w:w="3277"/>
      </w:tblGrid>
      <w:tr w:rsidR="004A0BCF" w:rsidRPr="00E74EDE" w:rsidTr="00E74EDE">
        <w:tc>
          <w:tcPr>
            <w:tcW w:w="764"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772"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keepNext/>
              <w:keepLines/>
              <w:spacing w:after="0"/>
              <w:ind w:left="0" w:firstLine="9"/>
              <w:jc w:val="center"/>
              <w:outlineLvl w:val="7"/>
              <w:rPr>
                <w:rFonts w:ascii="Times New Roman" w:hAnsi="Times New Roman"/>
                <w:color w:val="000000"/>
                <w:sz w:val="26"/>
                <w:szCs w:val="26"/>
              </w:rPr>
            </w:pPr>
            <w:r w:rsidRPr="00E74EDE">
              <w:rPr>
                <w:rFonts w:ascii="Times New Roman" w:hAnsi="Times New Roman"/>
                <w:color w:val="000000"/>
                <w:sz w:val="26"/>
                <w:szCs w:val="26"/>
              </w:rPr>
              <w:t>Số</w:t>
            </w:r>
          </w:p>
        </w:tc>
        <w:tc>
          <w:tcPr>
            <w:tcW w:w="3277" w:type="dxa"/>
            <w:shd w:val="clear" w:color="auto" w:fill="D6E3BC"/>
          </w:tcPr>
          <w:p w:rsidR="004A0BCF" w:rsidRPr="00E74EDE" w:rsidRDefault="004A0BCF" w:rsidP="00E74EDE">
            <w:pPr>
              <w:pStyle w:val="ListParagraph"/>
              <w:keepNext/>
              <w:keepLines/>
              <w:spacing w:after="0"/>
              <w:ind w:left="0"/>
              <w:jc w:val="center"/>
              <w:outlineLvl w:val="7"/>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301</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nhân viên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304</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nhân viên</w:t>
            </w:r>
          </w:p>
        </w:tc>
      </w:tr>
      <w:tr w:rsidR="004A0BCF" w:rsidRPr="00E74EDE" w:rsidTr="00E74EDE">
        <w:tc>
          <w:tcPr>
            <w:tcW w:w="764"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302</w:t>
            </w:r>
          </w:p>
        </w:tc>
        <w:tc>
          <w:tcPr>
            <w:tcW w:w="3772"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thông tin phân công cần cập nhật</w:t>
            </w:r>
          </w:p>
        </w:tc>
        <w:tc>
          <w:tcPr>
            <w:tcW w:w="730" w:type="dxa"/>
          </w:tcPr>
          <w:p w:rsidR="004A0BCF" w:rsidRPr="00E74EDE" w:rsidRDefault="004A0BCF" w:rsidP="00E74EDE">
            <w:pPr>
              <w:pStyle w:val="ListParagraph"/>
              <w:keepNext/>
              <w:keepLines/>
              <w:spacing w:after="0"/>
              <w:ind w:left="0" w:firstLine="9"/>
              <w:jc w:val="both"/>
              <w:outlineLvl w:val="7"/>
              <w:rPr>
                <w:rFonts w:ascii="Times New Roman" w:hAnsi="Times New Roman"/>
                <w:color w:val="000000"/>
                <w:sz w:val="26"/>
                <w:szCs w:val="26"/>
              </w:rPr>
            </w:pPr>
            <w:r w:rsidRPr="00E74EDE">
              <w:rPr>
                <w:rFonts w:ascii="Times New Roman" w:hAnsi="Times New Roman"/>
                <w:color w:val="000000"/>
                <w:sz w:val="26"/>
                <w:szCs w:val="26"/>
              </w:rPr>
              <w:t>305</w:t>
            </w:r>
          </w:p>
        </w:tc>
        <w:tc>
          <w:tcPr>
            <w:tcW w:w="3277" w:type="dxa"/>
          </w:tcPr>
          <w:p w:rsidR="004A0BCF" w:rsidRPr="00E74EDE" w:rsidRDefault="004A0BCF" w:rsidP="00E74EDE">
            <w:pPr>
              <w:pStyle w:val="ListParagraph"/>
              <w:keepNext/>
              <w:keepLines/>
              <w:spacing w:after="0"/>
              <w:ind w:left="0"/>
              <w:jc w:val="both"/>
              <w:outlineLvl w:val="7"/>
              <w:rPr>
                <w:rFonts w:ascii="Times New Roman" w:hAnsi="Times New Roman"/>
                <w:color w:val="000000"/>
                <w:sz w:val="26"/>
                <w:szCs w:val="26"/>
              </w:rPr>
            </w:pPr>
            <w:r w:rsidRPr="00E74EDE">
              <w:rPr>
                <w:rFonts w:ascii="Times New Roman" w:hAnsi="Times New Roman"/>
                <w:color w:val="000000"/>
                <w:sz w:val="26"/>
                <w:szCs w:val="26"/>
              </w:rPr>
              <w:t>Kết quả cập nhật phân công</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29" w:name="_Toc262558550"/>
      <w:bookmarkStart w:id="2530" w:name="_Toc263796588"/>
      <w:bookmarkStart w:id="2531" w:name="_Toc263797199"/>
      <w:r w:rsidRPr="003D22F6">
        <w:rPr>
          <w:rFonts w:ascii="Times New Roman" w:hAnsi="Times New Roman"/>
          <w:b/>
          <w:color w:val="000000"/>
          <w:sz w:val="26"/>
          <w:szCs w:val="26"/>
        </w:rPr>
        <w:t>Quản lý quy trình</w:t>
      </w:r>
      <w:bookmarkEnd w:id="2529"/>
      <w:bookmarkEnd w:id="2530"/>
      <w:bookmarkEnd w:id="2531"/>
    </w:p>
    <w:p w:rsidR="004A0BCF" w:rsidRPr="00C900E0" w:rsidRDefault="00AB7110" w:rsidP="00784A8E">
      <w:pPr>
        <w:pStyle w:val="ListParagraph"/>
        <w:ind w:left="90" w:firstLine="36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11725" cy="2371090"/>
            <wp:effectExtent l="19050" t="0" r="3175" b="0"/>
            <wp:docPr id="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4911725" cy="2371090"/>
                    </a:xfrm>
                    <a:prstGeom prst="rect">
                      <a:avLst/>
                    </a:prstGeom>
                    <a:noFill/>
                    <a:ln w="9525">
                      <a:noFill/>
                      <a:miter lim="800000"/>
                      <a:headEnd/>
                      <a:tailEnd/>
                    </a:ln>
                  </pic:spPr>
                </pic:pic>
              </a:graphicData>
            </a:graphic>
          </wp:inline>
        </w:drawing>
      </w:r>
    </w:p>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32" w:name="_Toc262558551"/>
      <w:bookmarkStart w:id="2533" w:name="_Toc263796589"/>
      <w:bookmarkStart w:id="2534" w:name="_Toc263797200"/>
      <w:r w:rsidRPr="003D22F6">
        <w:rPr>
          <w:rFonts w:ascii="Times New Roman" w:hAnsi="Times New Roman"/>
          <w:b/>
          <w:color w:val="000000"/>
          <w:sz w:val="26"/>
          <w:szCs w:val="26"/>
        </w:rPr>
        <w:t>Thống kê</w:t>
      </w:r>
      <w:bookmarkEnd w:id="2532"/>
      <w:bookmarkEnd w:id="2533"/>
      <w:bookmarkEnd w:id="2534"/>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Cụm xử lý thống kê bao gồm 4 loại thống kê sau:</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tổng quát: tiến hành thống kê quá trình thực thi cho các đợt thi đã kết thúc. Bao gồm các thống kê về số lượng thí sinh dự thi qua các đợt, tỉ lệ đúng hạn, sớm và trễ hạn…</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 xml:space="preserve">Thống kê chi tiết </w:t>
      </w:r>
      <w:del w:id="2535" w:author="DHA" w:date="2010-07-06T02:47:00Z">
        <w:r w:rsidRPr="00F22470" w:rsidDel="002A19DB">
          <w:rPr>
            <w:rFonts w:ascii="Times New Roman" w:hAnsi="Times New Roman"/>
            <w:color w:val="000000"/>
            <w:sz w:val="26"/>
            <w:szCs w:val="26"/>
          </w:rPr>
          <w:delText xml:space="preserve">1 </w:delText>
        </w:r>
      </w:del>
      <w:ins w:id="2536" w:author="DHA" w:date="2010-07-06T02:47:00Z">
        <w:r w:rsidR="002A19DB">
          <w:rPr>
            <w:rFonts w:ascii="Times New Roman" w:hAnsi="Times New Roman"/>
            <w:color w:val="000000"/>
            <w:sz w:val="26"/>
            <w:szCs w:val="26"/>
            <w:lang w:val="en-US"/>
          </w:rPr>
          <w:t>một</w:t>
        </w:r>
        <w:r w:rsidR="002A19DB" w:rsidRPr="00F22470">
          <w:rPr>
            <w:rFonts w:ascii="Times New Roman" w:hAnsi="Times New Roman"/>
            <w:color w:val="000000"/>
            <w:sz w:val="26"/>
            <w:szCs w:val="26"/>
          </w:rPr>
          <w:t xml:space="preserve"> </w:t>
        </w:r>
      </w:ins>
      <w:r w:rsidRPr="00F22470">
        <w:rPr>
          <w:rFonts w:ascii="Times New Roman" w:hAnsi="Times New Roman"/>
          <w:color w:val="000000"/>
          <w:sz w:val="26"/>
          <w:szCs w:val="26"/>
        </w:rPr>
        <w:t>đợt thi: thống kê ở cấp độ chi tiết các công việc trong từng đợt thi cụ thể. Những công việc đúng/sớm/trễ hạn, các thông tin ghi chú cho từng công việc (nếu có),…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so sánh: so sánh việc thực thi các công việc giữa hai đợt thi bất kỳ.</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Thống kê theo thời gian: thống kê trong một khoảng thời gian nhất định có bao nhiêu đợt thi đang diễn ra, tiến độ của từng đợt thi… kết quả của loại thống kê này được biểu diễn dưới dạng sơ đồ gantt.</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4928235" cy="3107055"/>
            <wp:effectExtent l="19050" t="0" r="571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4928235" cy="3107055"/>
                    </a:xfrm>
                    <a:prstGeom prst="rect">
                      <a:avLst/>
                    </a:prstGeom>
                    <a:noFill/>
                    <a:ln w="9525">
                      <a:noFill/>
                      <a:miter lim="800000"/>
                      <a:headEnd/>
                      <a:tailEnd/>
                    </a:ln>
                  </pic:spPr>
                </pic:pic>
              </a:graphicData>
            </a:graphic>
          </wp:inline>
        </w:drawing>
      </w:r>
    </w:p>
    <w:tbl>
      <w:tblPr>
        <w:tblW w:w="87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64"/>
        <w:gridCol w:w="3630"/>
        <w:gridCol w:w="730"/>
        <w:gridCol w:w="3664"/>
      </w:tblGrid>
      <w:tr w:rsidR="004A0BCF" w:rsidRPr="00E74EDE" w:rsidTr="00E74EDE">
        <w:tc>
          <w:tcPr>
            <w:tcW w:w="7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lastRenderedPageBreak/>
              <w:t>Số</w:t>
            </w:r>
          </w:p>
        </w:tc>
        <w:tc>
          <w:tcPr>
            <w:tcW w:w="3630"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0" w:type="dxa"/>
            <w:shd w:val="clear" w:color="auto" w:fill="D6E3BC"/>
          </w:tcPr>
          <w:p w:rsidR="004A0BCF" w:rsidRPr="00E74EDE" w:rsidRDefault="004A0BCF" w:rsidP="00E74EDE">
            <w:pPr>
              <w:pStyle w:val="ListParagraph"/>
              <w:spacing w:after="0"/>
              <w:ind w:left="0" w:firstLine="11"/>
              <w:jc w:val="center"/>
              <w:rPr>
                <w:rFonts w:ascii="Times New Roman" w:hAnsi="Times New Roman"/>
                <w:color w:val="000000"/>
                <w:sz w:val="26"/>
                <w:szCs w:val="26"/>
              </w:rPr>
            </w:pPr>
            <w:r w:rsidRPr="00E74EDE">
              <w:rPr>
                <w:rFonts w:ascii="Times New Roman" w:hAnsi="Times New Roman"/>
                <w:color w:val="000000"/>
                <w:sz w:val="26"/>
                <w:szCs w:val="26"/>
              </w:rPr>
              <w:t>Số</w:t>
            </w:r>
          </w:p>
        </w:tc>
        <w:tc>
          <w:tcPr>
            <w:tcW w:w="3664" w:type="dxa"/>
            <w:shd w:val="clear" w:color="auto" w:fill="D6E3BC"/>
          </w:tcPr>
          <w:p w:rsidR="004A0BCF" w:rsidRPr="00E74EDE" w:rsidRDefault="004A0BCF" w:rsidP="00E74EDE">
            <w:pPr>
              <w:pStyle w:val="ListParagraph"/>
              <w:spacing w:after="0"/>
              <w:ind w:left="0"/>
              <w:jc w:val="center"/>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201</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tổng quát</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205</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tổng quát</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202</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1 đợt thi</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206</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1 đợt thi</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203</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so sánh</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207</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so sánh</w:t>
            </w:r>
          </w:p>
        </w:tc>
      </w:tr>
      <w:tr w:rsidR="004A0BCF" w:rsidRPr="00E74EDE" w:rsidTr="00E74EDE">
        <w:tc>
          <w:tcPr>
            <w:tcW w:w="7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204</w:t>
            </w:r>
          </w:p>
        </w:tc>
        <w:tc>
          <w:tcPr>
            <w:tcW w:w="363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thống kê theo thời gian</w:t>
            </w:r>
          </w:p>
        </w:tc>
        <w:tc>
          <w:tcPr>
            <w:tcW w:w="730" w:type="dxa"/>
          </w:tcPr>
          <w:p w:rsidR="004A0BCF" w:rsidRPr="00E74EDE" w:rsidRDefault="004A0BCF" w:rsidP="00E74EDE">
            <w:pPr>
              <w:pStyle w:val="ListParagraph"/>
              <w:spacing w:after="0"/>
              <w:ind w:left="0" w:firstLine="11"/>
              <w:jc w:val="both"/>
              <w:rPr>
                <w:rFonts w:ascii="Times New Roman" w:hAnsi="Times New Roman"/>
                <w:color w:val="000000"/>
                <w:sz w:val="26"/>
                <w:szCs w:val="26"/>
              </w:rPr>
            </w:pPr>
            <w:r w:rsidRPr="00E74EDE">
              <w:rPr>
                <w:rFonts w:ascii="Times New Roman" w:hAnsi="Times New Roman"/>
                <w:color w:val="000000"/>
                <w:sz w:val="26"/>
                <w:szCs w:val="26"/>
              </w:rPr>
              <w:t>208</w:t>
            </w:r>
          </w:p>
        </w:tc>
        <w:tc>
          <w:tcPr>
            <w:tcW w:w="366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Kết quả thống kê theo thời gian</w:t>
            </w:r>
          </w:p>
        </w:tc>
      </w:tr>
    </w:tbl>
    <w:p w:rsidR="004A0BCF" w:rsidRPr="00C900E0" w:rsidRDefault="004A0BCF" w:rsidP="009A79DA">
      <w:pPr>
        <w:pStyle w:val="ListParagraph"/>
        <w:numPr>
          <w:ilvl w:val="2"/>
          <w:numId w:val="15"/>
        </w:numPr>
        <w:ind w:left="284" w:firstLine="0"/>
        <w:jc w:val="both"/>
        <w:outlineLvl w:val="2"/>
        <w:rPr>
          <w:rFonts w:ascii="Times New Roman" w:hAnsi="Times New Roman"/>
          <w:b/>
          <w:color w:val="000000"/>
          <w:sz w:val="26"/>
          <w:szCs w:val="26"/>
        </w:rPr>
      </w:pPr>
      <w:bookmarkStart w:id="2537" w:name="_Toc262558552"/>
      <w:bookmarkStart w:id="2538" w:name="_Toc263796590"/>
      <w:bookmarkStart w:id="2539" w:name="_Toc263797201"/>
      <w:r w:rsidRPr="003D22F6">
        <w:rPr>
          <w:rFonts w:ascii="Times New Roman" w:hAnsi="Times New Roman"/>
          <w:b/>
          <w:color w:val="000000"/>
          <w:sz w:val="26"/>
          <w:szCs w:val="26"/>
        </w:rPr>
        <w:t>Thực thi quy trình</w:t>
      </w:r>
      <w:bookmarkEnd w:id="2537"/>
      <w:bookmarkEnd w:id="2538"/>
      <w:bookmarkEnd w:id="2539"/>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Tạo thể hiện quy trình mới: tạo một đối tượng luồng công việc cho đợt thi mới.</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Lập lịch thực thi: Mỗi đợt thi đặc trưng bởi một ngày thi. Xử lý “lập lịch thực thi” chịu trách nhiệm tính toán các mốc thời gian thực tế tương ứng với thời hạn đã được mô tả trong quy trình.</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Thực thi activity: Nhận thông tin đầu vào từ nhân viên là trạng thái mới nhất về công việc mà họ được phân công thực hiện, xử lý này tiến hành cập nhật vào hệ thống trạng thái của công việc nhằm phục vụ cho công tác quản lý luồng công việc.</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Cập nhật thông tin thực thi: trong trường hợp công việc trễ hạn hoặc sớm hạn so với quy định, người quản lý có nhu cầu biết nguyên nhân gây nên sự sớm hoặc trễ hạn đó. Xử lý này nhận thông tin từ nhân viên và tiến hành cập nhật thông tin đó vào hệ thống.</w:t>
      </w:r>
    </w:p>
    <w:p w:rsidR="004A0BCF" w:rsidRPr="00F22470" w:rsidRDefault="004A0BCF" w:rsidP="009A79DA">
      <w:pPr>
        <w:pStyle w:val="ListParagraph"/>
        <w:numPr>
          <w:ilvl w:val="0"/>
          <w:numId w:val="7"/>
        </w:numPr>
        <w:ind w:left="851" w:hanging="284"/>
        <w:jc w:val="both"/>
        <w:rPr>
          <w:rFonts w:ascii="Times New Roman" w:hAnsi="Times New Roman"/>
          <w:color w:val="000000"/>
          <w:sz w:val="26"/>
          <w:szCs w:val="26"/>
        </w:rPr>
      </w:pPr>
      <w:r w:rsidRPr="00F22470">
        <w:rPr>
          <w:rFonts w:ascii="Times New Roman" w:hAnsi="Times New Roman"/>
          <w:color w:val="000000"/>
          <w:sz w:val="26"/>
          <w:szCs w:val="26"/>
        </w:rPr>
        <w:t>Nhận các yêu cầu thông báo trong quá trình thực thi các công việc, tiến hành đối sánh và gửi mã thông báo phù hợp ra ngoài.</w:t>
      </w:r>
    </w:p>
    <w:p w:rsidR="004A0BCF" w:rsidRPr="00C900E0" w:rsidRDefault="00AB7110" w:rsidP="009A79DA">
      <w:pPr>
        <w:pStyle w:val="ListParagraph"/>
        <w:ind w:left="0"/>
        <w:jc w:val="both"/>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761355" cy="3390265"/>
            <wp:effectExtent l="19050" t="0" r="0" b="0"/>
            <wp:docPr id="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5761355" cy="3390265"/>
                    </a:xfrm>
                    <a:prstGeom prst="rect">
                      <a:avLst/>
                    </a:prstGeom>
                    <a:noFill/>
                    <a:ln w="9525">
                      <a:noFill/>
                      <a:miter lim="800000"/>
                      <a:headEnd/>
                      <a:tailEnd/>
                    </a:ln>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74"/>
        <w:gridCol w:w="3402"/>
        <w:gridCol w:w="738"/>
        <w:gridCol w:w="3983"/>
      </w:tblGrid>
      <w:tr w:rsidR="004A0BCF" w:rsidRPr="00E74EDE" w:rsidTr="00E74EDE">
        <w:tc>
          <w:tcPr>
            <w:tcW w:w="774"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402"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c>
          <w:tcPr>
            <w:tcW w:w="738"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Số</w:t>
            </w:r>
          </w:p>
        </w:tc>
        <w:tc>
          <w:tcPr>
            <w:tcW w:w="3983" w:type="dxa"/>
            <w:shd w:val="clear" w:color="auto" w:fill="D6E3BC"/>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Diễn giải</w:t>
            </w:r>
          </w:p>
        </w:tc>
      </w:tr>
      <w:tr w:rsidR="004A0BCF" w:rsidRPr="00E74EDE" w:rsidTr="00E74EDE">
        <w:tc>
          <w:tcPr>
            <w:tcW w:w="774"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402"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601</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Ngày thi</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604</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 cập nhật</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602</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Lịch công việc</w:t>
            </w:r>
          </w:p>
        </w:tc>
        <w:tc>
          <w:tcPr>
            <w:tcW w:w="738"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605</w:t>
            </w:r>
          </w:p>
        </w:tc>
        <w:tc>
          <w:tcPr>
            <w:tcW w:w="3983"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Thông tin ghi chú thực thi</w:t>
            </w:r>
          </w:p>
        </w:tc>
      </w:tr>
      <w:tr w:rsidR="004A0BCF" w:rsidRPr="00E74EDE" w:rsidTr="00E74EDE">
        <w:tc>
          <w:tcPr>
            <w:tcW w:w="774"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603</w:t>
            </w:r>
          </w:p>
        </w:tc>
        <w:tc>
          <w:tcPr>
            <w:tcW w:w="340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Yêu cầu thông báo</w:t>
            </w:r>
          </w:p>
        </w:tc>
        <w:tc>
          <w:tcPr>
            <w:tcW w:w="738"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c>
          <w:tcPr>
            <w:tcW w:w="3983" w:type="dxa"/>
          </w:tcPr>
          <w:p w:rsidR="004A0BCF" w:rsidRPr="00E74EDE" w:rsidRDefault="004A0BCF" w:rsidP="00E74EDE">
            <w:pPr>
              <w:pStyle w:val="ListParagraph"/>
              <w:keepNext/>
              <w:keepLines/>
              <w:spacing w:after="0"/>
              <w:ind w:left="0"/>
              <w:jc w:val="both"/>
              <w:outlineLvl w:val="2"/>
              <w:rPr>
                <w:rFonts w:ascii="Times New Roman" w:hAnsi="Times New Roman"/>
                <w:color w:val="000000"/>
                <w:sz w:val="26"/>
                <w:szCs w:val="26"/>
              </w:rPr>
            </w:pPr>
          </w:p>
        </w:tc>
      </w:tr>
    </w:tbl>
    <w:p w:rsidR="004A0BCF" w:rsidRPr="009A79DA" w:rsidRDefault="004A0BCF" w:rsidP="009A79DA">
      <w:pPr>
        <w:pStyle w:val="ListParagraph"/>
        <w:numPr>
          <w:ilvl w:val="0"/>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Kết quả thực tế</w:t>
      </w:r>
    </w:p>
    <w:p w:rsidR="004A0BCF" w:rsidRPr="009A79DA" w:rsidRDefault="004A0BCF" w:rsidP="009A79DA">
      <w:pPr>
        <w:pStyle w:val="ListParagraph"/>
        <w:numPr>
          <w:ilvl w:val="1"/>
          <w:numId w:val="15"/>
        </w:numPr>
        <w:ind w:left="284" w:firstLine="0"/>
        <w:jc w:val="both"/>
        <w:rPr>
          <w:rFonts w:ascii="Times New Roman" w:hAnsi="Times New Roman"/>
          <w:b/>
          <w:color w:val="000000"/>
          <w:sz w:val="26"/>
          <w:szCs w:val="26"/>
          <w:lang w:val="en-US"/>
        </w:rPr>
      </w:pPr>
      <w:r w:rsidRPr="009A79DA">
        <w:rPr>
          <w:rFonts w:ascii="Times New Roman" w:hAnsi="Times New Roman"/>
          <w:b/>
          <w:color w:val="000000"/>
          <w:sz w:val="26"/>
          <w:szCs w:val="26"/>
          <w:lang w:val="en-US"/>
        </w:rPr>
        <w:t>Mô hình vật lý của dữ liệu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Phần trên đây vừa trình bày mô hình dữ liệu ở mức phân tích và chi tiết các thực thể cần được tổ chức lưu trữ. Mô hình này chỉ mới dừng lại ở mục đích là làm sao thỏa mãn được nhu cầu lưu trữ để thực hiện các chức năng do phía Trung tâm đưa ra chứ chưa xét đến tính tối ưu về mặc lưu trữ cũng như khai thác dữ liệu. Phần này tiếp tục trình bày về mô hình dữ liệu được cài đặt thực tế trong hệ thống, theo đó cũng diễn giải một số điểm tối ưu hóa đã được áp dụng lên lược đồ phân tích.</w:t>
      </w:r>
    </w:p>
    <w:p w:rsidR="004A0BCF" w:rsidDel="002A19DB" w:rsidRDefault="004A0BCF" w:rsidP="002A19DB">
      <w:pPr>
        <w:pStyle w:val="ListParagraph"/>
        <w:ind w:left="0" w:firstLine="270"/>
        <w:jc w:val="both"/>
        <w:rPr>
          <w:del w:id="2540" w:author="DHA" w:date="2010-07-06T02:48:00Z"/>
          <w:rFonts w:ascii="Times New Roman" w:hAnsi="Times New Roman"/>
          <w:color w:val="000000"/>
          <w:sz w:val="26"/>
          <w:szCs w:val="26"/>
          <w:lang w:val="en-US"/>
        </w:rPr>
        <w:pPrChange w:id="2541" w:author="DHA" w:date="2010-07-06T02:48:00Z">
          <w:pPr>
            <w:pStyle w:val="ListParagraph"/>
            <w:keepNext/>
            <w:ind w:left="0" w:firstLine="360"/>
            <w:jc w:val="both"/>
          </w:pPr>
        </w:pPrChange>
      </w:pPr>
      <w:r w:rsidRPr="003D22F6">
        <w:rPr>
          <w:rFonts w:ascii="Times New Roman" w:hAnsi="Times New Roman"/>
          <w:color w:val="000000"/>
          <w:sz w:val="26"/>
          <w:szCs w:val="26"/>
        </w:rPr>
        <w:t xml:space="preserve">Như chúng ta đã biết, nhân viên thuộc bộ phận thi gồm có hai loại: Nhân viên quản lý và Nhân viên thừa hành. Một phương pháp đã được đề nghị là gộp chung hai loại nhân viên này vào cùng một bảng dữ liệu (table) và thêm thuộc tính </w:t>
      </w:r>
      <w:r w:rsidRPr="0089110C">
        <w:rPr>
          <w:rFonts w:ascii="Times New Roman" w:hAnsi="Times New Roman"/>
          <w:color w:val="000000"/>
          <w:sz w:val="26"/>
          <w:szCs w:val="26"/>
        </w:rPr>
        <w:t xml:space="preserve">LoaiNV (loại nhân viên) </w:t>
      </w:r>
      <w:r w:rsidRPr="003D22F6">
        <w:rPr>
          <w:rFonts w:ascii="Times New Roman" w:hAnsi="Times New Roman"/>
          <w:color w:val="000000"/>
          <w:sz w:val="26"/>
          <w:szCs w:val="26"/>
        </w:rPr>
        <w:t xml:space="preserve">để phân biệt. Tuy nhiên, theo tính toán, chi phí dùng cho việc lưu trữ, khai thác, kiểm tra... trong quá trình khai thác dữ liệu cao hõn nhiều so với việc lýu riêng ra hai bảng dữ liệu. Giải pháp </w:t>
      </w:r>
      <w:del w:id="2542" w:author="DHA" w:date="2010-07-06T02:38:00Z">
        <w:r w:rsidRPr="003D22F6" w:rsidDel="002A19DB">
          <w:rPr>
            <w:rFonts w:ascii="Times New Roman" w:hAnsi="Times New Roman"/>
            <w:color w:val="000000"/>
            <w:sz w:val="26"/>
            <w:szCs w:val="26"/>
          </w:rPr>
          <w:delText xml:space="preserve">ðýợc </w:delText>
        </w:r>
      </w:del>
      <w:ins w:id="2543" w:author="DHA" w:date="2010-07-06T02:38:00Z">
        <w:r w:rsidR="002A19DB">
          <w:rPr>
            <w:rFonts w:ascii="Times New Roman" w:hAnsi="Times New Roman"/>
            <w:color w:val="000000"/>
            <w:sz w:val="26"/>
            <w:szCs w:val="26"/>
            <w:lang w:val="en-US"/>
          </w:rPr>
          <w:t>đượ</w:t>
        </w:r>
        <w:r w:rsidR="002A19DB" w:rsidRPr="003D22F6">
          <w:rPr>
            <w:rFonts w:ascii="Times New Roman" w:hAnsi="Times New Roman"/>
            <w:color w:val="000000"/>
            <w:sz w:val="26"/>
            <w:szCs w:val="26"/>
          </w:rPr>
          <w:t xml:space="preserve">c </w:t>
        </w:r>
      </w:ins>
      <w:r w:rsidRPr="003D22F6">
        <w:rPr>
          <w:rFonts w:ascii="Times New Roman" w:hAnsi="Times New Roman"/>
          <w:color w:val="000000"/>
          <w:sz w:val="26"/>
          <w:szCs w:val="26"/>
        </w:rPr>
        <w:t xml:space="preserve">lựa chọn là </w:t>
      </w:r>
      <w:del w:id="2544" w:author="DHA" w:date="2010-07-06T02:38:00Z">
        <w:r w:rsidRPr="003D22F6" w:rsidDel="002A19DB">
          <w:rPr>
            <w:rFonts w:ascii="Times New Roman" w:hAnsi="Times New Roman"/>
            <w:color w:val="000000"/>
            <w:sz w:val="26"/>
            <w:szCs w:val="26"/>
          </w:rPr>
          <w:delText xml:space="preserve">lýu </w:delText>
        </w:r>
      </w:del>
      <w:ins w:id="2545" w:author="DHA" w:date="2010-07-06T02:38:00Z">
        <w:r w:rsidR="002A19DB" w:rsidRPr="003D22F6">
          <w:rPr>
            <w:rFonts w:ascii="Times New Roman" w:hAnsi="Times New Roman"/>
            <w:color w:val="000000"/>
            <w:sz w:val="26"/>
            <w:szCs w:val="26"/>
          </w:rPr>
          <w:t>l</w:t>
        </w:r>
        <w:r w:rsidR="002A19DB">
          <w:rPr>
            <w:rFonts w:ascii="Times New Roman" w:hAnsi="Times New Roman"/>
            <w:color w:val="000000"/>
            <w:sz w:val="26"/>
            <w:szCs w:val="26"/>
            <w:lang w:val="en-US"/>
          </w:rPr>
          <w:t>ưu</w:t>
        </w:r>
        <w:r w:rsidR="002A19DB" w:rsidRPr="003D22F6">
          <w:rPr>
            <w:rFonts w:ascii="Times New Roman" w:hAnsi="Times New Roman"/>
            <w:color w:val="000000"/>
            <w:sz w:val="26"/>
            <w:szCs w:val="26"/>
          </w:rPr>
          <w:t xml:space="preserve"> </w:t>
        </w:r>
      </w:ins>
      <w:r w:rsidRPr="003D22F6">
        <w:rPr>
          <w:rFonts w:ascii="Times New Roman" w:hAnsi="Times New Roman"/>
          <w:color w:val="000000"/>
          <w:sz w:val="26"/>
          <w:szCs w:val="26"/>
        </w:rPr>
        <w:t xml:space="preserve">trữ danh sách nhân viên thừa hành vào bảng dữ liệu </w:t>
      </w:r>
      <w:r w:rsidRPr="0089110C">
        <w:rPr>
          <w:rFonts w:ascii="Times New Roman" w:hAnsi="Times New Roman"/>
          <w:color w:val="000000"/>
          <w:sz w:val="26"/>
          <w:szCs w:val="26"/>
        </w:rPr>
        <w:t xml:space="preserve">NhanVienThuaHanh, </w:t>
      </w:r>
      <w:r w:rsidRPr="003D22F6">
        <w:rPr>
          <w:rFonts w:ascii="Times New Roman" w:hAnsi="Times New Roman"/>
          <w:color w:val="000000"/>
          <w:sz w:val="26"/>
          <w:szCs w:val="26"/>
        </w:rPr>
        <w:t xml:space="preserve">bảng dữ liệu </w:t>
      </w:r>
      <w:r w:rsidRPr="0089110C">
        <w:rPr>
          <w:rFonts w:ascii="Times New Roman" w:hAnsi="Times New Roman"/>
          <w:color w:val="000000"/>
          <w:sz w:val="26"/>
          <w:szCs w:val="26"/>
        </w:rPr>
        <w:t>QuanLy</w:t>
      </w:r>
      <w:r w:rsidRPr="003D22F6">
        <w:rPr>
          <w:rFonts w:ascii="Times New Roman" w:hAnsi="Times New Roman"/>
          <w:color w:val="000000"/>
          <w:sz w:val="26"/>
          <w:szCs w:val="26"/>
        </w:rPr>
        <w:t xml:space="preserve"> lưu thông tin người quản lý (Chỉ có một thể hiện). Ngoài ra, dùng một thuộc tính dạng số nguyên (</w:t>
      </w:r>
      <w:r w:rsidRPr="0089110C">
        <w:rPr>
          <w:rFonts w:ascii="Times New Roman" w:hAnsi="Times New Roman"/>
          <w:color w:val="000000"/>
          <w:sz w:val="26"/>
          <w:szCs w:val="26"/>
        </w:rPr>
        <w:t xml:space="preserve">maNV) </w:t>
      </w:r>
      <w:r w:rsidRPr="003D22F6">
        <w:rPr>
          <w:rFonts w:ascii="Times New Roman" w:hAnsi="Times New Roman"/>
          <w:color w:val="000000"/>
          <w:sz w:val="26"/>
          <w:szCs w:val="26"/>
        </w:rPr>
        <w:t xml:space="preserve">để làm khóa chính cho bảng dữ liệu nhân viên cũng là một bước tối ưu hóa </w:t>
      </w:r>
    </w:p>
    <w:p w:rsidR="002A19DB" w:rsidRPr="002A19DB" w:rsidRDefault="002A19DB" w:rsidP="00784A8E">
      <w:pPr>
        <w:pStyle w:val="ListParagraph"/>
        <w:ind w:left="0" w:firstLine="270"/>
        <w:jc w:val="both"/>
        <w:rPr>
          <w:ins w:id="2546" w:author="DHA" w:date="2010-07-06T02:48:00Z"/>
          <w:rFonts w:ascii="Times New Roman" w:hAnsi="Times New Roman"/>
          <w:color w:val="000000"/>
          <w:sz w:val="26"/>
          <w:szCs w:val="26"/>
          <w:lang w:val="en-US"/>
          <w:rPrChange w:id="2547" w:author="DHA" w:date="2010-07-06T02:48:00Z">
            <w:rPr>
              <w:ins w:id="2548" w:author="DHA" w:date="2010-07-06T02:48:00Z"/>
              <w:rFonts w:ascii="Times New Roman" w:hAnsi="Times New Roman"/>
              <w:color w:val="000000"/>
              <w:sz w:val="26"/>
              <w:szCs w:val="26"/>
            </w:rPr>
          </w:rPrChange>
        </w:rPr>
      </w:pPr>
    </w:p>
    <w:p w:rsidR="004A0BCF" w:rsidDel="002A19DB" w:rsidRDefault="00AB7110" w:rsidP="002A19DB">
      <w:pPr>
        <w:pStyle w:val="ListParagraph"/>
        <w:ind w:left="0" w:firstLine="270"/>
        <w:jc w:val="center"/>
        <w:rPr>
          <w:del w:id="2549" w:author="DHA" w:date="2010-07-06T02:48:00Z"/>
          <w:rFonts w:ascii="Times New Roman" w:hAnsi="Times New Roman"/>
          <w:b/>
          <w:bCs/>
          <w:color w:val="1F497D"/>
          <w:sz w:val="26"/>
          <w:szCs w:val="26"/>
          <w:lang w:val="en-US"/>
        </w:rPr>
        <w:pPrChange w:id="2550" w:author="DHA" w:date="2010-07-06T02:48:00Z">
          <w:pPr>
            <w:pStyle w:val="ListParagraph"/>
            <w:keepNext/>
            <w:jc w:val="center"/>
          </w:pPr>
        </w:pPrChange>
      </w:pPr>
      <w:r>
        <w:rPr>
          <w:rFonts w:ascii="Times New Roman" w:hAnsi="Times New Roman"/>
          <w:color w:val="000000"/>
          <w:sz w:val="26"/>
          <w:szCs w:val="26"/>
          <w:lang w:val="en-US"/>
        </w:rPr>
        <w:drawing>
          <wp:inline distT="0" distB="0" distL="0" distR="0">
            <wp:extent cx="3989070" cy="3625215"/>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989070" cy="3625215"/>
                    </a:xfrm>
                    <a:prstGeom prst="rect">
                      <a:avLst/>
                    </a:prstGeom>
                    <a:noFill/>
                    <a:ln w="9525">
                      <a:noFill/>
                      <a:miter lim="800000"/>
                      <a:headEnd/>
                      <a:tailEnd/>
                    </a:ln>
                  </pic:spPr>
                </pic:pic>
              </a:graphicData>
            </a:graphic>
          </wp:inline>
        </w:drawing>
      </w:r>
    </w:p>
    <w:p w:rsidR="002A19DB" w:rsidRDefault="002A19DB" w:rsidP="002A19DB">
      <w:pPr>
        <w:pStyle w:val="ListParagraph"/>
        <w:ind w:left="0" w:firstLine="270"/>
        <w:jc w:val="center"/>
        <w:rPr>
          <w:ins w:id="2551" w:author="DHA" w:date="2010-07-06T02:48:00Z"/>
          <w:rFonts w:ascii="Times New Roman" w:hAnsi="Times New Roman"/>
          <w:color w:val="000000"/>
          <w:sz w:val="26"/>
          <w:szCs w:val="26"/>
          <w:lang w:val="en-US"/>
        </w:rPr>
        <w:pPrChange w:id="2552" w:author="DHA" w:date="2010-07-06T02:48:00Z">
          <w:pPr>
            <w:pStyle w:val="ListParagraph"/>
            <w:keepNext/>
            <w:ind w:left="0" w:firstLine="360"/>
            <w:jc w:val="both"/>
          </w:pPr>
        </w:pPrChange>
      </w:pPr>
    </w:p>
    <w:p w:rsidR="004A0BCF" w:rsidRPr="00656883" w:rsidRDefault="004A0BCF" w:rsidP="002A19DB">
      <w:pPr>
        <w:pStyle w:val="ListParagraph"/>
        <w:ind w:left="0" w:firstLine="270"/>
        <w:jc w:val="center"/>
        <w:rPr>
          <w:rFonts w:ascii="Times New Roman" w:hAnsi="Times New Roman"/>
          <w:b/>
          <w:bCs/>
          <w:color w:val="1F497D"/>
          <w:sz w:val="26"/>
          <w:szCs w:val="26"/>
        </w:rPr>
        <w:pPrChange w:id="2553" w:author="DHA" w:date="2010-07-06T02:48:00Z">
          <w:pPr>
            <w:pStyle w:val="ListParagraph"/>
            <w:keepNext/>
            <w:jc w:val="center"/>
          </w:pPr>
        </w:pPrChange>
      </w:pPr>
      <w:r w:rsidRPr="00656883">
        <w:rPr>
          <w:rFonts w:ascii="Times New Roman" w:hAnsi="Times New Roman"/>
          <w:b/>
          <w:bCs/>
          <w:color w:val="1F497D"/>
          <w:sz w:val="26"/>
          <w:szCs w:val="26"/>
        </w:rPr>
        <w:t>H9. Mô hình dữ liệu mức vật lý</w:t>
      </w:r>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2554" w:name="_Toc263794137"/>
      <w:bookmarkStart w:id="2555" w:name="_Toc263794231"/>
      <w:bookmarkStart w:id="2556" w:name="_Toc263794411"/>
      <w:bookmarkStart w:id="2557" w:name="_Toc263796591"/>
      <w:bookmarkStart w:id="2558" w:name="_Toc263796687"/>
      <w:bookmarkStart w:id="2559" w:name="_Toc263796783"/>
      <w:bookmarkStart w:id="2560" w:name="_Toc263796878"/>
      <w:bookmarkStart w:id="2561" w:name="_Toc263797202"/>
      <w:bookmarkStart w:id="2562" w:name="_Toc262558542"/>
      <w:bookmarkEnd w:id="2554"/>
      <w:bookmarkEnd w:id="2555"/>
      <w:bookmarkEnd w:id="2556"/>
      <w:bookmarkEnd w:id="2557"/>
      <w:bookmarkEnd w:id="2558"/>
      <w:bookmarkEnd w:id="2559"/>
      <w:bookmarkEnd w:id="2560"/>
      <w:bookmarkEnd w:id="2561"/>
    </w:p>
    <w:p w:rsidR="004A0BCF" w:rsidRPr="00C900E0" w:rsidRDefault="004A0BCF" w:rsidP="00784A8E">
      <w:pPr>
        <w:pStyle w:val="ListParagraph"/>
        <w:keepNext/>
        <w:numPr>
          <w:ilvl w:val="0"/>
          <w:numId w:val="8"/>
        </w:numPr>
        <w:ind w:firstLine="360"/>
        <w:jc w:val="both"/>
        <w:outlineLvl w:val="2"/>
        <w:rPr>
          <w:rFonts w:ascii="Times New Roman" w:hAnsi="Times New Roman"/>
          <w:vanish/>
          <w:color w:val="000000"/>
          <w:sz w:val="26"/>
          <w:szCs w:val="26"/>
        </w:rPr>
      </w:pPr>
      <w:bookmarkStart w:id="2563" w:name="_Toc263794138"/>
      <w:bookmarkStart w:id="2564" w:name="_Toc263794232"/>
      <w:bookmarkStart w:id="2565" w:name="_Toc263794412"/>
      <w:bookmarkStart w:id="2566" w:name="_Toc263796592"/>
      <w:bookmarkStart w:id="2567" w:name="_Toc263796688"/>
      <w:bookmarkStart w:id="2568" w:name="_Toc263796784"/>
      <w:bookmarkStart w:id="2569" w:name="_Toc263796879"/>
      <w:bookmarkStart w:id="2570" w:name="_Toc263797203"/>
      <w:bookmarkEnd w:id="2563"/>
      <w:bookmarkEnd w:id="2564"/>
      <w:bookmarkEnd w:id="2565"/>
      <w:bookmarkEnd w:id="2566"/>
      <w:bookmarkEnd w:id="2567"/>
      <w:bookmarkEnd w:id="2568"/>
      <w:bookmarkEnd w:id="2569"/>
      <w:bookmarkEnd w:id="2570"/>
    </w:p>
    <w:p w:rsidR="004A0BCF" w:rsidRPr="00C900E0" w:rsidRDefault="004A0BCF" w:rsidP="00784A8E">
      <w:pPr>
        <w:pStyle w:val="ListParagraph"/>
        <w:keepNext/>
        <w:numPr>
          <w:ilvl w:val="1"/>
          <w:numId w:val="8"/>
        </w:numPr>
        <w:ind w:firstLine="360"/>
        <w:jc w:val="both"/>
        <w:outlineLvl w:val="2"/>
        <w:rPr>
          <w:rFonts w:ascii="Times New Roman" w:hAnsi="Times New Roman"/>
          <w:vanish/>
          <w:color w:val="000000"/>
          <w:sz w:val="26"/>
          <w:szCs w:val="26"/>
        </w:rPr>
      </w:pPr>
      <w:bookmarkStart w:id="2571" w:name="_Toc263794139"/>
      <w:bookmarkStart w:id="2572" w:name="_Toc263794233"/>
      <w:bookmarkStart w:id="2573" w:name="_Toc263794413"/>
      <w:bookmarkStart w:id="2574" w:name="_Toc263796593"/>
      <w:bookmarkStart w:id="2575" w:name="_Toc263796689"/>
      <w:bookmarkStart w:id="2576" w:name="_Toc263796785"/>
      <w:bookmarkStart w:id="2577" w:name="_Toc263796880"/>
      <w:bookmarkStart w:id="2578" w:name="_Toc263797204"/>
      <w:bookmarkEnd w:id="2571"/>
      <w:bookmarkEnd w:id="2572"/>
      <w:bookmarkEnd w:id="2573"/>
      <w:bookmarkEnd w:id="2574"/>
      <w:bookmarkEnd w:id="2575"/>
      <w:bookmarkEnd w:id="2576"/>
      <w:bookmarkEnd w:id="2577"/>
      <w:bookmarkEnd w:id="2578"/>
    </w:p>
    <w:p w:rsidR="004A0BCF" w:rsidRPr="00656883" w:rsidRDefault="004A0BCF" w:rsidP="00656883">
      <w:pPr>
        <w:pStyle w:val="ListParagraph"/>
        <w:keepNext/>
        <w:numPr>
          <w:ilvl w:val="2"/>
          <w:numId w:val="8"/>
        </w:numPr>
        <w:ind w:left="284" w:firstLine="0"/>
        <w:jc w:val="both"/>
        <w:outlineLvl w:val="2"/>
        <w:rPr>
          <w:rFonts w:ascii="Times New Roman" w:hAnsi="Times New Roman"/>
          <w:b/>
          <w:color w:val="000000"/>
          <w:sz w:val="26"/>
          <w:szCs w:val="26"/>
        </w:rPr>
      </w:pPr>
      <w:bookmarkStart w:id="2579" w:name="_Toc263796594"/>
      <w:bookmarkStart w:id="2580" w:name="_Toc263797205"/>
      <w:r w:rsidRPr="00656883">
        <w:rPr>
          <w:rFonts w:ascii="Times New Roman" w:hAnsi="Times New Roman"/>
          <w:b/>
          <w:color w:val="000000"/>
          <w:sz w:val="26"/>
          <w:szCs w:val="26"/>
        </w:rPr>
        <w:t>Các ràng buộc toàn vẹn</w:t>
      </w:r>
      <w:bookmarkEnd w:id="2562"/>
      <w:bookmarkEnd w:id="2579"/>
      <w:bookmarkEnd w:id="2580"/>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2581" w:name="_Toc262558543"/>
      <w:bookmarkStart w:id="2582" w:name="_Toc263796595"/>
      <w:bookmarkStart w:id="2583" w:name="_Toc263797206"/>
      <w:r w:rsidRPr="00656883">
        <w:rPr>
          <w:rFonts w:ascii="Times New Roman" w:hAnsi="Times New Roman"/>
          <w:b/>
          <w:color w:val="000000"/>
          <w:sz w:val="26"/>
          <w:szCs w:val="26"/>
        </w:rPr>
        <w:t>Ràng buộc miền giá trị</w:t>
      </w:r>
      <w:bookmarkEnd w:id="2581"/>
      <w:bookmarkEnd w:id="2582"/>
      <w:bookmarkEnd w:id="2583"/>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color w:val="000000"/>
          <w:sz w:val="26"/>
          <w:szCs w:val="26"/>
        </w:rPr>
        <w:t>Mặc định tất cả các khóa chính, khóa ngoại của các bảng dữ liệu là số tự nhiên. Có giá trị bắt đầu từ 1,2,3… Phần này mô tả ràng buộc miền giá trị cho các thuộc tính không khóa có kiểu dữ liệu tập hợp, cụ thể như sau:</w:t>
      </w:r>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Số lượng thí sinh dự thi trong mỗi đợt thi là số nguyên dương.</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soLuongThiSinh</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84"/>
        <w:gridCol w:w="1872"/>
        <w:gridCol w:w="1853"/>
        <w:gridCol w:w="2138"/>
      </w:tblGrid>
      <w:tr w:rsidR="004A0BCF" w:rsidRPr="00E74EDE" w:rsidTr="00E74EDE">
        <w:tc>
          <w:tcPr>
            <w:tcW w:w="188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7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85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1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8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87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85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1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(soLuongThiSinh)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là một số nguyên.</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khoiLuongCVHT</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 </w:t>
      </w:r>
    </w:p>
    <w:p w:rsidR="004A0BCF" w:rsidRDefault="004A0BCF" w:rsidP="00656883">
      <w:pPr>
        <w:pStyle w:val="ListParagraph"/>
        <w:keepNext/>
        <w:ind w:left="0" w:firstLine="284"/>
        <w:jc w:val="both"/>
        <w:rPr>
          <w:rFonts w:ascii="Times New Roman" w:hAnsi="Times New Roman"/>
          <w:bCs/>
          <w:color w:val="000000"/>
          <w:sz w:val="26"/>
          <w:szCs w:val="26"/>
          <w:lang w:val="en-US"/>
        </w:rPr>
      </w:pPr>
      <w:r w:rsidRPr="003D22F6">
        <w:rPr>
          <w:rFonts w:ascii="Times New Roman" w:hAnsi="Times New Roman"/>
          <w:bCs/>
          <w:color w:val="000000"/>
          <w:sz w:val="26"/>
          <w:szCs w:val="26"/>
        </w:rPr>
        <w:t>Bảng tầm ảnh hưởng:</w:t>
      </w:r>
    </w:p>
    <w:p w:rsidR="004A0BCF" w:rsidRPr="00656883" w:rsidRDefault="004A0BCF" w:rsidP="00656883">
      <w:pPr>
        <w:pStyle w:val="ListParagraph"/>
        <w:keepNext/>
        <w:ind w:left="0" w:firstLine="284"/>
        <w:jc w:val="both"/>
        <w:rPr>
          <w:rFonts w:ascii="Times New Roman" w:hAnsi="Times New Roman"/>
          <w:bCs/>
          <w:color w:val="000000"/>
          <w:sz w:val="26"/>
          <w:szCs w:val="26"/>
          <w:lang w:val="en-US"/>
        </w:rPr>
      </w:pPr>
    </w:p>
    <w:tbl>
      <w:tblPr>
        <w:tblW w:w="0" w:type="auto"/>
        <w:tblInd w:w="817" w:type="dxa"/>
        <w:tblBorders>
          <w:top w:val="single" w:sz="8" w:space="0" w:color="C0504D"/>
          <w:bottom w:val="single" w:sz="8" w:space="0" w:color="C0504D"/>
        </w:tblBorders>
        <w:tblLook w:val="00A0"/>
      </w:tblPr>
      <w:tblGrid>
        <w:gridCol w:w="1891"/>
        <w:gridCol w:w="1823"/>
        <w:gridCol w:w="1795"/>
        <w:gridCol w:w="2238"/>
      </w:tblGrid>
      <w:tr w:rsidR="004A0BCF" w:rsidRPr="00E74EDE" w:rsidTr="00E74EDE">
        <w:tc>
          <w:tcPr>
            <w:tcW w:w="189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82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9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2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91"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823"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9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23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Tổng khối lượng công việc được phân công cho nhân viên phải là số nguyên dương.</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 xml:space="preserve">t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 </w:t>
      </w:r>
      <w:r w:rsidRPr="003D22F6">
        <w:rPr>
          <w:rFonts w:ascii="Times New Roman" w:hAnsi="Times New Roman"/>
          <w:b/>
          <w:color w:val="000000"/>
          <w:sz w:val="26"/>
          <w:szCs w:val="26"/>
          <w:vertAlign w:val="subscript"/>
        </w:rPr>
        <w:t>tongKhoiLuongCV</w:t>
      </w:r>
      <w:r w:rsidRPr="003D22F6">
        <w:rPr>
          <w:rFonts w:ascii="Times New Roman" w:hAnsi="Times New Roman"/>
          <w:b/>
          <w:color w:val="000000"/>
          <w:sz w:val="26"/>
          <w:szCs w:val="26"/>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Z</w:t>
      </w:r>
      <w:r w:rsidRPr="003D22F6">
        <w:rPr>
          <w:rFonts w:ascii="Times New Roman" w:hAnsi="Times New Roman"/>
          <w:b/>
          <w:color w:val="000000"/>
          <w:sz w:val="26"/>
          <w:szCs w:val="26"/>
          <w:vertAlign w:val="superscript"/>
        </w:rPr>
        <w:t>+)</w:t>
      </w:r>
      <w:r w:rsidRPr="003D22F6">
        <w:rPr>
          <w:rFonts w:ascii="Times New Roman" w:hAnsi="Times New Roman"/>
          <w:b/>
          <w:color w:val="000000"/>
          <w:sz w:val="26"/>
          <w:szCs w:val="26"/>
        </w:rPr>
        <w:t>.</w:t>
      </w:r>
      <w:r w:rsidRPr="003D22F6">
        <w:rPr>
          <w:rFonts w:ascii="Times New Roman" w:hAnsi="Times New Roman"/>
          <w:color w:val="000000"/>
          <w:sz w:val="26"/>
          <w:szCs w:val="26"/>
        </w:rPr>
        <w:t xml:space="preserve"> </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58"/>
        <w:gridCol w:w="1758"/>
        <w:gridCol w:w="1719"/>
        <w:gridCol w:w="2412"/>
      </w:tblGrid>
      <w:tr w:rsidR="004A0BCF" w:rsidRPr="00E74EDE" w:rsidTr="00E74EDE">
        <w:tc>
          <w:tcPr>
            <w:tcW w:w="185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5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19"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41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5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5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19"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41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(tongKhoiLuongCV)</w:t>
            </w:r>
          </w:p>
        </w:tc>
      </w:tr>
    </w:tbl>
    <w:p w:rsidR="004A0BCF" w:rsidRPr="00C900E0" w:rsidRDefault="004A0BCF" w:rsidP="00656883">
      <w:pPr>
        <w:pStyle w:val="ListParagraph"/>
        <w:keepNext/>
        <w:ind w:left="0" w:firstLine="284"/>
        <w:jc w:val="both"/>
        <w:rPr>
          <w:rFonts w:ascii="Times New Roman" w:hAnsi="Times New Roman"/>
          <w:color w:val="000000"/>
          <w:sz w:val="26"/>
          <w:szCs w:val="26"/>
        </w:rPr>
      </w:pPr>
    </w:p>
    <w:p w:rsidR="004A0BCF" w:rsidRPr="00656883" w:rsidRDefault="004A0BCF" w:rsidP="00656883">
      <w:pPr>
        <w:pStyle w:val="ListParagraph"/>
        <w:keepNext/>
        <w:numPr>
          <w:ilvl w:val="3"/>
          <w:numId w:val="8"/>
        </w:numPr>
        <w:ind w:left="284" w:firstLine="0"/>
        <w:jc w:val="both"/>
        <w:outlineLvl w:val="3"/>
        <w:rPr>
          <w:rFonts w:ascii="Times New Roman" w:hAnsi="Times New Roman"/>
          <w:b/>
          <w:color w:val="000000"/>
          <w:sz w:val="26"/>
          <w:szCs w:val="26"/>
        </w:rPr>
      </w:pPr>
      <w:bookmarkStart w:id="2584" w:name="_Toc262558544"/>
      <w:bookmarkStart w:id="2585" w:name="_Toc263796596"/>
      <w:bookmarkStart w:id="2586" w:name="_Toc263797207"/>
      <w:r w:rsidRPr="00656883">
        <w:rPr>
          <w:rFonts w:ascii="Times New Roman" w:hAnsi="Times New Roman"/>
          <w:b/>
          <w:color w:val="000000"/>
          <w:sz w:val="26"/>
          <w:szCs w:val="26"/>
        </w:rPr>
        <w:t>Ràng buộc  liên bộ</w:t>
      </w:r>
      <w:bookmarkEnd w:id="2584"/>
      <w:bookmarkEnd w:id="2585"/>
      <w:bookmarkEnd w:id="2586"/>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Địa chỉ email của nhân viên là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1.email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2.email</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
          <w:color w:val="000000"/>
          <w:sz w:val="26"/>
          <w:szCs w:val="26"/>
        </w:rPr>
      </w:pP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9"/>
        <w:gridCol w:w="1934"/>
        <w:gridCol w:w="1928"/>
        <w:gridCol w:w="1936"/>
      </w:tblGrid>
      <w:tr w:rsidR="004A0BCF" w:rsidRPr="00E74EDE" w:rsidTr="00E74EDE">
        <w:tc>
          <w:tcPr>
            <w:tcW w:w="194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4"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4"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(email)</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Không có hai đợt thi khác nhau diễn ra trong cùng một ngày</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1.ngayThi </w:t>
      </w:r>
      <w:r w:rsidRPr="003D22F6">
        <w:rPr>
          <w:rFonts w:ascii="Times New Roman" w:hAnsi="Times New Roman"/>
          <w:b/>
          <w:color w:val="000000"/>
          <w:sz w:val="26"/>
          <w:szCs w:val="26"/>
        </w:rPr>
        <w: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2.ngayThi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39"/>
        <w:gridCol w:w="1935"/>
        <w:gridCol w:w="1928"/>
        <w:gridCol w:w="1945"/>
      </w:tblGrid>
      <w:tr w:rsidR="004A0BCF" w:rsidRPr="00E74EDE" w:rsidTr="00E74EDE">
        <w:tc>
          <w:tcPr>
            <w:tcW w:w="1939"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39"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(ngayThi)</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2587" w:name="_Toc262558545"/>
      <w:bookmarkStart w:id="2588" w:name="_Toc263796597"/>
      <w:bookmarkStart w:id="2589" w:name="_Toc263797208"/>
      <w:r w:rsidRPr="00BE7C7F">
        <w:rPr>
          <w:rFonts w:ascii="Times New Roman" w:hAnsi="Times New Roman"/>
          <w:b/>
          <w:color w:val="000000"/>
          <w:sz w:val="26"/>
          <w:szCs w:val="26"/>
        </w:rPr>
        <w:t>Ràng buộc liên thuộc tính</w:t>
      </w:r>
      <w:bookmarkEnd w:id="2587"/>
      <w:bookmarkEnd w:id="2588"/>
      <w:bookmarkEnd w:id="2589"/>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lastRenderedPageBreak/>
        <w:t>Ngày kết thúc công việc theo quy định không được trước ngày bắt đầu công việc quy định.</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1.ngayBatDauQuyDinh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2.ngayKetThucQuyDinh</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85"/>
        <w:gridCol w:w="1666"/>
        <w:gridCol w:w="1610"/>
        <w:gridCol w:w="2686"/>
      </w:tblGrid>
      <w:tr w:rsidR="004A0BCF" w:rsidRPr="00E74EDE" w:rsidTr="00E74EDE">
        <w:tc>
          <w:tcPr>
            <w:tcW w:w="1785"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66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61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68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85"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66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61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686"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(ngayBatDauQuyDinh, ngayKetThucQuyDinh)</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Khối lượng công việc hoàn thành không lớn hơn tổng khối lượng công việc được giao.</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1.khoiLuongCVHT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2.tongKhoiLuongCV</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874"/>
        <w:gridCol w:w="1791"/>
        <w:gridCol w:w="1757"/>
        <w:gridCol w:w="2325"/>
      </w:tblGrid>
      <w:tr w:rsidR="004A0BCF" w:rsidRPr="00E74EDE" w:rsidTr="00E74EDE">
        <w:tc>
          <w:tcPr>
            <w:tcW w:w="1874"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91"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5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3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874"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791"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5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3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(khoiLuongCVHT, tongKhoiLuongCV)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Ngày thực sự kết thúc công việc không được trước ngày thực sự bắt đầu công việc</w:t>
      </w:r>
    </w:p>
    <w:p w:rsidR="004A0BCF" w:rsidRPr="00C900E0" w:rsidRDefault="004A0BCF" w:rsidP="00656883">
      <w:pPr>
        <w:pStyle w:val="ListParagraph"/>
        <w:keepNext/>
        <w:ind w:left="0" w:firstLine="284"/>
        <w:jc w:val="both"/>
        <w:rPr>
          <w:rFonts w:ascii="Times New Roman" w:hAnsi="Times New Roman"/>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 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Cambria Math" w:hAnsi="Cambria Math" w:cs="Cambria Math"/>
          <w:b/>
          <w:color w:val="000000"/>
          <w:sz w:val="26"/>
          <w:szCs w:val="26"/>
        </w:rPr>
        <w:t>˄</w:t>
      </w:r>
      <w:r w:rsidRPr="003D22F6">
        <w:rPr>
          <w:rFonts w:ascii="Times New Roman" w:hAnsi="Times New Roman"/>
          <w:b/>
          <w:color w:val="000000"/>
          <w:sz w:val="26"/>
          <w:szCs w:val="26"/>
        </w:rPr>
        <w:t xml:space="preserve"> t</w:t>
      </w:r>
      <w:r w:rsidRPr="003D22F6">
        <w:rPr>
          <w:rFonts w:ascii="Times New Roman" w:hAnsi="Times New Roman"/>
          <w:b/>
          <w:color w:val="000000"/>
          <w:sz w:val="26"/>
          <w:szCs w:val="26"/>
          <w:vertAlign w:val="subscript"/>
        </w:rPr>
        <w:t xml:space="preserve">1.ngayBatDauThucTe ≤ </w:t>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2.ngayKetThucThucTe </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778"/>
        <w:gridCol w:w="1742"/>
        <w:gridCol w:w="1700"/>
        <w:gridCol w:w="2527"/>
      </w:tblGrid>
      <w:tr w:rsidR="004A0BCF" w:rsidRPr="00E74EDE" w:rsidTr="00E74EDE">
        <w:tc>
          <w:tcPr>
            <w:tcW w:w="177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7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700"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2527"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77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7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700"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2527"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(ngayBatDauThucTe, ngayKetThucThucTe)</w:t>
            </w:r>
          </w:p>
        </w:tc>
      </w:tr>
    </w:tbl>
    <w:p w:rsidR="004A0BCF" w:rsidRPr="00BE7C7F" w:rsidRDefault="004A0BCF" w:rsidP="00BE7C7F">
      <w:pPr>
        <w:pStyle w:val="ListParagraph"/>
        <w:keepNext/>
        <w:numPr>
          <w:ilvl w:val="3"/>
          <w:numId w:val="8"/>
        </w:numPr>
        <w:ind w:left="284" w:firstLine="0"/>
        <w:jc w:val="both"/>
        <w:outlineLvl w:val="3"/>
        <w:rPr>
          <w:rFonts w:ascii="Times New Roman" w:hAnsi="Times New Roman"/>
          <w:b/>
          <w:color w:val="000000"/>
          <w:sz w:val="26"/>
          <w:szCs w:val="26"/>
        </w:rPr>
      </w:pPr>
      <w:bookmarkStart w:id="2590" w:name="_Toc262558546"/>
      <w:bookmarkStart w:id="2591" w:name="_Toc263796598"/>
      <w:bookmarkStart w:id="2592" w:name="_Toc263797209"/>
      <w:r w:rsidRPr="00BE7C7F">
        <w:rPr>
          <w:rFonts w:ascii="Times New Roman" w:hAnsi="Times New Roman"/>
          <w:b/>
          <w:color w:val="000000"/>
          <w:sz w:val="26"/>
          <w:szCs w:val="26"/>
        </w:rPr>
        <w:t>Ràng buộc tham chiếu</w:t>
      </w:r>
      <w:bookmarkEnd w:id="2590"/>
      <w:bookmarkEnd w:id="2591"/>
      <w:bookmarkEnd w:id="2592"/>
    </w:p>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Với mỗi đợt thi, một nhân viên có thể được phân công phụ trách một hoặc nhiều công việc.</w:t>
      </w:r>
    </w:p>
    <w:p w:rsidR="004A0BCF" w:rsidRPr="00C900E0" w:rsidRDefault="004A0BCF" w:rsidP="00656883">
      <w:pPr>
        <w:keepNext/>
        <w:ind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DotThi(</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CongViec(card(x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PhanCong(x.maDT = t.maDT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u.maND = x.maND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v.maCV = x.maCV)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50"/>
        <w:gridCol w:w="1933"/>
        <w:gridCol w:w="1926"/>
        <w:gridCol w:w="1938"/>
      </w:tblGrid>
      <w:tr w:rsidR="004A0BCF" w:rsidRPr="00E74EDE" w:rsidTr="00E74EDE">
        <w:tc>
          <w:tcPr>
            <w:tcW w:w="1950"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6"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3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DotThi</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3"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50"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6"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3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 (maND, maDT,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Cùng một công việc có thể được phân công cho một hoặc nhiều người.</w:t>
      </w:r>
    </w:p>
    <w:p w:rsidR="004A0BCF" w:rsidRPr="00C900E0" w:rsidRDefault="004A0BCF" w:rsidP="00656883">
      <w:pPr>
        <w:keepNext/>
        <w:ind w:firstLine="284"/>
        <w:jc w:val="both"/>
        <w:rPr>
          <w:rFonts w:ascii="Times New Roman" w:hAnsi="Times New Roman"/>
          <w:color w:val="000000"/>
          <w:sz w:val="26"/>
          <w:szCs w:val="26"/>
        </w:rPr>
      </w:pPr>
      <w:r w:rsidRPr="003D22F6">
        <w:rPr>
          <w:rFonts w:ascii="Times New Roman" w:hAnsi="Times New Roman"/>
          <w:b/>
          <w:color w:val="000000"/>
          <w:sz w:val="26"/>
          <w:szCs w:val="26"/>
        </w:rPr>
        <w:lastRenderedPageBreak/>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CongViec ( card( u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PhanCong (v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NhanVien (t.maCV=u.maCV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xml:space="preserve"> v.maND = u.maND) ) ) ≥ 1)</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8"/>
        <w:gridCol w:w="1932"/>
        <w:gridCol w:w="1925"/>
        <w:gridCol w:w="1942"/>
      </w:tblGrid>
      <w:tr w:rsidR="004A0BCF" w:rsidRPr="00E74EDE" w:rsidTr="00E74EDE">
        <w:tc>
          <w:tcPr>
            <w:tcW w:w="1948"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2"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8"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CongViec</w:t>
            </w:r>
          </w:p>
        </w:tc>
        <w:tc>
          <w:tcPr>
            <w:tcW w:w="193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c>
          <w:tcPr>
            <w:tcW w:w="1948" w:type="dxa"/>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NhanVien</w:t>
            </w:r>
          </w:p>
        </w:tc>
        <w:tc>
          <w:tcPr>
            <w:tcW w:w="193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r w:rsidR="004A0BCF" w:rsidRPr="00E74EDE" w:rsidTr="00E74EDE">
        <w:trPr>
          <w:trHeight w:val="66"/>
        </w:trPr>
        <w:tc>
          <w:tcPr>
            <w:tcW w:w="1948" w:type="dxa"/>
            <w:tcBorders>
              <w:left w:val="nil"/>
              <w:bottom w:val="single" w:sz="8" w:space="0" w:color="C0504D"/>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PhanCong</w:t>
            </w:r>
          </w:p>
        </w:tc>
        <w:tc>
          <w:tcPr>
            <w:tcW w:w="193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5"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2" w:type="dxa"/>
            <w:tcBorders>
              <w:left w:val="nil"/>
              <w:bottom w:val="single" w:sz="8" w:space="0" w:color="C0504D"/>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+(maND, maCV)</w:t>
            </w:r>
          </w:p>
        </w:tc>
      </w:tr>
    </w:tbl>
    <w:p w:rsidR="004A0BCF" w:rsidRPr="00C900E0" w:rsidRDefault="004A0BCF" w:rsidP="00656883">
      <w:pPr>
        <w:pStyle w:val="ListParagraph"/>
        <w:keepNext/>
        <w:numPr>
          <w:ilvl w:val="4"/>
          <w:numId w:val="8"/>
        </w:numPr>
        <w:ind w:left="0" w:firstLine="284"/>
        <w:jc w:val="both"/>
        <w:rPr>
          <w:rFonts w:ascii="Times New Roman" w:hAnsi="Times New Roman"/>
          <w:color w:val="000000"/>
          <w:sz w:val="26"/>
          <w:szCs w:val="26"/>
        </w:rPr>
      </w:pPr>
      <w:r w:rsidRPr="003D22F6">
        <w:rPr>
          <w:rFonts w:ascii="Times New Roman" w:hAnsi="Times New Roman"/>
          <w:color w:val="000000"/>
          <w:sz w:val="26"/>
          <w:szCs w:val="26"/>
        </w:rPr>
        <w:t>Một thông tin ghi chú chỉ dành cho một thể hiện tiến độ duy nhất.</w:t>
      </w:r>
    </w:p>
    <w:p w:rsidR="004A0BCF" w:rsidRPr="00C900E0" w:rsidRDefault="004A0BCF" w:rsidP="00656883">
      <w:pPr>
        <w:pStyle w:val="ListParagraph"/>
        <w:keepNext/>
        <w:ind w:left="0" w:firstLine="284"/>
        <w:jc w:val="both"/>
        <w:rPr>
          <w:rFonts w:ascii="Times New Roman" w:hAnsi="Times New Roman"/>
          <w:b/>
          <w:color w:val="000000"/>
          <w:sz w:val="26"/>
          <w:szCs w:val="26"/>
        </w:rPr>
      </w:pPr>
      <w:r w:rsidRPr="003D22F6">
        <w:rPr>
          <w:rFonts w:ascii="Times New Roman" w:hAnsi="Times New Roman"/>
          <w:b/>
          <w:color w:val="000000"/>
          <w:sz w:val="26"/>
          <w:szCs w:val="26"/>
        </w:rPr>
        <w:sym w:font="Symbol" w:char="F022"/>
      </w:r>
      <w:r w:rsidRPr="003D22F6">
        <w:rPr>
          <w:rFonts w:ascii="Times New Roman" w:hAnsi="Times New Roman"/>
          <w:b/>
          <w:color w:val="000000"/>
          <w:sz w:val="26"/>
          <w:szCs w:val="26"/>
        </w:rPr>
        <w:t>t</w:t>
      </w:r>
      <w:r w:rsidRPr="003D22F6">
        <w:rPr>
          <w:rFonts w:ascii="Times New Roman" w:hAnsi="Times New Roman"/>
          <w:b/>
          <w:color w:val="000000"/>
          <w:sz w:val="26"/>
          <w:szCs w:val="26"/>
          <w:vertAlign w:val="subscript"/>
        </w:rPr>
        <w:t xml:space="preserve">1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GhiChu( </w:t>
      </w:r>
      <m:oMath>
        <m:r>
          <m:rPr>
            <m:sty m:val="bi"/>
          </m:rPr>
          <w:rPr>
            <w:rFonts w:ascii="Cambria Math" w:hAnsi="Cambria Math"/>
            <w:color w:val="000000"/>
            <w:sz w:val="26"/>
            <w:szCs w:val="26"/>
          </w:rPr>
          <m:t>∃</m:t>
        </m:r>
      </m:oMath>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 xml:space="preserve">2 </w:t>
      </w:r>
      <w:r w:rsidRPr="003D22F6">
        <w:rPr>
          <w:rFonts w:ascii="Times New Roman" w:hAnsi="Times New Roman"/>
          <w:b/>
          <w:color w:val="000000"/>
          <w:sz w:val="26"/>
          <w:szCs w:val="26"/>
        </w:rPr>
        <w:sym w:font="Symbol" w:char="F0CE"/>
      </w:r>
      <w:r w:rsidRPr="003D22F6">
        <w:rPr>
          <w:rFonts w:ascii="Times New Roman" w:hAnsi="Times New Roman"/>
          <w:b/>
          <w:color w:val="000000"/>
          <w:sz w:val="26"/>
          <w:szCs w:val="26"/>
        </w:rPr>
        <w:t xml:space="preserve"> TienDo, t</w:t>
      </w:r>
      <w:r w:rsidRPr="003D22F6">
        <w:rPr>
          <w:rFonts w:ascii="Times New Roman" w:hAnsi="Times New Roman"/>
          <w:b/>
          <w:color w:val="000000"/>
          <w:sz w:val="26"/>
          <w:szCs w:val="26"/>
          <w:vertAlign w:val="subscript"/>
        </w:rPr>
        <w:t xml:space="preserve">2.maPC </w:t>
      </w:r>
      <w:r w:rsidRPr="003D22F6">
        <w:rPr>
          <w:rFonts w:ascii="Times New Roman" w:hAnsi="Times New Roman"/>
          <w:b/>
          <w:color w:val="000000"/>
          <w:sz w:val="26"/>
          <w:szCs w:val="26"/>
        </w:rPr>
        <w:t>= t</w:t>
      </w:r>
      <w:r w:rsidRPr="003D22F6">
        <w:rPr>
          <w:rFonts w:ascii="Times New Roman" w:hAnsi="Times New Roman"/>
          <w:b/>
          <w:color w:val="000000"/>
          <w:sz w:val="26"/>
          <w:szCs w:val="26"/>
          <w:vertAlign w:val="subscript"/>
        </w:rPr>
        <w:t>1.maPC</w:t>
      </w:r>
      <w:r w:rsidRPr="003D22F6">
        <w:rPr>
          <w:rFonts w:ascii="Times New Roman" w:hAnsi="Times New Roman"/>
          <w:b/>
          <w:color w:val="000000"/>
          <w:sz w:val="26"/>
          <w:szCs w:val="26"/>
        </w:rPr>
        <w:t>)</w:t>
      </w:r>
    </w:p>
    <w:p w:rsidR="004A0BCF" w:rsidRPr="00C900E0" w:rsidRDefault="004A0BCF" w:rsidP="00656883">
      <w:pPr>
        <w:pStyle w:val="ListParagraph"/>
        <w:keepNext/>
        <w:ind w:left="0" w:firstLine="284"/>
        <w:jc w:val="both"/>
        <w:rPr>
          <w:rFonts w:ascii="Times New Roman" w:hAnsi="Times New Roman"/>
          <w:bCs/>
          <w:color w:val="000000"/>
          <w:sz w:val="26"/>
          <w:szCs w:val="26"/>
        </w:rPr>
      </w:pPr>
      <w:r w:rsidRPr="003D22F6">
        <w:rPr>
          <w:rFonts w:ascii="Times New Roman" w:hAnsi="Times New Roman"/>
          <w:bCs/>
          <w:color w:val="000000"/>
          <w:sz w:val="26"/>
          <w:szCs w:val="26"/>
        </w:rPr>
        <w:t>Bảng tầm ảnh hưởng:</w:t>
      </w:r>
    </w:p>
    <w:tbl>
      <w:tblPr>
        <w:tblW w:w="0" w:type="auto"/>
        <w:tblInd w:w="817" w:type="dxa"/>
        <w:tblBorders>
          <w:top w:val="single" w:sz="8" w:space="0" w:color="C0504D"/>
          <w:bottom w:val="single" w:sz="8" w:space="0" w:color="C0504D"/>
        </w:tblBorders>
        <w:tblLook w:val="00A0"/>
      </w:tblPr>
      <w:tblGrid>
        <w:gridCol w:w="1941"/>
        <w:gridCol w:w="1935"/>
        <w:gridCol w:w="1928"/>
        <w:gridCol w:w="1943"/>
      </w:tblGrid>
      <w:tr w:rsidR="004A0BCF" w:rsidRPr="00E74EDE" w:rsidTr="00E74EDE">
        <w:tc>
          <w:tcPr>
            <w:tcW w:w="1941" w:type="dxa"/>
            <w:tcBorders>
              <w:top w:val="single" w:sz="8" w:space="0" w:color="C0504D"/>
              <w:left w:val="nil"/>
              <w:bottom w:val="single" w:sz="8" w:space="0" w:color="C0504D"/>
              <w:right w:val="nil"/>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p>
        </w:tc>
        <w:tc>
          <w:tcPr>
            <w:tcW w:w="1935"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Thêm</w:t>
            </w:r>
          </w:p>
        </w:tc>
        <w:tc>
          <w:tcPr>
            <w:tcW w:w="1928"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Xóa</w:t>
            </w:r>
          </w:p>
        </w:tc>
        <w:tc>
          <w:tcPr>
            <w:tcW w:w="1943" w:type="dxa"/>
            <w:tcBorders>
              <w:top w:val="single" w:sz="8" w:space="0" w:color="C0504D"/>
              <w:left w:val="nil"/>
              <w:bottom w:val="single" w:sz="8" w:space="0" w:color="C0504D"/>
              <w:right w:val="nil"/>
            </w:tcBorders>
            <w:vAlign w:val="center"/>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Sửa</w:t>
            </w:r>
          </w:p>
        </w:tc>
      </w:tr>
      <w:tr w:rsidR="004A0BCF" w:rsidRPr="00E74EDE" w:rsidTr="00E74EDE">
        <w:tc>
          <w:tcPr>
            <w:tcW w:w="1941" w:type="dxa"/>
            <w:tcBorders>
              <w:left w:val="nil"/>
              <w:right w:val="nil"/>
            </w:tcBorders>
            <w:shd w:val="clear" w:color="auto" w:fill="EFD3D2"/>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GhiChu</w:t>
            </w:r>
          </w:p>
        </w:tc>
        <w:tc>
          <w:tcPr>
            <w:tcW w:w="1935"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left w:val="nil"/>
              <w:right w:val="nil"/>
            </w:tcBorders>
            <w:shd w:val="clear" w:color="auto" w:fill="EFD3D2"/>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+(maPC)</w:t>
            </w:r>
          </w:p>
        </w:tc>
      </w:tr>
      <w:tr w:rsidR="004A0BCF" w:rsidRPr="00E74EDE" w:rsidTr="00E74EDE">
        <w:tc>
          <w:tcPr>
            <w:tcW w:w="1941" w:type="dxa"/>
            <w:tcBorders>
              <w:bottom w:val="single" w:sz="8" w:space="0" w:color="C0504D"/>
            </w:tcBorders>
          </w:tcPr>
          <w:p w:rsidR="004A0BCF" w:rsidRPr="00E74EDE" w:rsidRDefault="004A0BCF" w:rsidP="00E74EDE">
            <w:pPr>
              <w:pStyle w:val="ListParagraph"/>
              <w:keepNext/>
              <w:spacing w:after="0"/>
              <w:ind w:left="0" w:firstLine="284"/>
              <w:jc w:val="both"/>
              <w:rPr>
                <w:rFonts w:ascii="Times New Roman" w:hAnsi="Times New Roman"/>
                <w:b/>
                <w:bCs/>
                <w:color w:val="000000"/>
                <w:sz w:val="26"/>
                <w:szCs w:val="26"/>
              </w:rPr>
            </w:pPr>
            <w:r w:rsidRPr="00E74EDE">
              <w:rPr>
                <w:rFonts w:ascii="Times New Roman" w:hAnsi="Times New Roman"/>
                <w:b/>
                <w:bCs/>
                <w:color w:val="000000"/>
                <w:sz w:val="26"/>
                <w:szCs w:val="26"/>
              </w:rPr>
              <w:t>TienDo</w:t>
            </w:r>
          </w:p>
        </w:tc>
        <w:tc>
          <w:tcPr>
            <w:tcW w:w="1935"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28"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c>
          <w:tcPr>
            <w:tcW w:w="1943" w:type="dxa"/>
            <w:tcBorders>
              <w:bottom w:val="single" w:sz="8" w:space="0" w:color="C0504D"/>
            </w:tcBorders>
            <w:vAlign w:val="center"/>
          </w:tcPr>
          <w:p w:rsidR="004A0BCF" w:rsidRPr="00E74EDE" w:rsidRDefault="004A0BCF" w:rsidP="00E74EDE">
            <w:pPr>
              <w:pStyle w:val="ListParagraph"/>
              <w:keepNext/>
              <w:spacing w:after="0"/>
              <w:ind w:left="0" w:firstLine="284"/>
              <w:jc w:val="both"/>
              <w:rPr>
                <w:rFonts w:ascii="Times New Roman" w:hAnsi="Times New Roman"/>
                <w:bCs/>
                <w:color w:val="000000"/>
                <w:sz w:val="26"/>
                <w:szCs w:val="26"/>
              </w:rPr>
            </w:pPr>
            <w:r w:rsidRPr="00E74EDE">
              <w:rPr>
                <w:rFonts w:ascii="Times New Roman" w:hAnsi="Times New Roman"/>
                <w:bCs/>
                <w:color w:val="000000"/>
                <w:sz w:val="26"/>
                <w:szCs w:val="26"/>
              </w:rPr>
              <w:t>-</w:t>
            </w:r>
          </w:p>
        </w:tc>
      </w:tr>
    </w:tbl>
    <w:p w:rsidR="004A0BCF" w:rsidRPr="00BE7C7F" w:rsidRDefault="004A0BCF" w:rsidP="00BE7C7F">
      <w:pPr>
        <w:pStyle w:val="ListParagraph"/>
        <w:numPr>
          <w:ilvl w:val="1"/>
          <w:numId w:val="4"/>
          <w:numberingChange w:id="2593" w:author="DONGTHUY" w:date="2010-07-04T11:47:00Z" w:original="%1:3:0:.%2:3:0:."/>
        </w:numPr>
        <w:ind w:left="284" w:firstLine="0"/>
        <w:jc w:val="both"/>
        <w:rPr>
          <w:rFonts w:ascii="Times New Roman" w:hAnsi="Times New Roman"/>
          <w:b/>
          <w:color w:val="000000"/>
          <w:sz w:val="26"/>
          <w:szCs w:val="26"/>
        </w:rPr>
      </w:pPr>
      <w:r w:rsidRPr="00BE7C7F">
        <w:rPr>
          <w:rFonts w:ascii="Times New Roman" w:hAnsi="Times New Roman"/>
          <w:b/>
          <w:color w:val="000000"/>
          <w:sz w:val="26"/>
          <w:szCs w:val="26"/>
        </w:rPr>
        <w:t>Mô tả chức năng và các giao diện</w:t>
      </w:r>
    </w:p>
    <w:p w:rsidR="004A0BCF" w:rsidRPr="00BE7C7F" w:rsidRDefault="004A0BCF" w:rsidP="00BE7C7F">
      <w:pPr>
        <w:pStyle w:val="ListParagraph"/>
        <w:numPr>
          <w:ilvl w:val="2"/>
          <w:numId w:val="4"/>
          <w:numberingChange w:id="2594" w:author="DONGTHUY" w:date="2010-07-04T11:47:00Z" w:original="%1:3:0:.%2:3:0:.%3:1:0:."/>
        </w:numPr>
        <w:ind w:left="284" w:firstLine="0"/>
        <w:jc w:val="both"/>
        <w:outlineLvl w:val="1"/>
        <w:rPr>
          <w:rFonts w:ascii="Times New Roman" w:hAnsi="Times New Roman"/>
          <w:b/>
          <w:color w:val="000000"/>
          <w:sz w:val="26"/>
          <w:szCs w:val="26"/>
        </w:rPr>
      </w:pPr>
      <w:bookmarkStart w:id="2595" w:name="_Toc262558554"/>
      <w:bookmarkStart w:id="2596" w:name="_Toc263796599"/>
      <w:bookmarkStart w:id="2597" w:name="_Toc263797210"/>
      <w:r w:rsidRPr="00BE7C7F">
        <w:rPr>
          <w:rFonts w:ascii="Times New Roman" w:hAnsi="Times New Roman"/>
          <w:b/>
          <w:color w:val="000000"/>
          <w:sz w:val="26"/>
          <w:szCs w:val="26"/>
        </w:rPr>
        <w:t>Thiết kế User case</w:t>
      </w:r>
      <w:bookmarkEnd w:id="2595"/>
      <w:bookmarkEnd w:id="2596"/>
      <w:bookmarkEnd w:id="2597"/>
    </w:p>
    <w:p w:rsidR="004A0BCF" w:rsidRPr="00BE7C7F" w:rsidRDefault="004A0BCF" w:rsidP="00BE7C7F">
      <w:pPr>
        <w:pStyle w:val="ListParagraph"/>
        <w:numPr>
          <w:ilvl w:val="3"/>
          <w:numId w:val="4"/>
          <w:numberingChange w:id="2598" w:author="DONGTHUY" w:date="2010-07-04T11:47:00Z" w:original="%1:3:0:.%2:3:0:.%3:1:0:.%4:1:0:."/>
        </w:numPr>
        <w:ind w:left="284" w:firstLine="0"/>
        <w:jc w:val="both"/>
        <w:outlineLvl w:val="1"/>
        <w:rPr>
          <w:rFonts w:ascii="Times New Roman" w:hAnsi="Times New Roman"/>
          <w:b/>
          <w:color w:val="000000"/>
          <w:sz w:val="26"/>
          <w:szCs w:val="26"/>
        </w:rPr>
      </w:pPr>
      <w:bookmarkStart w:id="2599" w:name="_Toc262558555"/>
      <w:bookmarkStart w:id="2600" w:name="_Toc263796600"/>
      <w:bookmarkStart w:id="2601" w:name="_Toc263797211"/>
      <w:r w:rsidRPr="00BE7C7F">
        <w:rPr>
          <w:rFonts w:ascii="Times New Roman" w:hAnsi="Times New Roman"/>
          <w:b/>
          <w:color w:val="000000"/>
          <w:sz w:val="26"/>
          <w:szCs w:val="26"/>
        </w:rPr>
        <w:t>Lược đồ User-case:</w:t>
      </w:r>
      <w:bookmarkEnd w:id="2599"/>
      <w:bookmarkEnd w:id="2600"/>
      <w:bookmarkEnd w:id="2601"/>
    </w:p>
    <w:p w:rsidR="004A0BCF" w:rsidRPr="00C900E0" w:rsidRDefault="00AB7110" w:rsidP="00BE7C7F">
      <w:pPr>
        <w:pStyle w:val="ListParagraph"/>
        <w:ind w:left="0"/>
        <w:jc w:val="both"/>
        <w:outlineLvl w:val="1"/>
        <w:rPr>
          <w:rFonts w:ascii="Times New Roman" w:hAnsi="Times New Roman"/>
          <w:color w:val="000000"/>
          <w:sz w:val="26"/>
          <w:szCs w:val="26"/>
        </w:rPr>
      </w:pPr>
      <w:r>
        <w:rPr>
          <w:rFonts w:ascii="Times New Roman" w:hAnsi="Times New Roman"/>
          <w:color w:val="000000"/>
          <w:sz w:val="26"/>
          <w:szCs w:val="26"/>
          <w:lang w:val="en-US"/>
        </w:rPr>
        <w:drawing>
          <wp:inline distT="0" distB="0" distL="0" distR="0">
            <wp:extent cx="5842635" cy="2913380"/>
            <wp:effectExtent l="1905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842635" cy="2913380"/>
                    </a:xfrm>
                    <a:prstGeom prst="rect">
                      <a:avLst/>
                    </a:prstGeom>
                    <a:noFill/>
                    <a:ln w="9525">
                      <a:noFill/>
                      <a:miter lim="800000"/>
                      <a:headEnd/>
                      <a:tailEnd/>
                    </a:ln>
                  </pic:spPr>
                </pic:pic>
              </a:graphicData>
            </a:graphic>
          </wp:inline>
        </w:drawing>
      </w:r>
    </w:p>
    <w:p w:rsidR="004A0BCF" w:rsidRPr="00BE7C7F" w:rsidRDefault="004A0BCF" w:rsidP="00BE7C7F">
      <w:pPr>
        <w:pStyle w:val="ListParagraph"/>
        <w:numPr>
          <w:ilvl w:val="3"/>
          <w:numId w:val="4"/>
          <w:numberingChange w:id="2602" w:author="DONGTHUY" w:date="2010-07-04T11:47:00Z" w:original="%1:3:0:.%2:3:0:.%3:1:0:.%4:2:0:."/>
        </w:numPr>
        <w:ind w:left="284" w:firstLine="0"/>
        <w:jc w:val="both"/>
        <w:outlineLvl w:val="2"/>
        <w:rPr>
          <w:rFonts w:ascii="Times New Roman" w:hAnsi="Times New Roman"/>
          <w:b/>
          <w:color w:val="000000"/>
          <w:sz w:val="26"/>
          <w:szCs w:val="26"/>
        </w:rPr>
      </w:pPr>
      <w:bookmarkStart w:id="2603" w:name="_Toc262558556"/>
      <w:bookmarkStart w:id="2604" w:name="_Toc263796601"/>
      <w:bookmarkStart w:id="2605" w:name="_Toc263797212"/>
      <w:r w:rsidRPr="00BE7C7F">
        <w:rPr>
          <w:rFonts w:ascii="Times New Roman" w:hAnsi="Times New Roman"/>
          <w:b/>
          <w:color w:val="000000"/>
          <w:sz w:val="26"/>
          <w:szCs w:val="26"/>
        </w:rPr>
        <w:t>Danh sách các Actor</w:t>
      </w:r>
      <w:bookmarkEnd w:id="2603"/>
      <w:bookmarkEnd w:id="2604"/>
      <w:bookmarkEnd w:id="2605"/>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08"/>
        <w:gridCol w:w="1398"/>
        <w:gridCol w:w="6421"/>
      </w:tblGrid>
      <w:tr w:rsidR="004A0BCF" w:rsidRPr="00E74EDE" w:rsidTr="00E74EDE">
        <w:tc>
          <w:tcPr>
            <w:tcW w:w="660"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1432" w:type="dxa"/>
            <w:shd w:val="clear" w:color="auto" w:fill="D99594"/>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Tên Actor</w:t>
            </w:r>
          </w:p>
        </w:tc>
        <w:tc>
          <w:tcPr>
            <w:tcW w:w="6768" w:type="dxa"/>
            <w:shd w:val="clear" w:color="auto" w:fill="D99594"/>
          </w:tcPr>
          <w:p w:rsidR="004A0BCF" w:rsidRPr="00E74EDE" w:rsidRDefault="004A0BCF" w:rsidP="00E74EDE">
            <w:pPr>
              <w:pStyle w:val="ListParagraph"/>
              <w:spacing w:after="0"/>
              <w:ind w:left="0" w:firstLine="13"/>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Các nhân viên có sử dụng đến hệ thống để cung cấp thông tin thực thi các công đoạn trên luồng công việc</w:t>
            </w:r>
          </w:p>
        </w:tc>
      </w:tr>
      <w:tr w:rsidR="004A0BCF" w:rsidRPr="00E74EDE" w:rsidTr="00E74EDE">
        <w:tc>
          <w:tcPr>
            <w:tcW w:w="660"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1432" w:type="dxa"/>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Quản lý</w:t>
            </w:r>
          </w:p>
        </w:tc>
        <w:tc>
          <w:tcPr>
            <w:tcW w:w="6768" w:type="dxa"/>
          </w:tcPr>
          <w:p w:rsidR="004A0BCF" w:rsidRPr="00E74EDE" w:rsidRDefault="004A0BCF" w:rsidP="00E74EDE">
            <w:pPr>
              <w:pStyle w:val="ListParagraph"/>
              <w:spacing w:after="0"/>
              <w:ind w:left="0" w:firstLine="13"/>
              <w:jc w:val="both"/>
              <w:rPr>
                <w:rFonts w:ascii="Times New Roman" w:hAnsi="Times New Roman"/>
                <w:color w:val="000000"/>
                <w:sz w:val="26"/>
                <w:szCs w:val="26"/>
              </w:rPr>
            </w:pPr>
            <w:r w:rsidRPr="00E74EDE">
              <w:rPr>
                <w:rFonts w:ascii="Times New Roman" w:hAnsi="Times New Roman"/>
                <w:color w:val="000000"/>
                <w:sz w:val="26"/>
                <w:szCs w:val="26"/>
              </w:rPr>
              <w:t>Người quản lý chính của luồng công việc</w:t>
            </w:r>
          </w:p>
        </w:tc>
      </w:tr>
    </w:tbl>
    <w:p w:rsidR="004A0BCF" w:rsidRPr="00BE7C7F" w:rsidRDefault="004A0BCF" w:rsidP="00BE7C7F">
      <w:pPr>
        <w:pStyle w:val="ListParagraph"/>
        <w:numPr>
          <w:ilvl w:val="3"/>
          <w:numId w:val="4"/>
          <w:numberingChange w:id="2606" w:author="DONGTHUY" w:date="2010-07-04T11:47:00Z" w:original="%1:3:0:.%2:3:0:.%3:1:0:.%4:3:0:."/>
        </w:numPr>
        <w:ind w:left="284" w:firstLine="0"/>
        <w:jc w:val="both"/>
        <w:outlineLvl w:val="2"/>
        <w:rPr>
          <w:rFonts w:ascii="Times New Roman" w:hAnsi="Times New Roman"/>
          <w:b/>
          <w:color w:val="000000"/>
          <w:sz w:val="26"/>
          <w:szCs w:val="26"/>
        </w:rPr>
      </w:pPr>
      <w:bookmarkStart w:id="2607" w:name="_Toc262558557"/>
      <w:bookmarkStart w:id="2608" w:name="_Toc263796602"/>
      <w:bookmarkStart w:id="2609" w:name="_Toc263797213"/>
      <w:r w:rsidRPr="00BE7C7F">
        <w:rPr>
          <w:rFonts w:ascii="Times New Roman" w:hAnsi="Times New Roman"/>
          <w:b/>
          <w:color w:val="000000"/>
          <w:sz w:val="26"/>
          <w:szCs w:val="26"/>
        </w:rPr>
        <w:t>Danh sách các Use-case</w:t>
      </w:r>
      <w:bookmarkEnd w:id="2607"/>
      <w:bookmarkEnd w:id="2608"/>
      <w:bookmarkEnd w:id="2609"/>
    </w:p>
    <w:tbl>
      <w:tblPr>
        <w:tblW w:w="8572"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Change w:id="2610" w:author="DHA" w:date="2010-07-06T01:03:00Z">
          <w:tblPr>
            <w:tblW w:w="9130"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PrChange>
      </w:tblPr>
      <w:tblGrid>
        <w:gridCol w:w="708"/>
        <w:gridCol w:w="3661"/>
        <w:gridCol w:w="4203"/>
        <w:tblGridChange w:id="2611">
          <w:tblGrid>
            <w:gridCol w:w="708"/>
            <w:gridCol w:w="3661"/>
            <w:gridCol w:w="4761"/>
          </w:tblGrid>
        </w:tblGridChange>
      </w:tblGrid>
      <w:tr w:rsidR="004A0BCF" w:rsidRPr="00E74EDE" w:rsidTr="00E817A0">
        <w:tc>
          <w:tcPr>
            <w:tcW w:w="708" w:type="dxa"/>
            <w:shd w:val="clear" w:color="auto" w:fill="D99594"/>
            <w:tcPrChange w:id="2612" w:author="DHA" w:date="2010-07-06T01:03:00Z">
              <w:tcPr>
                <w:tcW w:w="660" w:type="dxa"/>
                <w:shd w:val="clear" w:color="auto" w:fill="D99594"/>
              </w:tcPr>
            </w:tcPrChange>
          </w:tcPr>
          <w:p w:rsidR="004A0BCF" w:rsidRPr="00E74EDE" w:rsidRDefault="004A0BCF" w:rsidP="00E74EDE">
            <w:pPr>
              <w:pStyle w:val="ListParagraph"/>
              <w:spacing w:after="0"/>
              <w:ind w:left="0"/>
              <w:jc w:val="center"/>
              <w:rPr>
                <w:rFonts w:ascii="Times New Roman" w:hAnsi="Times New Roman"/>
                <w:b/>
                <w:color w:val="000000"/>
                <w:sz w:val="26"/>
                <w:szCs w:val="26"/>
              </w:rPr>
            </w:pPr>
            <w:r w:rsidRPr="00E74EDE">
              <w:rPr>
                <w:rFonts w:ascii="Times New Roman" w:hAnsi="Times New Roman"/>
                <w:b/>
                <w:color w:val="000000"/>
                <w:sz w:val="26"/>
                <w:szCs w:val="26"/>
              </w:rPr>
              <w:t>STT</w:t>
            </w:r>
          </w:p>
        </w:tc>
        <w:tc>
          <w:tcPr>
            <w:tcW w:w="3661" w:type="dxa"/>
            <w:shd w:val="clear" w:color="auto" w:fill="D99594"/>
            <w:tcPrChange w:id="2613" w:author="DHA" w:date="2010-07-06T01:03:00Z">
              <w:tcPr>
                <w:tcW w:w="3682" w:type="dxa"/>
                <w:shd w:val="clear" w:color="auto" w:fill="D99594"/>
              </w:tcPr>
            </w:tcPrChange>
          </w:tcPr>
          <w:p w:rsidR="004A0BCF" w:rsidRPr="00E74EDE" w:rsidRDefault="004A0BCF" w:rsidP="00E74EDE">
            <w:pPr>
              <w:pStyle w:val="ListParagraph"/>
              <w:spacing w:after="0"/>
              <w:ind w:left="0" w:hanging="6"/>
              <w:jc w:val="center"/>
              <w:rPr>
                <w:rFonts w:ascii="Times New Roman" w:hAnsi="Times New Roman"/>
                <w:b/>
                <w:color w:val="000000"/>
                <w:sz w:val="26"/>
                <w:szCs w:val="26"/>
              </w:rPr>
            </w:pPr>
            <w:r w:rsidRPr="00E74EDE">
              <w:rPr>
                <w:rFonts w:ascii="Times New Roman" w:hAnsi="Times New Roman"/>
                <w:b/>
                <w:color w:val="000000"/>
                <w:sz w:val="26"/>
                <w:szCs w:val="26"/>
              </w:rPr>
              <w:t>Tên Use-case</w:t>
            </w:r>
          </w:p>
        </w:tc>
        <w:tc>
          <w:tcPr>
            <w:tcW w:w="4203" w:type="dxa"/>
            <w:shd w:val="clear" w:color="auto" w:fill="D99594"/>
            <w:tcPrChange w:id="2614" w:author="DHA" w:date="2010-07-06T01:03:00Z">
              <w:tcPr>
                <w:tcW w:w="4788" w:type="dxa"/>
                <w:shd w:val="clear" w:color="auto" w:fill="D99594"/>
              </w:tcPr>
            </w:tcPrChange>
          </w:tcPr>
          <w:p w:rsidR="004A0BCF" w:rsidRPr="00E74EDE" w:rsidRDefault="004A0BCF" w:rsidP="00E74EDE">
            <w:pPr>
              <w:pStyle w:val="ListParagraph"/>
              <w:spacing w:after="0"/>
              <w:ind w:left="0" w:firstLine="18"/>
              <w:jc w:val="center"/>
              <w:rPr>
                <w:rFonts w:ascii="Times New Roman" w:hAnsi="Times New Roman"/>
                <w:b/>
                <w:color w:val="000000"/>
                <w:sz w:val="26"/>
                <w:szCs w:val="26"/>
              </w:rPr>
            </w:pPr>
            <w:r w:rsidRPr="00E74EDE">
              <w:rPr>
                <w:rFonts w:ascii="Times New Roman" w:hAnsi="Times New Roman"/>
                <w:b/>
                <w:color w:val="000000"/>
                <w:sz w:val="26"/>
                <w:szCs w:val="26"/>
              </w:rPr>
              <w:t>Ý nghĩa</w:t>
            </w:r>
          </w:p>
        </w:tc>
      </w:tr>
      <w:tr w:rsidR="004A0BCF" w:rsidRPr="00E74EDE" w:rsidTr="00E817A0">
        <w:tc>
          <w:tcPr>
            <w:tcW w:w="708" w:type="dxa"/>
            <w:tcPrChange w:id="2615"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w:t>
            </w:r>
          </w:p>
        </w:tc>
        <w:tc>
          <w:tcPr>
            <w:tcW w:w="3661" w:type="dxa"/>
            <w:tcPrChange w:id="2616"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Đăng nhập</w:t>
            </w:r>
          </w:p>
        </w:tc>
        <w:tc>
          <w:tcPr>
            <w:tcW w:w="4203" w:type="dxa"/>
            <w:tcPrChange w:id="2617"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Đăng nhập sử dụng hệ thống</w:t>
            </w:r>
          </w:p>
        </w:tc>
      </w:tr>
      <w:tr w:rsidR="004A0BCF" w:rsidRPr="00E74EDE" w:rsidTr="00E817A0">
        <w:tc>
          <w:tcPr>
            <w:tcW w:w="708" w:type="dxa"/>
            <w:tcPrChange w:id="2618"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2</w:t>
            </w:r>
          </w:p>
        </w:tc>
        <w:tc>
          <w:tcPr>
            <w:tcW w:w="3661" w:type="dxa"/>
            <w:tcPrChange w:id="2619"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 xml:space="preserve">Xem thông tin công việc được </w:t>
            </w:r>
            <w:r w:rsidRPr="00E74EDE">
              <w:rPr>
                <w:rFonts w:ascii="Times New Roman" w:hAnsi="Times New Roman"/>
                <w:color w:val="000000"/>
                <w:sz w:val="26"/>
                <w:szCs w:val="26"/>
              </w:rPr>
              <w:lastRenderedPageBreak/>
              <w:t>phân công</w:t>
            </w:r>
          </w:p>
        </w:tc>
        <w:tc>
          <w:tcPr>
            <w:tcW w:w="4203" w:type="dxa"/>
            <w:tcPrChange w:id="2620"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lastRenderedPageBreak/>
              <w:t xml:space="preserve">Xem thông tin về công việc thuộc </w:t>
            </w:r>
            <w:r w:rsidRPr="00E74EDE">
              <w:rPr>
                <w:rFonts w:ascii="Times New Roman" w:hAnsi="Times New Roman"/>
                <w:color w:val="000000"/>
                <w:sz w:val="26"/>
                <w:szCs w:val="26"/>
              </w:rPr>
              <w:lastRenderedPageBreak/>
              <w:t xml:space="preserve">trách nhiệm của nhân viên trên đợt thi </w:t>
            </w:r>
          </w:p>
        </w:tc>
      </w:tr>
      <w:tr w:rsidR="004A0BCF" w:rsidRPr="00E74EDE" w:rsidTr="00E817A0">
        <w:tc>
          <w:tcPr>
            <w:tcW w:w="708" w:type="dxa"/>
            <w:tcPrChange w:id="2621"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lastRenderedPageBreak/>
              <w:t>3</w:t>
            </w:r>
          </w:p>
        </w:tc>
        <w:tc>
          <w:tcPr>
            <w:tcW w:w="3661" w:type="dxa"/>
            <w:tcPrChange w:id="2622"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lịch phân công</w:t>
            </w:r>
          </w:p>
        </w:tc>
        <w:tc>
          <w:tcPr>
            <w:tcW w:w="4203" w:type="dxa"/>
            <w:tcPrChange w:id="2623"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Xem lịch nhân viên được phân công thực hiện 1 công đoạn nào đó trên 1 đợt thi</w:t>
            </w:r>
          </w:p>
        </w:tc>
      </w:tr>
      <w:tr w:rsidR="004A0BCF" w:rsidRPr="00E74EDE" w:rsidTr="00E817A0">
        <w:tc>
          <w:tcPr>
            <w:tcW w:w="708" w:type="dxa"/>
            <w:tcPrChange w:id="2624"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4</w:t>
            </w:r>
          </w:p>
        </w:tc>
        <w:tc>
          <w:tcPr>
            <w:tcW w:w="3661" w:type="dxa"/>
            <w:tcPrChange w:id="2625"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công việc được phân công</w:t>
            </w:r>
          </w:p>
        </w:tc>
        <w:tc>
          <w:tcPr>
            <w:tcW w:w="4203" w:type="dxa"/>
            <w:tcPrChange w:id="2626"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thông tin về công việc thuộc trách nhiệm của nhân viên trên đợt thi</w:t>
            </w:r>
          </w:p>
        </w:tc>
      </w:tr>
      <w:tr w:rsidR="004A0BCF" w:rsidRPr="00E74EDE" w:rsidTr="00E817A0">
        <w:tc>
          <w:tcPr>
            <w:tcW w:w="708" w:type="dxa"/>
            <w:tcPrChange w:id="2627"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5</w:t>
            </w:r>
          </w:p>
        </w:tc>
        <w:tc>
          <w:tcPr>
            <w:tcW w:w="3661" w:type="dxa"/>
            <w:tcPrChange w:id="2628"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tổng thể các đợt thi</w:t>
            </w:r>
          </w:p>
        </w:tc>
        <w:tc>
          <w:tcPr>
            <w:tcW w:w="4203" w:type="dxa"/>
            <w:tcPrChange w:id="2629"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30"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6</w:t>
            </w:r>
          </w:p>
        </w:tc>
        <w:tc>
          <w:tcPr>
            <w:tcW w:w="3661" w:type="dxa"/>
            <w:tcPrChange w:id="2631"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chi tiết 1 đợt thi</w:t>
            </w:r>
          </w:p>
        </w:tc>
        <w:tc>
          <w:tcPr>
            <w:tcW w:w="4203" w:type="dxa"/>
            <w:tcPrChange w:id="2632"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33"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7</w:t>
            </w:r>
          </w:p>
        </w:tc>
        <w:tc>
          <w:tcPr>
            <w:tcW w:w="3661" w:type="dxa"/>
            <w:tcPrChange w:id="2634"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thống kê so sánh 2 đợt thi</w:t>
            </w:r>
          </w:p>
        </w:tc>
        <w:tc>
          <w:tcPr>
            <w:tcW w:w="4203" w:type="dxa"/>
            <w:tcPrChange w:id="2635"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36"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8</w:t>
            </w:r>
          </w:p>
        </w:tc>
        <w:tc>
          <w:tcPr>
            <w:tcW w:w="3661" w:type="dxa"/>
            <w:tcPrChange w:id="2637"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Xem thông tin các đợt thi dạng sơ đồ Gantt</w:t>
            </w:r>
          </w:p>
        </w:tc>
        <w:tc>
          <w:tcPr>
            <w:tcW w:w="4203" w:type="dxa"/>
            <w:tcPrChange w:id="2638"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39"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9</w:t>
            </w:r>
          </w:p>
        </w:tc>
        <w:tc>
          <w:tcPr>
            <w:tcW w:w="3661" w:type="dxa"/>
            <w:tcPrChange w:id="2640"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đợt thi</w:t>
            </w:r>
          </w:p>
        </w:tc>
        <w:tc>
          <w:tcPr>
            <w:tcW w:w="4203" w:type="dxa"/>
            <w:tcPrChange w:id="2641"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trên các đợt thi</w:t>
            </w:r>
          </w:p>
        </w:tc>
      </w:tr>
      <w:tr w:rsidR="004A0BCF" w:rsidRPr="00E74EDE" w:rsidTr="00E817A0">
        <w:tc>
          <w:tcPr>
            <w:tcW w:w="708" w:type="dxa"/>
            <w:tcPrChange w:id="2642"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10</w:t>
            </w:r>
          </w:p>
        </w:tc>
        <w:tc>
          <w:tcPr>
            <w:tcW w:w="3661" w:type="dxa"/>
            <w:tcPrChange w:id="2643"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Phân công Nhân viên theo kì</w:t>
            </w:r>
          </w:p>
        </w:tc>
        <w:tc>
          <w:tcPr>
            <w:tcW w:w="4203" w:type="dxa"/>
            <w:tcPrChange w:id="2644"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Phân công Nhân viên vào các công đoạn trong 1 khoảng thời gian cụ thể</w:t>
            </w:r>
          </w:p>
        </w:tc>
      </w:tr>
      <w:tr w:rsidR="004A0BCF" w:rsidRPr="00E74EDE" w:rsidTr="00E817A0">
        <w:tc>
          <w:tcPr>
            <w:tcW w:w="708" w:type="dxa"/>
            <w:tcPrChange w:id="2645"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11</w:t>
            </w:r>
          </w:p>
        </w:tc>
        <w:tc>
          <w:tcPr>
            <w:tcW w:w="3661" w:type="dxa"/>
            <w:tcPrChange w:id="2646"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thông tin Nhân Viên</w:t>
            </w:r>
          </w:p>
        </w:tc>
        <w:tc>
          <w:tcPr>
            <w:tcW w:w="4203" w:type="dxa"/>
            <w:tcPrChange w:id="2647"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của nhân viên trên hệ thống</w:t>
            </w:r>
          </w:p>
        </w:tc>
      </w:tr>
      <w:tr w:rsidR="004A0BCF" w:rsidRPr="00E74EDE" w:rsidTr="00E817A0">
        <w:tc>
          <w:tcPr>
            <w:tcW w:w="708" w:type="dxa"/>
            <w:tcPrChange w:id="2648"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12</w:t>
            </w:r>
          </w:p>
        </w:tc>
        <w:tc>
          <w:tcPr>
            <w:tcW w:w="3661" w:type="dxa"/>
            <w:tcPrChange w:id="2649"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tin cá nhân</w:t>
            </w:r>
          </w:p>
        </w:tc>
        <w:tc>
          <w:tcPr>
            <w:tcW w:w="4203" w:type="dxa"/>
            <w:tcPrChange w:id="2650"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p>
        </w:tc>
      </w:tr>
      <w:tr w:rsidR="004A0BCF" w:rsidRPr="00E74EDE" w:rsidTr="00E817A0">
        <w:tc>
          <w:tcPr>
            <w:tcW w:w="708" w:type="dxa"/>
            <w:tcPrChange w:id="2651"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13</w:t>
            </w:r>
          </w:p>
        </w:tc>
        <w:tc>
          <w:tcPr>
            <w:tcW w:w="3661" w:type="dxa"/>
            <w:tcPrChange w:id="2652"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Thay đổi thông số hệ thống</w:t>
            </w:r>
          </w:p>
        </w:tc>
        <w:tc>
          <w:tcPr>
            <w:tcW w:w="4203" w:type="dxa"/>
            <w:tcPrChange w:id="2653"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Cập nhật lại các thông số thời gian thực hiện các công đoạn tương ứng trong luồng công việc</w:t>
            </w:r>
          </w:p>
        </w:tc>
      </w:tr>
      <w:tr w:rsidR="004A0BCF" w:rsidRPr="00E74EDE" w:rsidTr="00E817A0">
        <w:tc>
          <w:tcPr>
            <w:tcW w:w="708" w:type="dxa"/>
            <w:tcPrChange w:id="2654" w:author="DHA" w:date="2010-07-06T01:03:00Z">
              <w:tcPr>
                <w:tcW w:w="660" w:type="dxa"/>
              </w:tcPr>
            </w:tcPrChange>
          </w:tcPr>
          <w:p w:rsidR="004A0BCF" w:rsidRPr="00E74EDE" w:rsidRDefault="004A0BCF"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14</w:t>
            </w:r>
          </w:p>
        </w:tc>
        <w:tc>
          <w:tcPr>
            <w:tcW w:w="3661" w:type="dxa"/>
            <w:tcPrChange w:id="2655" w:author="DHA" w:date="2010-07-06T01:03:00Z">
              <w:tcPr>
                <w:tcW w:w="3682" w:type="dxa"/>
              </w:tcPr>
            </w:tcPrChange>
          </w:tcPr>
          <w:p w:rsidR="004A0BCF" w:rsidRPr="00E74EDE" w:rsidRDefault="004A0BCF" w:rsidP="00E74EDE">
            <w:pPr>
              <w:pStyle w:val="ListParagraph"/>
              <w:spacing w:after="0"/>
              <w:ind w:left="0" w:hanging="6"/>
              <w:jc w:val="both"/>
              <w:rPr>
                <w:rFonts w:ascii="Times New Roman" w:hAnsi="Times New Roman"/>
                <w:color w:val="000000"/>
                <w:sz w:val="26"/>
                <w:szCs w:val="26"/>
              </w:rPr>
            </w:pPr>
            <w:r w:rsidRPr="00E74EDE">
              <w:rPr>
                <w:rFonts w:ascii="Times New Roman" w:hAnsi="Times New Roman"/>
                <w:color w:val="000000"/>
                <w:sz w:val="26"/>
                <w:szCs w:val="26"/>
              </w:rPr>
              <w:t>Cập nhật đợt thi</w:t>
            </w:r>
          </w:p>
        </w:tc>
        <w:tc>
          <w:tcPr>
            <w:tcW w:w="4203" w:type="dxa"/>
            <w:tcPrChange w:id="2656" w:author="DHA" w:date="2010-07-06T01:03:00Z">
              <w:tcPr>
                <w:tcW w:w="4788" w:type="dxa"/>
              </w:tcPr>
            </w:tcPrChange>
          </w:tcPr>
          <w:p w:rsidR="004A0BCF" w:rsidRPr="00E74EDE" w:rsidRDefault="004A0BCF" w:rsidP="00E74EDE">
            <w:pPr>
              <w:pStyle w:val="ListParagraph"/>
              <w:spacing w:after="0"/>
              <w:ind w:left="0" w:firstLine="18"/>
              <w:jc w:val="both"/>
              <w:rPr>
                <w:rFonts w:ascii="Times New Roman" w:hAnsi="Times New Roman"/>
                <w:color w:val="000000"/>
                <w:sz w:val="26"/>
                <w:szCs w:val="26"/>
              </w:rPr>
            </w:pPr>
            <w:r w:rsidRPr="00E74EDE">
              <w:rPr>
                <w:rFonts w:ascii="Times New Roman" w:hAnsi="Times New Roman"/>
                <w:color w:val="000000"/>
                <w:sz w:val="26"/>
                <w:szCs w:val="26"/>
              </w:rPr>
              <w:t>Thay đổi (thêm, xóa, sửa) thông tin đợt thi</w:t>
            </w:r>
          </w:p>
        </w:tc>
      </w:tr>
    </w:tbl>
    <w:p w:rsidR="006C1EE4" w:rsidRDefault="00072ACF">
      <w:pPr>
        <w:pStyle w:val="ListParagraph"/>
        <w:numPr>
          <w:numberingChange w:id="2657" w:author="DONGTHUY" w:date="2010-07-04T11:47:00Z" w:original="%1:3:0:.%2:3:0:.%3:2:0:."/>
        </w:numPr>
        <w:ind w:left="0"/>
        <w:jc w:val="both"/>
        <w:outlineLvl w:val="2"/>
        <w:rPr>
          <w:del w:id="2658" w:author="DHA" w:date="2010-07-05T21:29:00Z"/>
          <w:rFonts w:ascii="Times New Roman" w:hAnsi="Times New Roman"/>
          <w:b/>
          <w:color w:val="000000"/>
          <w:sz w:val="26"/>
          <w:szCs w:val="26"/>
        </w:rPr>
        <w:pPrChange w:id="2659" w:author="DHA" w:date="2010-07-05T21:30:00Z">
          <w:pPr>
            <w:pStyle w:val="ListParagraph"/>
            <w:numPr>
              <w:ilvl w:val="2"/>
              <w:numId w:val="4"/>
            </w:numPr>
            <w:ind w:left="284" w:hanging="504"/>
            <w:jc w:val="both"/>
            <w:outlineLvl w:val="2"/>
          </w:pPr>
        </w:pPrChange>
      </w:pPr>
      <w:bookmarkStart w:id="2660" w:name="_Toc262558558"/>
      <w:bookmarkStart w:id="2661" w:name="_Toc263796603"/>
      <w:bookmarkStart w:id="2662" w:name="_Toc263797214"/>
      <w:ins w:id="2663" w:author="DHA" w:date="2010-07-05T21:25:00Z">
        <w:r>
          <w:rPr>
            <w:rFonts w:ascii="Times New Roman" w:hAnsi="Times New Roman"/>
            <w:color w:val="000000"/>
            <w:sz w:val="26"/>
            <w:szCs w:val="26"/>
            <w:lang w:val="en-US"/>
          </w:rPr>
          <w:t>Chi tiết đặc tả các Use-case: Xem phụ lục: Tài liệu kĩ thuật, phần đặc tả chi tiết Usecase</w:t>
        </w:r>
      </w:ins>
      <w:del w:id="2664" w:author="DHA" w:date="2010-07-05T21:24:00Z">
        <w:r w:rsidR="004A0BCF" w:rsidRPr="009C76D7" w:rsidDel="00072ACF">
          <w:rPr>
            <w:rFonts w:ascii="Times New Roman" w:hAnsi="Times New Roman"/>
            <w:b/>
            <w:color w:val="000000"/>
            <w:sz w:val="26"/>
            <w:szCs w:val="26"/>
          </w:rPr>
          <w:delText>Đặc tả Use-case</w:delText>
        </w:r>
      </w:del>
      <w:bookmarkEnd w:id="2660"/>
      <w:bookmarkEnd w:id="2661"/>
      <w:bookmarkEnd w:id="2662"/>
    </w:p>
    <w:p w:rsidR="006C1EE4" w:rsidRDefault="004A0BCF">
      <w:pPr>
        <w:pStyle w:val="ListParagraph"/>
        <w:numPr>
          <w:ilvl w:val="3"/>
          <w:numId w:val="4"/>
          <w:numberingChange w:id="2665" w:author="DONGTHUY" w:date="2010-07-04T11:47:00Z" w:original="%1:3:0:.%2:3:0:.%3:2:0:.%4:1:0:."/>
        </w:numPr>
        <w:ind w:left="0" w:firstLine="0"/>
        <w:jc w:val="both"/>
        <w:outlineLvl w:val="2"/>
        <w:rPr>
          <w:del w:id="2666" w:author="DHA" w:date="2010-07-05T21:25:00Z"/>
          <w:rFonts w:ascii="Times New Roman" w:hAnsi="Times New Roman"/>
          <w:b/>
          <w:color w:val="000000"/>
          <w:sz w:val="26"/>
          <w:szCs w:val="26"/>
        </w:rPr>
        <w:pPrChange w:id="2667" w:author="DHA" w:date="2010-07-05T21:30:00Z">
          <w:pPr>
            <w:pStyle w:val="ListParagraph"/>
            <w:numPr>
              <w:ilvl w:val="3"/>
              <w:numId w:val="4"/>
            </w:numPr>
            <w:ind w:left="284" w:hanging="648"/>
            <w:jc w:val="both"/>
            <w:outlineLvl w:val="3"/>
          </w:pPr>
        </w:pPrChange>
      </w:pPr>
      <w:bookmarkStart w:id="2668" w:name="_Toc262558559"/>
      <w:bookmarkStart w:id="2669" w:name="_Toc263796604"/>
      <w:bookmarkStart w:id="2670" w:name="_Toc263797215"/>
      <w:del w:id="2671" w:author="DHA" w:date="2010-07-05T21:25:00Z">
        <w:r w:rsidRPr="009C76D7" w:rsidDel="00072ACF">
          <w:rPr>
            <w:rFonts w:ascii="Times New Roman" w:hAnsi="Times New Roman"/>
            <w:b/>
            <w:color w:val="000000"/>
            <w:sz w:val="26"/>
            <w:szCs w:val="26"/>
          </w:rPr>
          <w:delText>Đặc tả Use-case "Đăng nhập"</w:delText>
        </w:r>
        <w:bookmarkEnd w:id="2668"/>
        <w:bookmarkEnd w:id="2669"/>
        <w:bookmarkEnd w:id="2670"/>
      </w:del>
    </w:p>
    <w:p w:rsidR="006C1EE4" w:rsidRDefault="004A0BCF">
      <w:pPr>
        <w:pStyle w:val="ListParagraph"/>
        <w:numPr>
          <w:ilvl w:val="4"/>
          <w:numId w:val="4"/>
          <w:numberingChange w:id="2672" w:author="DONGTHUY" w:date="2010-07-04T11:47:00Z" w:original="%5:1:4:."/>
        </w:numPr>
        <w:ind w:left="0" w:firstLine="0"/>
        <w:jc w:val="both"/>
        <w:rPr>
          <w:del w:id="2673" w:author="DHA" w:date="2010-07-05T21:25:00Z"/>
          <w:rFonts w:ascii="Times New Roman" w:hAnsi="Times New Roman"/>
          <w:color w:val="000000"/>
          <w:sz w:val="26"/>
          <w:szCs w:val="26"/>
        </w:rPr>
        <w:pPrChange w:id="2674" w:author="DHA" w:date="2010-07-05T21:30:00Z">
          <w:pPr>
            <w:pStyle w:val="ListParagraph"/>
            <w:numPr>
              <w:ilvl w:val="4"/>
              <w:numId w:val="4"/>
            </w:numPr>
            <w:ind w:left="284" w:hanging="792"/>
            <w:jc w:val="both"/>
          </w:pPr>
        </w:pPrChange>
      </w:pPr>
      <w:del w:id="2675" w:author="DHA" w:date="2010-07-05T21:25:00Z">
        <w:r w:rsidRPr="003D22F6" w:rsidDel="00072ACF">
          <w:rPr>
            <w:rFonts w:ascii="Times New Roman" w:hAnsi="Times New Roman"/>
            <w:color w:val="000000"/>
            <w:sz w:val="26"/>
            <w:szCs w:val="26"/>
          </w:rPr>
          <w:delText xml:space="preserve">Tóm tắt: </w:delText>
        </w:r>
      </w:del>
    </w:p>
    <w:p w:rsidR="002743F1" w:rsidRDefault="004A0BCF">
      <w:pPr>
        <w:pStyle w:val="ListParagraph"/>
        <w:ind w:left="0" w:firstLine="270"/>
        <w:jc w:val="both"/>
        <w:rPr>
          <w:del w:id="2676" w:author="DHA" w:date="2010-07-05T21:25:00Z"/>
          <w:rFonts w:ascii="Times New Roman" w:hAnsi="Times New Roman"/>
          <w:color w:val="000000"/>
          <w:sz w:val="26"/>
          <w:szCs w:val="26"/>
        </w:rPr>
      </w:pPr>
      <w:del w:id="2677" w:author="DHA" w:date="2010-07-05T21:25:00Z">
        <w:r w:rsidRPr="003D22F6" w:rsidDel="00072ACF">
          <w:rPr>
            <w:rFonts w:ascii="Times New Roman" w:hAnsi="Times New Roman"/>
            <w:color w:val="000000"/>
            <w:sz w:val="26"/>
            <w:szCs w:val="26"/>
          </w:rPr>
          <w:delText>Use case</w:delText>
        </w:r>
        <w:r w:rsidRPr="0089110C" w:rsidDel="00072ACF">
          <w:rPr>
            <w:rFonts w:ascii="Times New Roman" w:hAnsi="Times New Roman"/>
            <w:color w:val="000000"/>
            <w:sz w:val="26"/>
            <w:szCs w:val="26"/>
          </w:rPr>
          <w:delText xml:space="preserve"> này</w:delText>
        </w:r>
        <w:r w:rsidRPr="003D22F6" w:rsidDel="00072ACF">
          <w:rPr>
            <w:rFonts w:ascii="Times New Roman" w:hAnsi="Times New Roman"/>
            <w:color w:val="000000"/>
            <w:sz w:val="26"/>
            <w:szCs w:val="26"/>
          </w:rPr>
          <w:delText xml:space="preserve"> dùng để Nhân viên và quản lý đăng nhập vào hệ thống trước khi sử dụng hệ thống.</w:delText>
        </w:r>
      </w:del>
    </w:p>
    <w:p w:rsidR="006C1EE4" w:rsidRDefault="004A0BCF">
      <w:pPr>
        <w:pStyle w:val="ListParagraph"/>
        <w:numPr>
          <w:ilvl w:val="4"/>
          <w:numId w:val="4"/>
          <w:numberingChange w:id="2678" w:author="DONGTHUY" w:date="2010-07-04T11:47:00Z" w:original="%5:2:4:."/>
        </w:numPr>
        <w:ind w:left="0" w:firstLine="0"/>
        <w:jc w:val="both"/>
        <w:rPr>
          <w:del w:id="2679" w:author="DHA" w:date="2010-07-05T21:25:00Z"/>
          <w:rFonts w:ascii="Times New Roman" w:hAnsi="Times New Roman"/>
          <w:color w:val="000000"/>
          <w:sz w:val="26"/>
          <w:szCs w:val="26"/>
        </w:rPr>
        <w:pPrChange w:id="2680" w:author="DHA" w:date="2010-07-05T21:30:00Z">
          <w:pPr>
            <w:pStyle w:val="ListParagraph"/>
            <w:numPr>
              <w:ilvl w:val="4"/>
              <w:numId w:val="4"/>
            </w:numPr>
            <w:ind w:left="284" w:hanging="792"/>
            <w:jc w:val="both"/>
          </w:pPr>
        </w:pPrChange>
      </w:pPr>
      <w:del w:id="2681"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682" w:author="DONGTHUY" w:date="2010-07-04T11:47:00Z" w:original=""/>
        </w:numPr>
        <w:ind w:left="0" w:hanging="284"/>
        <w:jc w:val="both"/>
        <w:rPr>
          <w:del w:id="2683" w:author="DHA" w:date="2010-07-05T21:25:00Z"/>
          <w:rFonts w:ascii="Times New Roman" w:hAnsi="Times New Roman"/>
          <w:color w:val="000000"/>
          <w:sz w:val="26"/>
          <w:szCs w:val="26"/>
        </w:rPr>
        <w:pPrChange w:id="2684" w:author="DHA" w:date="2010-07-05T21:30:00Z">
          <w:pPr>
            <w:pStyle w:val="ListParagraph"/>
            <w:numPr>
              <w:ilvl w:val="5"/>
              <w:numId w:val="4"/>
            </w:numPr>
            <w:ind w:left="851" w:hanging="284"/>
            <w:jc w:val="both"/>
          </w:pPr>
        </w:pPrChange>
      </w:pPr>
      <w:del w:id="2685"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3"/>
          <w:numberingChange w:id="2686" w:author="DONGTHUY" w:date="2010-07-04T11:47:00Z" w:original=""/>
        </w:numPr>
        <w:ind w:left="0" w:hanging="283"/>
        <w:jc w:val="both"/>
        <w:rPr>
          <w:del w:id="2687" w:author="DHA" w:date="2010-07-05T21:25:00Z"/>
          <w:rFonts w:ascii="Times New Roman" w:hAnsi="Times New Roman"/>
          <w:color w:val="000000"/>
          <w:sz w:val="26"/>
          <w:szCs w:val="26"/>
        </w:rPr>
        <w:pPrChange w:id="2688" w:author="DHA" w:date="2010-07-05T21:30:00Z">
          <w:pPr>
            <w:pStyle w:val="ListParagraph"/>
            <w:numPr>
              <w:numId w:val="23"/>
            </w:numPr>
            <w:ind w:left="1134" w:hanging="283"/>
            <w:jc w:val="both"/>
          </w:pPr>
        </w:pPrChange>
      </w:pPr>
      <w:del w:id="2689" w:author="DHA" w:date="2010-07-05T21:25:00Z">
        <w:r w:rsidRPr="00F22470" w:rsidDel="00072ACF">
          <w:rPr>
            <w:rFonts w:ascii="Times New Roman" w:hAnsi="Times New Roman"/>
            <w:color w:val="000000"/>
            <w:sz w:val="26"/>
            <w:szCs w:val="26"/>
          </w:rPr>
          <w:delText>Nhân viên nhấp chuột vào biểu tượng chương trình trên máy tính</w:delText>
        </w:r>
      </w:del>
    </w:p>
    <w:p w:rsidR="006C1EE4" w:rsidRDefault="004A0BCF">
      <w:pPr>
        <w:pStyle w:val="ListParagraph"/>
        <w:numPr>
          <w:ilvl w:val="0"/>
          <w:numId w:val="23"/>
          <w:numberingChange w:id="2690" w:author="DONGTHUY" w:date="2010-07-04T11:47:00Z" w:original=""/>
        </w:numPr>
        <w:ind w:left="0" w:hanging="283"/>
        <w:jc w:val="both"/>
        <w:rPr>
          <w:del w:id="2691" w:author="DHA" w:date="2010-07-05T21:25:00Z"/>
          <w:rFonts w:ascii="Times New Roman" w:hAnsi="Times New Roman"/>
          <w:color w:val="000000"/>
          <w:sz w:val="26"/>
          <w:szCs w:val="26"/>
        </w:rPr>
        <w:pPrChange w:id="2692" w:author="DHA" w:date="2010-07-05T21:30:00Z">
          <w:pPr>
            <w:pStyle w:val="ListParagraph"/>
            <w:numPr>
              <w:numId w:val="23"/>
            </w:numPr>
            <w:ind w:left="1134" w:hanging="283"/>
            <w:jc w:val="both"/>
          </w:pPr>
        </w:pPrChange>
      </w:pPr>
      <w:del w:id="2693" w:author="DHA" w:date="2010-07-05T21:25:00Z">
        <w:r w:rsidRPr="00F22470" w:rsidDel="00072ACF">
          <w:rPr>
            <w:rFonts w:ascii="Times New Roman" w:hAnsi="Times New Roman"/>
            <w:color w:val="000000"/>
            <w:sz w:val="26"/>
            <w:szCs w:val="26"/>
          </w:rPr>
          <w:delText>Hệ thống khởi động, màn hình đăng nhập hiện ra</w:delText>
        </w:r>
      </w:del>
    </w:p>
    <w:p w:rsidR="006C1EE4" w:rsidRDefault="004A0BCF">
      <w:pPr>
        <w:pStyle w:val="ListParagraph"/>
        <w:numPr>
          <w:ilvl w:val="0"/>
          <w:numId w:val="23"/>
          <w:numberingChange w:id="2694" w:author="DONGTHUY" w:date="2010-07-04T11:47:00Z" w:original=""/>
        </w:numPr>
        <w:ind w:left="0" w:hanging="283"/>
        <w:jc w:val="both"/>
        <w:rPr>
          <w:del w:id="2695" w:author="DHA" w:date="2010-07-05T21:25:00Z"/>
          <w:rFonts w:ascii="Times New Roman" w:hAnsi="Times New Roman"/>
          <w:color w:val="000000"/>
          <w:sz w:val="26"/>
          <w:szCs w:val="26"/>
        </w:rPr>
        <w:pPrChange w:id="2696" w:author="DHA" w:date="2010-07-05T21:30:00Z">
          <w:pPr>
            <w:pStyle w:val="ListParagraph"/>
            <w:numPr>
              <w:numId w:val="23"/>
            </w:numPr>
            <w:ind w:left="1134" w:hanging="283"/>
            <w:jc w:val="both"/>
          </w:pPr>
        </w:pPrChange>
      </w:pPr>
      <w:del w:id="2697" w:author="DHA" w:date="2010-07-05T21:25:00Z">
        <w:r w:rsidRPr="00F22470" w:rsidDel="00072ACF">
          <w:rPr>
            <w:rFonts w:ascii="Times New Roman" w:hAnsi="Times New Roman"/>
            <w:color w:val="000000"/>
            <w:sz w:val="26"/>
            <w:szCs w:val="26"/>
          </w:rPr>
          <w:delText>Nhân viên điền đầy đủ thông tin theo yêu cầu</w:delText>
        </w:r>
      </w:del>
    </w:p>
    <w:p w:rsidR="006C1EE4" w:rsidRDefault="004A0BCF">
      <w:pPr>
        <w:pStyle w:val="ListParagraph"/>
        <w:numPr>
          <w:ilvl w:val="0"/>
          <w:numId w:val="23"/>
          <w:numberingChange w:id="2698" w:author="DONGTHUY" w:date="2010-07-04T11:47:00Z" w:original=""/>
        </w:numPr>
        <w:ind w:left="0" w:hanging="283"/>
        <w:jc w:val="both"/>
        <w:rPr>
          <w:del w:id="2699" w:author="DHA" w:date="2010-07-05T21:25:00Z"/>
          <w:rFonts w:ascii="Times New Roman" w:hAnsi="Times New Roman"/>
          <w:color w:val="000000"/>
          <w:sz w:val="26"/>
          <w:szCs w:val="26"/>
        </w:rPr>
        <w:pPrChange w:id="2700" w:author="DHA" w:date="2010-07-05T21:30:00Z">
          <w:pPr>
            <w:pStyle w:val="ListParagraph"/>
            <w:numPr>
              <w:numId w:val="23"/>
            </w:numPr>
            <w:ind w:left="1134" w:hanging="283"/>
            <w:jc w:val="both"/>
          </w:pPr>
        </w:pPrChange>
      </w:pPr>
      <w:del w:id="2701" w:author="DHA" w:date="2010-07-05T21:25:00Z">
        <w:r w:rsidRPr="00F22470" w:rsidDel="00072ACF">
          <w:rPr>
            <w:rFonts w:ascii="Times New Roman" w:hAnsi="Times New Roman"/>
            <w:color w:val="000000"/>
            <w:sz w:val="26"/>
            <w:szCs w:val="26"/>
          </w:rPr>
          <w:delText>Hệ thống tiến hành kiểm tra thông tin nhân viên đã nhập so với được lưu trên cơ sở dữ liệu</w:delText>
        </w:r>
      </w:del>
    </w:p>
    <w:p w:rsidR="006C1EE4" w:rsidRDefault="004A0BCF">
      <w:pPr>
        <w:pStyle w:val="ListParagraph"/>
        <w:numPr>
          <w:ilvl w:val="0"/>
          <w:numId w:val="24"/>
          <w:numberingChange w:id="2702" w:author="DONGTHUY" w:date="2010-07-04T11:47:00Z" w:original="o"/>
        </w:numPr>
        <w:ind w:left="0" w:hanging="284"/>
        <w:jc w:val="both"/>
        <w:rPr>
          <w:del w:id="2703" w:author="DHA" w:date="2010-07-05T21:25:00Z"/>
          <w:rFonts w:ascii="Times New Roman" w:hAnsi="Times New Roman"/>
          <w:color w:val="000000"/>
          <w:sz w:val="26"/>
          <w:szCs w:val="26"/>
        </w:rPr>
        <w:pPrChange w:id="2704" w:author="DHA" w:date="2010-07-05T21:30:00Z">
          <w:pPr>
            <w:pStyle w:val="ListParagraph"/>
            <w:numPr>
              <w:numId w:val="24"/>
            </w:numPr>
            <w:ind w:left="1418" w:hanging="284"/>
            <w:jc w:val="both"/>
          </w:pPr>
        </w:pPrChange>
      </w:pPr>
      <w:del w:id="2705" w:author="DHA" w:date="2010-07-05T21:25:00Z">
        <w:r w:rsidRPr="00F22470" w:rsidDel="00072ACF">
          <w:rPr>
            <w:rFonts w:ascii="Times New Roman" w:hAnsi="Times New Roman"/>
            <w:color w:val="000000"/>
            <w:sz w:val="26"/>
            <w:szCs w:val="26"/>
          </w:rPr>
          <w:delText>Nếu thông tin hợp lệ, hệ thống kiểm tra chính xác, use-case kết thúc</w:delText>
        </w:r>
      </w:del>
    </w:p>
    <w:p w:rsidR="006C1EE4" w:rsidRDefault="004A0BCF">
      <w:pPr>
        <w:pStyle w:val="ListParagraph"/>
        <w:numPr>
          <w:ilvl w:val="0"/>
          <w:numId w:val="24"/>
          <w:numberingChange w:id="2706" w:author="DONGTHUY" w:date="2010-07-04T11:47:00Z" w:original="o"/>
        </w:numPr>
        <w:ind w:left="0" w:hanging="284"/>
        <w:jc w:val="both"/>
        <w:rPr>
          <w:del w:id="2707" w:author="DHA" w:date="2010-07-05T21:25:00Z"/>
          <w:rFonts w:ascii="Times New Roman" w:hAnsi="Times New Roman"/>
          <w:color w:val="000000"/>
          <w:sz w:val="26"/>
          <w:szCs w:val="26"/>
        </w:rPr>
        <w:pPrChange w:id="2708" w:author="DHA" w:date="2010-07-05T21:30:00Z">
          <w:pPr>
            <w:pStyle w:val="ListParagraph"/>
            <w:numPr>
              <w:numId w:val="24"/>
            </w:numPr>
            <w:ind w:left="1418" w:hanging="284"/>
            <w:jc w:val="both"/>
          </w:pPr>
        </w:pPrChange>
      </w:pPr>
      <w:del w:id="2709" w:author="DHA" w:date="2010-07-05T21:25:00Z">
        <w:r w:rsidRPr="00F22470" w:rsidDel="00072ACF">
          <w:rPr>
            <w:rFonts w:ascii="Times New Roman" w:hAnsi="Times New Roman"/>
            <w:color w:val="000000"/>
            <w:sz w:val="26"/>
            <w:szCs w:val="26"/>
          </w:rPr>
          <w:delText>Nếu thông tin không chính xác, hệ thống báo lỗi, yêu cầu nhân viên nhập lại thông tin</w:delText>
        </w:r>
      </w:del>
    </w:p>
    <w:p w:rsidR="006C1EE4" w:rsidRDefault="004A0BCF">
      <w:pPr>
        <w:pStyle w:val="ListParagraph"/>
        <w:numPr>
          <w:ilvl w:val="5"/>
          <w:numId w:val="4"/>
          <w:numberingChange w:id="2710" w:author="DONGTHUY" w:date="2010-07-04T11:47:00Z" w:original=""/>
        </w:numPr>
        <w:ind w:left="0" w:hanging="284"/>
        <w:jc w:val="both"/>
        <w:rPr>
          <w:del w:id="2711" w:author="DHA" w:date="2010-07-05T21:25:00Z"/>
          <w:rFonts w:ascii="Times New Roman" w:hAnsi="Times New Roman"/>
          <w:color w:val="000000"/>
          <w:sz w:val="26"/>
          <w:szCs w:val="26"/>
        </w:rPr>
        <w:pPrChange w:id="2712" w:author="DHA" w:date="2010-07-05T21:30:00Z">
          <w:pPr>
            <w:pStyle w:val="ListParagraph"/>
            <w:numPr>
              <w:ilvl w:val="5"/>
              <w:numId w:val="4"/>
            </w:numPr>
            <w:ind w:left="851" w:hanging="284"/>
            <w:jc w:val="both"/>
          </w:pPr>
        </w:pPrChange>
      </w:pPr>
      <w:del w:id="2713"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714" w:author="DONGTHUY" w:date="2010-07-04T11:47:00Z" w:original="%5:3:4:."/>
        </w:numPr>
        <w:ind w:left="0" w:firstLine="0"/>
        <w:jc w:val="both"/>
        <w:rPr>
          <w:del w:id="2715" w:author="DHA" w:date="2010-07-05T21:25:00Z"/>
          <w:rFonts w:ascii="Times New Roman" w:hAnsi="Times New Roman"/>
          <w:color w:val="000000"/>
          <w:sz w:val="26"/>
          <w:szCs w:val="26"/>
        </w:rPr>
        <w:pPrChange w:id="2716" w:author="DHA" w:date="2010-07-05T21:30:00Z">
          <w:pPr>
            <w:pStyle w:val="ListParagraph"/>
            <w:numPr>
              <w:ilvl w:val="4"/>
              <w:numId w:val="4"/>
            </w:numPr>
            <w:ind w:left="284" w:hanging="792"/>
            <w:jc w:val="both"/>
          </w:pPr>
        </w:pPrChange>
      </w:pPr>
      <w:del w:id="2717"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718" w:author="DONGTHUY" w:date="2010-07-04T11:47:00Z" w:original="%5:4:4:."/>
        </w:numPr>
        <w:ind w:left="0" w:firstLine="0"/>
        <w:jc w:val="both"/>
        <w:rPr>
          <w:del w:id="2719" w:author="DHA" w:date="2010-07-05T21:25:00Z"/>
          <w:rFonts w:ascii="Times New Roman" w:hAnsi="Times New Roman"/>
          <w:color w:val="000000"/>
          <w:sz w:val="26"/>
          <w:szCs w:val="26"/>
        </w:rPr>
        <w:pPrChange w:id="2720" w:author="DHA" w:date="2010-07-05T21:30:00Z">
          <w:pPr>
            <w:pStyle w:val="ListParagraph"/>
            <w:numPr>
              <w:ilvl w:val="4"/>
              <w:numId w:val="4"/>
            </w:numPr>
            <w:ind w:left="284" w:hanging="792"/>
            <w:jc w:val="both"/>
          </w:pPr>
        </w:pPrChange>
      </w:pPr>
      <w:del w:id="2721" w:author="DHA" w:date="2010-07-05T21:25:00Z">
        <w:r w:rsidRPr="003D22F6" w:rsidDel="00072ACF">
          <w:rPr>
            <w:rFonts w:ascii="Times New Roman" w:hAnsi="Times New Roman"/>
            <w:color w:val="000000"/>
            <w:sz w:val="26"/>
            <w:szCs w:val="26"/>
          </w:rPr>
          <w:delText>Trạng thái hệ thống khi bắt đầu thực hiện Use-case: hệ thống chưa khởi động</w:delText>
        </w:r>
      </w:del>
    </w:p>
    <w:p w:rsidR="006C1EE4" w:rsidRDefault="004A0BCF">
      <w:pPr>
        <w:pStyle w:val="ListParagraph"/>
        <w:numPr>
          <w:ilvl w:val="4"/>
          <w:numId w:val="4"/>
          <w:numberingChange w:id="2722" w:author="DONGTHUY" w:date="2010-07-04T11:47:00Z" w:original="%5:5:4:."/>
        </w:numPr>
        <w:ind w:left="0" w:firstLine="0"/>
        <w:jc w:val="both"/>
        <w:rPr>
          <w:del w:id="2723" w:author="DHA" w:date="2010-07-05T21:25:00Z"/>
          <w:rFonts w:ascii="Times New Roman" w:hAnsi="Times New Roman"/>
          <w:color w:val="000000"/>
          <w:sz w:val="26"/>
          <w:szCs w:val="26"/>
        </w:rPr>
        <w:pPrChange w:id="2724" w:author="DHA" w:date="2010-07-05T21:30:00Z">
          <w:pPr>
            <w:pStyle w:val="ListParagraph"/>
            <w:numPr>
              <w:ilvl w:val="4"/>
              <w:numId w:val="4"/>
            </w:numPr>
            <w:ind w:left="284" w:hanging="792"/>
            <w:jc w:val="both"/>
          </w:pPr>
        </w:pPrChange>
      </w:pPr>
      <w:del w:id="2725" w:author="DHA" w:date="2010-07-05T21:25:00Z">
        <w:r w:rsidRPr="003D22F6" w:rsidDel="00072ACF">
          <w:rPr>
            <w:rFonts w:ascii="Times New Roman" w:hAnsi="Times New Roman"/>
            <w:color w:val="000000"/>
            <w:sz w:val="26"/>
            <w:szCs w:val="26"/>
          </w:rPr>
          <w:delText>Trạng thái hệ thống sau khi thực hiện Use-case: hệ thống khởi động và màn hình làm việc của nhân viên xuất hiện</w:delText>
        </w:r>
      </w:del>
    </w:p>
    <w:p w:rsidR="006C1EE4" w:rsidRDefault="004A0BCF">
      <w:pPr>
        <w:pStyle w:val="ListParagraph"/>
        <w:numPr>
          <w:ilvl w:val="4"/>
          <w:numId w:val="4"/>
          <w:numberingChange w:id="2726" w:author="DONGTHUY" w:date="2010-07-04T11:47:00Z" w:original="%5:6:4:."/>
        </w:numPr>
        <w:ind w:left="0" w:firstLine="0"/>
        <w:jc w:val="both"/>
        <w:rPr>
          <w:del w:id="2727" w:author="DHA" w:date="2010-07-05T21:25:00Z"/>
          <w:rFonts w:ascii="Times New Roman" w:hAnsi="Times New Roman"/>
          <w:color w:val="000000"/>
          <w:sz w:val="26"/>
          <w:szCs w:val="26"/>
        </w:rPr>
        <w:pPrChange w:id="2728" w:author="DHA" w:date="2010-07-05T21:30:00Z">
          <w:pPr>
            <w:pStyle w:val="ListParagraph"/>
            <w:numPr>
              <w:ilvl w:val="4"/>
              <w:numId w:val="4"/>
            </w:numPr>
            <w:ind w:left="284" w:hanging="792"/>
            <w:jc w:val="both"/>
          </w:pPr>
        </w:pPrChange>
      </w:pPr>
      <w:del w:id="2729"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730" w:author="DONGTHUY" w:date="2010-07-04T11:47:00Z" w:original="%1:3:0:.%2:3:0:.%3:2:0:.%4:2:0:."/>
        </w:numPr>
        <w:ind w:left="0" w:firstLine="0"/>
        <w:jc w:val="both"/>
        <w:outlineLvl w:val="3"/>
        <w:rPr>
          <w:del w:id="2731" w:author="DHA" w:date="2010-07-05T21:25:00Z"/>
          <w:rFonts w:ascii="Times New Roman" w:hAnsi="Times New Roman"/>
          <w:b/>
          <w:color w:val="000000"/>
          <w:sz w:val="26"/>
          <w:szCs w:val="26"/>
        </w:rPr>
        <w:pPrChange w:id="2732" w:author="DHA" w:date="2010-07-05T21:30:00Z">
          <w:pPr>
            <w:pStyle w:val="ListParagraph"/>
            <w:numPr>
              <w:ilvl w:val="3"/>
              <w:numId w:val="4"/>
            </w:numPr>
            <w:ind w:left="284" w:hanging="648"/>
            <w:jc w:val="both"/>
            <w:outlineLvl w:val="3"/>
          </w:pPr>
        </w:pPrChange>
      </w:pPr>
      <w:bookmarkStart w:id="2733" w:name="_Toc262558560"/>
      <w:bookmarkStart w:id="2734" w:name="_Toc263796605"/>
      <w:bookmarkStart w:id="2735" w:name="_Toc263797216"/>
      <w:del w:id="2736" w:author="DHA" w:date="2010-07-05T21:25:00Z">
        <w:r w:rsidRPr="007F74FA" w:rsidDel="00072ACF">
          <w:rPr>
            <w:rFonts w:ascii="Times New Roman" w:hAnsi="Times New Roman"/>
            <w:b/>
            <w:color w:val="000000"/>
            <w:sz w:val="26"/>
            <w:szCs w:val="26"/>
          </w:rPr>
          <w:delText>Đặc tả Use-case "Xem thông tin công việc được phân công"</w:delText>
        </w:r>
        <w:bookmarkEnd w:id="2733"/>
        <w:bookmarkEnd w:id="2734"/>
        <w:bookmarkEnd w:id="2735"/>
      </w:del>
    </w:p>
    <w:p w:rsidR="006C1EE4" w:rsidRDefault="004A0BCF">
      <w:pPr>
        <w:pStyle w:val="ListParagraph"/>
        <w:numPr>
          <w:ilvl w:val="4"/>
          <w:numId w:val="4"/>
          <w:numberingChange w:id="2737" w:author="DONGTHUY" w:date="2010-07-04T11:47:00Z" w:original="%5:1:4:."/>
        </w:numPr>
        <w:ind w:left="0" w:firstLine="284"/>
        <w:jc w:val="both"/>
        <w:rPr>
          <w:del w:id="2738" w:author="DHA" w:date="2010-07-05T21:25:00Z"/>
          <w:rFonts w:ascii="Times New Roman" w:hAnsi="Times New Roman"/>
          <w:color w:val="000000"/>
          <w:sz w:val="26"/>
          <w:szCs w:val="26"/>
        </w:rPr>
        <w:pPrChange w:id="2739" w:author="DHA" w:date="2010-07-05T21:30:00Z">
          <w:pPr>
            <w:pStyle w:val="ListParagraph"/>
            <w:numPr>
              <w:ilvl w:val="4"/>
              <w:numId w:val="4"/>
            </w:numPr>
            <w:ind w:left="0" w:firstLine="284"/>
            <w:jc w:val="both"/>
          </w:pPr>
        </w:pPrChange>
      </w:pPr>
      <w:del w:id="2740" w:author="DHA" w:date="2010-07-05T21:25:00Z">
        <w:r w:rsidRPr="003D22F6" w:rsidDel="00072ACF">
          <w:rPr>
            <w:rFonts w:ascii="Times New Roman" w:hAnsi="Times New Roman"/>
            <w:color w:val="000000"/>
            <w:sz w:val="26"/>
            <w:szCs w:val="26"/>
          </w:rPr>
          <w:delText>Tóm tắt: Use-case dùng cho các Nhân viên trên hệ thống, giúp nhân viên xem các thông tin của công đoạn thuộc trách nhiệm của Nhân viên đó trên 1 đợt thi cụ thể</w:delText>
        </w:r>
      </w:del>
    </w:p>
    <w:p w:rsidR="006C1EE4" w:rsidRDefault="004A0BCF">
      <w:pPr>
        <w:pStyle w:val="ListParagraph"/>
        <w:numPr>
          <w:ilvl w:val="4"/>
          <w:numId w:val="4"/>
          <w:numberingChange w:id="2741" w:author="DONGTHUY" w:date="2010-07-04T11:47:00Z" w:original="%5:2:4:."/>
        </w:numPr>
        <w:ind w:left="0" w:firstLine="284"/>
        <w:jc w:val="both"/>
        <w:rPr>
          <w:del w:id="2742" w:author="DHA" w:date="2010-07-05T21:25:00Z"/>
          <w:rFonts w:ascii="Times New Roman" w:hAnsi="Times New Roman"/>
          <w:color w:val="000000"/>
          <w:sz w:val="26"/>
          <w:szCs w:val="26"/>
        </w:rPr>
        <w:pPrChange w:id="2743" w:author="DHA" w:date="2010-07-05T21:30:00Z">
          <w:pPr>
            <w:pStyle w:val="ListParagraph"/>
            <w:numPr>
              <w:ilvl w:val="4"/>
              <w:numId w:val="4"/>
            </w:numPr>
            <w:ind w:left="0" w:firstLine="284"/>
            <w:jc w:val="both"/>
          </w:pPr>
        </w:pPrChange>
      </w:pPr>
      <w:del w:id="2744"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745" w:author="DONGTHUY" w:date="2010-07-04T11:47:00Z" w:original=""/>
        </w:numPr>
        <w:ind w:left="0" w:hanging="283"/>
        <w:jc w:val="both"/>
        <w:rPr>
          <w:del w:id="2746" w:author="DHA" w:date="2010-07-05T21:25:00Z"/>
          <w:rFonts w:ascii="Times New Roman" w:hAnsi="Times New Roman"/>
          <w:color w:val="000000"/>
          <w:sz w:val="26"/>
          <w:szCs w:val="26"/>
        </w:rPr>
        <w:pPrChange w:id="2747" w:author="DHA" w:date="2010-07-05T21:30:00Z">
          <w:pPr>
            <w:pStyle w:val="ListParagraph"/>
            <w:numPr>
              <w:ilvl w:val="5"/>
              <w:numId w:val="4"/>
            </w:numPr>
            <w:ind w:left="851" w:hanging="283"/>
            <w:jc w:val="both"/>
          </w:pPr>
        </w:pPrChange>
      </w:pPr>
      <w:del w:id="2748"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10"/>
          <w:numberingChange w:id="2749" w:author="DONGTHUY" w:date="2010-07-04T11:47:00Z" w:original=""/>
        </w:numPr>
        <w:ind w:left="0" w:hanging="283"/>
        <w:jc w:val="both"/>
        <w:rPr>
          <w:del w:id="2750" w:author="DHA" w:date="2010-07-05T21:25:00Z"/>
          <w:rFonts w:ascii="Times New Roman" w:hAnsi="Times New Roman"/>
          <w:color w:val="000000"/>
          <w:sz w:val="26"/>
          <w:szCs w:val="26"/>
        </w:rPr>
        <w:pPrChange w:id="2751" w:author="DHA" w:date="2010-07-05T21:30:00Z">
          <w:pPr>
            <w:pStyle w:val="ListParagraph"/>
            <w:numPr>
              <w:numId w:val="10"/>
            </w:numPr>
            <w:ind w:left="1134" w:hanging="283"/>
            <w:jc w:val="both"/>
          </w:pPr>
        </w:pPrChange>
      </w:pPr>
      <w:del w:id="2752" w:author="DHA" w:date="2010-07-05T21:25:00Z">
        <w:r w:rsidRPr="003D22F6" w:rsidDel="00072ACF">
          <w:rPr>
            <w:rFonts w:ascii="Times New Roman" w:hAnsi="Times New Roman"/>
            <w:color w:val="000000"/>
            <w:sz w:val="26"/>
            <w:szCs w:val="26"/>
          </w:rPr>
          <w:delText>Sau khi đăng nhập thành công, màn hình chính của nhân viên hiện ra với các danh sách các đợt thi đang thực thi có phân công cho Nhân Viên</w:delText>
        </w:r>
      </w:del>
    </w:p>
    <w:p w:rsidR="006C1EE4" w:rsidRDefault="004A0BCF">
      <w:pPr>
        <w:pStyle w:val="ListParagraph"/>
        <w:numPr>
          <w:ilvl w:val="0"/>
          <w:numId w:val="10"/>
          <w:numberingChange w:id="2753" w:author="DONGTHUY" w:date="2010-07-04T11:47:00Z" w:original=""/>
        </w:numPr>
        <w:ind w:left="0" w:hanging="283"/>
        <w:jc w:val="both"/>
        <w:rPr>
          <w:del w:id="2754" w:author="DHA" w:date="2010-07-05T21:25:00Z"/>
          <w:rFonts w:ascii="Times New Roman" w:hAnsi="Times New Roman"/>
          <w:color w:val="000000"/>
          <w:sz w:val="26"/>
          <w:szCs w:val="26"/>
        </w:rPr>
        <w:pPrChange w:id="2755" w:author="DHA" w:date="2010-07-05T21:30:00Z">
          <w:pPr>
            <w:pStyle w:val="ListParagraph"/>
            <w:numPr>
              <w:numId w:val="10"/>
            </w:numPr>
            <w:ind w:left="1134" w:hanging="283"/>
            <w:jc w:val="both"/>
          </w:pPr>
        </w:pPrChange>
      </w:pPr>
      <w:del w:id="2756" w:author="DHA" w:date="2010-07-05T21:25:00Z">
        <w:r w:rsidRPr="003D22F6" w:rsidDel="00072ACF">
          <w:rPr>
            <w:rFonts w:ascii="Times New Roman" w:hAnsi="Times New Roman"/>
            <w:color w:val="000000"/>
            <w:sz w:val="26"/>
            <w:szCs w:val="26"/>
          </w:rPr>
          <w:delText>Nhân viên chọn 1 đợt thi, hệ thống vẽ lên màn hình sơ đồ luồng công việc của đợt thi đó, đồng thời vào cơ sở dữ liệu lấy các thông tin tương ứng với các công đoạn thuộc trách nhiệm của Nhân viên và hiển thị lên màn hình của nhân viên</w:delText>
        </w:r>
      </w:del>
    </w:p>
    <w:p w:rsidR="006C1EE4" w:rsidRDefault="004A0BCF">
      <w:pPr>
        <w:pStyle w:val="ListParagraph"/>
        <w:numPr>
          <w:ilvl w:val="5"/>
          <w:numId w:val="4"/>
          <w:numberingChange w:id="2757" w:author="DONGTHUY" w:date="2010-07-04T11:47:00Z" w:original=""/>
        </w:numPr>
        <w:ind w:left="0" w:hanging="283"/>
        <w:jc w:val="both"/>
        <w:rPr>
          <w:del w:id="2758" w:author="DHA" w:date="2010-07-05T21:25:00Z"/>
          <w:rFonts w:ascii="Times New Roman" w:hAnsi="Times New Roman"/>
          <w:color w:val="000000"/>
          <w:sz w:val="26"/>
          <w:szCs w:val="26"/>
        </w:rPr>
        <w:pPrChange w:id="2759" w:author="DHA" w:date="2010-07-05T21:30:00Z">
          <w:pPr>
            <w:pStyle w:val="ListParagraph"/>
            <w:numPr>
              <w:ilvl w:val="5"/>
              <w:numId w:val="4"/>
            </w:numPr>
            <w:ind w:left="851" w:hanging="283"/>
            <w:jc w:val="both"/>
          </w:pPr>
        </w:pPrChange>
      </w:pPr>
      <w:del w:id="2760"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761" w:author="DONGTHUY" w:date="2010-07-04T11:47:00Z" w:original="%5:3:4:."/>
        </w:numPr>
        <w:ind w:left="0" w:firstLine="284"/>
        <w:jc w:val="both"/>
        <w:rPr>
          <w:del w:id="2762" w:author="DHA" w:date="2010-07-05T21:25:00Z"/>
          <w:rFonts w:ascii="Times New Roman" w:hAnsi="Times New Roman"/>
          <w:color w:val="000000"/>
          <w:sz w:val="26"/>
          <w:szCs w:val="26"/>
        </w:rPr>
        <w:pPrChange w:id="2763" w:author="DHA" w:date="2010-07-05T21:30:00Z">
          <w:pPr>
            <w:pStyle w:val="ListParagraph"/>
            <w:numPr>
              <w:ilvl w:val="4"/>
              <w:numId w:val="4"/>
            </w:numPr>
            <w:ind w:left="0" w:firstLine="284"/>
            <w:jc w:val="both"/>
          </w:pPr>
        </w:pPrChange>
      </w:pPr>
      <w:del w:id="2764"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765" w:author="DONGTHUY" w:date="2010-07-04T11:47:00Z" w:original="%5:4:4:."/>
        </w:numPr>
        <w:ind w:left="0" w:firstLine="284"/>
        <w:jc w:val="both"/>
        <w:rPr>
          <w:del w:id="2766" w:author="DHA" w:date="2010-07-05T21:25:00Z"/>
          <w:rFonts w:ascii="Times New Roman" w:hAnsi="Times New Roman"/>
          <w:color w:val="000000"/>
          <w:sz w:val="26"/>
          <w:szCs w:val="26"/>
        </w:rPr>
        <w:pPrChange w:id="2767" w:author="DHA" w:date="2010-07-05T21:30:00Z">
          <w:pPr>
            <w:pStyle w:val="ListParagraph"/>
            <w:numPr>
              <w:ilvl w:val="4"/>
              <w:numId w:val="4"/>
            </w:numPr>
            <w:ind w:left="0" w:firstLine="284"/>
            <w:jc w:val="both"/>
          </w:pPr>
        </w:pPrChange>
      </w:pPr>
      <w:del w:id="2768" w:author="DHA" w:date="2010-07-05T21:25:00Z">
        <w:r w:rsidRPr="003D22F6" w:rsidDel="00072ACF">
          <w:rPr>
            <w:rFonts w:ascii="Times New Roman" w:hAnsi="Times New Roman"/>
            <w:color w:val="000000"/>
            <w:sz w:val="26"/>
            <w:szCs w:val="26"/>
          </w:rPr>
          <w:delText>Trạng thái hệ thống khi bắt đầu thực hiện Use-case: màn hình nhân viên đang là vùng xử lý chính với danh sách các đợt thi có liên quan</w:delText>
        </w:r>
      </w:del>
    </w:p>
    <w:p w:rsidR="006C1EE4" w:rsidRDefault="004A0BCF">
      <w:pPr>
        <w:pStyle w:val="ListParagraph"/>
        <w:numPr>
          <w:ilvl w:val="4"/>
          <w:numId w:val="4"/>
          <w:numberingChange w:id="2769" w:author="DONGTHUY" w:date="2010-07-04T11:47:00Z" w:original="%5:5:4:."/>
        </w:numPr>
        <w:ind w:left="0" w:firstLine="284"/>
        <w:jc w:val="both"/>
        <w:rPr>
          <w:del w:id="2770" w:author="DHA" w:date="2010-07-05T21:25:00Z"/>
          <w:rFonts w:ascii="Times New Roman" w:hAnsi="Times New Roman"/>
          <w:color w:val="000000"/>
          <w:sz w:val="26"/>
          <w:szCs w:val="26"/>
        </w:rPr>
        <w:pPrChange w:id="2771" w:author="DHA" w:date="2010-07-05T21:30:00Z">
          <w:pPr>
            <w:pStyle w:val="ListParagraph"/>
            <w:numPr>
              <w:ilvl w:val="4"/>
              <w:numId w:val="4"/>
            </w:numPr>
            <w:ind w:left="0" w:firstLine="284"/>
            <w:jc w:val="both"/>
          </w:pPr>
        </w:pPrChange>
      </w:pPr>
      <w:del w:id="2772" w:author="DHA" w:date="2010-07-05T21:25:00Z">
        <w:r w:rsidRPr="003D22F6" w:rsidDel="00072ACF">
          <w:rPr>
            <w:rFonts w:ascii="Times New Roman" w:hAnsi="Times New Roman"/>
            <w:color w:val="000000"/>
            <w:sz w:val="26"/>
            <w:szCs w:val="26"/>
          </w:rPr>
          <w:delText xml:space="preserve">Trạng thái hệ thống sau khi thực hiện Use-case: các thông tin được lấy hiển thị lên màn hình cho Nhân viên </w:delText>
        </w:r>
      </w:del>
    </w:p>
    <w:p w:rsidR="006C1EE4" w:rsidRDefault="004A0BCF">
      <w:pPr>
        <w:pStyle w:val="ListParagraph"/>
        <w:numPr>
          <w:ilvl w:val="4"/>
          <w:numId w:val="4"/>
          <w:numberingChange w:id="2773" w:author="DONGTHUY" w:date="2010-07-04T11:47:00Z" w:original="%5:6:4:."/>
        </w:numPr>
        <w:ind w:left="0" w:firstLine="284"/>
        <w:jc w:val="both"/>
        <w:rPr>
          <w:del w:id="2774" w:author="DHA" w:date="2010-07-05T21:25:00Z"/>
          <w:rFonts w:ascii="Times New Roman" w:hAnsi="Times New Roman"/>
          <w:color w:val="000000"/>
          <w:sz w:val="26"/>
          <w:szCs w:val="26"/>
        </w:rPr>
        <w:pPrChange w:id="2775" w:author="DHA" w:date="2010-07-05T21:30:00Z">
          <w:pPr>
            <w:pStyle w:val="ListParagraph"/>
            <w:numPr>
              <w:ilvl w:val="4"/>
              <w:numId w:val="4"/>
            </w:numPr>
            <w:ind w:left="0" w:firstLine="284"/>
            <w:jc w:val="both"/>
          </w:pPr>
        </w:pPrChange>
      </w:pPr>
      <w:del w:id="2776"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777" w:author="DONGTHUY" w:date="2010-07-04T11:47:00Z" w:original="%1:3:0:.%2:3:0:.%3:2:0:.%4:3:0:."/>
        </w:numPr>
        <w:ind w:left="0" w:firstLine="0"/>
        <w:jc w:val="both"/>
        <w:outlineLvl w:val="3"/>
        <w:rPr>
          <w:del w:id="2778" w:author="DHA" w:date="2010-07-05T21:25:00Z"/>
          <w:rFonts w:ascii="Times New Roman" w:hAnsi="Times New Roman"/>
          <w:b/>
          <w:color w:val="000000"/>
          <w:sz w:val="26"/>
          <w:szCs w:val="26"/>
        </w:rPr>
        <w:pPrChange w:id="2779" w:author="DHA" w:date="2010-07-05T21:30:00Z">
          <w:pPr>
            <w:pStyle w:val="ListParagraph"/>
            <w:numPr>
              <w:ilvl w:val="3"/>
              <w:numId w:val="4"/>
            </w:numPr>
            <w:ind w:left="284" w:hanging="648"/>
            <w:jc w:val="both"/>
            <w:outlineLvl w:val="3"/>
          </w:pPr>
        </w:pPrChange>
      </w:pPr>
      <w:bookmarkStart w:id="2780" w:name="_Toc262558561"/>
      <w:bookmarkStart w:id="2781" w:name="_Toc263796606"/>
      <w:bookmarkStart w:id="2782" w:name="_Toc263797217"/>
      <w:del w:id="2783" w:author="DHA" w:date="2010-07-05T21:25:00Z">
        <w:r w:rsidRPr="000959B6" w:rsidDel="00072ACF">
          <w:rPr>
            <w:rFonts w:ascii="Times New Roman" w:hAnsi="Times New Roman"/>
            <w:b/>
            <w:color w:val="000000"/>
            <w:sz w:val="26"/>
            <w:szCs w:val="26"/>
          </w:rPr>
          <w:delText>Đặc tả Use-case "Cập nhật thông tin công việc được phân công"</w:delText>
        </w:r>
        <w:bookmarkEnd w:id="2780"/>
        <w:bookmarkEnd w:id="2781"/>
        <w:bookmarkEnd w:id="2782"/>
      </w:del>
    </w:p>
    <w:p w:rsidR="006C1EE4" w:rsidRDefault="004A0BCF">
      <w:pPr>
        <w:pStyle w:val="ListParagraph"/>
        <w:numPr>
          <w:ilvl w:val="4"/>
          <w:numId w:val="4"/>
          <w:numberingChange w:id="2784" w:author="DONGTHUY" w:date="2010-07-04T11:47:00Z" w:original="%5:1:4:."/>
        </w:numPr>
        <w:ind w:left="0" w:firstLine="284"/>
        <w:jc w:val="both"/>
        <w:rPr>
          <w:del w:id="2785" w:author="DHA" w:date="2010-07-05T21:25:00Z"/>
          <w:rFonts w:ascii="Times New Roman" w:hAnsi="Times New Roman"/>
          <w:color w:val="000000"/>
          <w:sz w:val="26"/>
          <w:szCs w:val="26"/>
        </w:rPr>
        <w:pPrChange w:id="2786" w:author="DHA" w:date="2010-07-05T21:30:00Z">
          <w:pPr>
            <w:pStyle w:val="ListParagraph"/>
            <w:numPr>
              <w:ilvl w:val="4"/>
              <w:numId w:val="4"/>
            </w:numPr>
            <w:ind w:left="0" w:firstLine="284"/>
            <w:jc w:val="both"/>
          </w:pPr>
        </w:pPrChange>
      </w:pPr>
      <w:del w:id="2787" w:author="DHA" w:date="2010-07-05T21:25:00Z">
        <w:r w:rsidRPr="003D22F6" w:rsidDel="00072ACF">
          <w:rPr>
            <w:rFonts w:ascii="Times New Roman" w:hAnsi="Times New Roman"/>
            <w:color w:val="000000"/>
            <w:sz w:val="26"/>
            <w:szCs w:val="26"/>
          </w:rPr>
          <w:delText>Tóm tắt: Use-case dùng để thực hiện việc cập nhật các thông tin liên quan đến công việc mà nhân viên được phân công trên 1 đợt thi</w:delText>
        </w:r>
      </w:del>
    </w:p>
    <w:p w:rsidR="006C1EE4" w:rsidRDefault="004A0BCF">
      <w:pPr>
        <w:pStyle w:val="ListParagraph"/>
        <w:numPr>
          <w:ilvl w:val="4"/>
          <w:numId w:val="4"/>
          <w:numberingChange w:id="2788" w:author="DONGTHUY" w:date="2010-07-04T11:47:00Z" w:original="%5:2:4:."/>
        </w:numPr>
        <w:ind w:left="0" w:firstLine="284"/>
        <w:jc w:val="both"/>
        <w:rPr>
          <w:del w:id="2789" w:author="DHA" w:date="2010-07-05T21:25:00Z"/>
          <w:rFonts w:ascii="Times New Roman" w:hAnsi="Times New Roman"/>
          <w:color w:val="000000"/>
          <w:sz w:val="26"/>
          <w:szCs w:val="26"/>
        </w:rPr>
        <w:pPrChange w:id="2790" w:author="DHA" w:date="2010-07-05T21:30:00Z">
          <w:pPr>
            <w:pStyle w:val="ListParagraph"/>
            <w:numPr>
              <w:ilvl w:val="4"/>
              <w:numId w:val="4"/>
            </w:numPr>
            <w:ind w:left="0" w:firstLine="284"/>
            <w:jc w:val="both"/>
          </w:pPr>
        </w:pPrChange>
      </w:pPr>
      <w:del w:id="2791"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792" w:author="DONGTHUY" w:date="2010-07-04T11:47:00Z" w:original=""/>
        </w:numPr>
        <w:ind w:left="0" w:hanging="284"/>
        <w:jc w:val="both"/>
        <w:rPr>
          <w:del w:id="2793" w:author="DHA" w:date="2010-07-05T21:25:00Z"/>
          <w:rFonts w:ascii="Times New Roman" w:hAnsi="Times New Roman"/>
          <w:color w:val="000000"/>
          <w:sz w:val="26"/>
          <w:szCs w:val="26"/>
        </w:rPr>
        <w:pPrChange w:id="2794" w:author="DHA" w:date="2010-07-05T21:30:00Z">
          <w:pPr>
            <w:pStyle w:val="ListParagraph"/>
            <w:numPr>
              <w:ilvl w:val="5"/>
              <w:numId w:val="4"/>
            </w:numPr>
            <w:ind w:left="851" w:hanging="284"/>
            <w:jc w:val="both"/>
          </w:pPr>
        </w:pPrChange>
      </w:pPr>
      <w:del w:id="2795"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7"/>
          <w:numberingChange w:id="2796" w:author="DONGTHUY" w:date="2010-07-04T11:47:00Z" w:original=""/>
        </w:numPr>
        <w:ind w:left="0" w:hanging="283"/>
        <w:jc w:val="both"/>
        <w:rPr>
          <w:del w:id="2797" w:author="DHA" w:date="2010-07-05T21:25:00Z"/>
          <w:rFonts w:ascii="Times New Roman" w:hAnsi="Times New Roman"/>
          <w:color w:val="000000"/>
          <w:sz w:val="26"/>
          <w:szCs w:val="26"/>
        </w:rPr>
        <w:pPrChange w:id="2798" w:author="DHA" w:date="2010-07-05T21:30:00Z">
          <w:pPr>
            <w:pStyle w:val="ListParagraph"/>
            <w:numPr>
              <w:numId w:val="27"/>
            </w:numPr>
            <w:ind w:left="1134" w:hanging="283"/>
            <w:jc w:val="both"/>
          </w:pPr>
        </w:pPrChange>
      </w:pPr>
      <w:del w:id="2799" w:author="DHA" w:date="2010-07-05T21:25:00Z">
        <w:r w:rsidRPr="00F22470" w:rsidDel="00072ACF">
          <w:rPr>
            <w:rFonts w:ascii="Times New Roman" w:hAnsi="Times New Roman"/>
            <w:color w:val="000000"/>
            <w:sz w:val="26"/>
            <w:szCs w:val="26"/>
          </w:rPr>
          <w:delText>Màn hình chính với đợt thi được chọn đang hiển thị, nhân viên đang xem một đợt thi bất kì và chọn vào 1 công đoạn thuộc trách nhiệm của nhân viên</w:delText>
        </w:r>
      </w:del>
    </w:p>
    <w:p w:rsidR="006C1EE4" w:rsidRDefault="004A0BCF">
      <w:pPr>
        <w:pStyle w:val="ListParagraph"/>
        <w:numPr>
          <w:ilvl w:val="0"/>
          <w:numId w:val="27"/>
          <w:numberingChange w:id="2800" w:author="DONGTHUY" w:date="2010-07-04T11:47:00Z" w:original=""/>
        </w:numPr>
        <w:ind w:left="0" w:hanging="283"/>
        <w:jc w:val="both"/>
        <w:rPr>
          <w:del w:id="2801" w:author="DHA" w:date="2010-07-05T21:25:00Z"/>
          <w:rFonts w:ascii="Times New Roman" w:hAnsi="Times New Roman"/>
          <w:color w:val="000000"/>
          <w:sz w:val="26"/>
          <w:szCs w:val="26"/>
        </w:rPr>
        <w:pPrChange w:id="2802" w:author="DHA" w:date="2010-07-05T21:30:00Z">
          <w:pPr>
            <w:pStyle w:val="ListParagraph"/>
            <w:numPr>
              <w:numId w:val="27"/>
            </w:numPr>
            <w:ind w:left="1134" w:hanging="283"/>
            <w:jc w:val="both"/>
          </w:pPr>
        </w:pPrChange>
      </w:pPr>
      <w:del w:id="2803" w:author="DHA" w:date="2010-07-05T21:25:00Z">
        <w:r w:rsidRPr="00F22470" w:rsidDel="00072ACF">
          <w:rPr>
            <w:rFonts w:ascii="Times New Roman" w:hAnsi="Times New Roman"/>
            <w:color w:val="000000"/>
            <w:sz w:val="26"/>
            <w:szCs w:val="26"/>
          </w:rPr>
          <w:delText>Hệ thống kiểm tra cơ sở dữ liệu và hiển thị thông tin của công đoạn đó lên màn hình</w:delText>
        </w:r>
      </w:del>
    </w:p>
    <w:p w:rsidR="006C1EE4" w:rsidRDefault="004A0BCF">
      <w:pPr>
        <w:pStyle w:val="ListParagraph"/>
        <w:numPr>
          <w:ilvl w:val="0"/>
          <w:numId w:val="27"/>
          <w:numberingChange w:id="2804" w:author="DONGTHUY" w:date="2010-07-04T11:47:00Z" w:original=""/>
        </w:numPr>
        <w:ind w:left="0" w:hanging="283"/>
        <w:jc w:val="both"/>
        <w:rPr>
          <w:del w:id="2805" w:author="DHA" w:date="2010-07-05T21:25:00Z"/>
          <w:rFonts w:ascii="Times New Roman" w:hAnsi="Times New Roman"/>
          <w:color w:val="000000"/>
          <w:sz w:val="26"/>
          <w:szCs w:val="26"/>
        </w:rPr>
        <w:pPrChange w:id="2806" w:author="DHA" w:date="2010-07-05T21:30:00Z">
          <w:pPr>
            <w:pStyle w:val="ListParagraph"/>
            <w:numPr>
              <w:numId w:val="27"/>
            </w:numPr>
            <w:ind w:left="1134" w:hanging="283"/>
            <w:jc w:val="both"/>
          </w:pPr>
        </w:pPrChange>
      </w:pPr>
      <w:del w:id="2807" w:author="DHA" w:date="2010-07-05T21:25:00Z">
        <w:r w:rsidRPr="00F22470" w:rsidDel="00072ACF">
          <w:rPr>
            <w:rFonts w:ascii="Times New Roman" w:hAnsi="Times New Roman"/>
            <w:color w:val="000000"/>
            <w:sz w:val="26"/>
            <w:szCs w:val="26"/>
          </w:rPr>
          <w:delText>Nhân viên sẽ thay đổi thông tin của công đoạn đó tương ứng:</w:delText>
        </w:r>
      </w:del>
    </w:p>
    <w:p w:rsidR="006C1EE4" w:rsidRDefault="004A0BCF">
      <w:pPr>
        <w:pStyle w:val="ListParagraph"/>
        <w:numPr>
          <w:ilvl w:val="0"/>
          <w:numId w:val="26"/>
          <w:numberingChange w:id="2808" w:author="DONGTHUY" w:date="2010-07-04T11:47:00Z" w:original="o"/>
        </w:numPr>
        <w:ind w:left="0" w:hanging="284"/>
        <w:jc w:val="both"/>
        <w:rPr>
          <w:del w:id="2809" w:author="DHA" w:date="2010-07-05T21:25:00Z"/>
          <w:rFonts w:ascii="Times New Roman" w:hAnsi="Times New Roman"/>
          <w:color w:val="000000"/>
          <w:sz w:val="26"/>
          <w:szCs w:val="26"/>
        </w:rPr>
        <w:pPrChange w:id="2810" w:author="DHA" w:date="2010-07-05T21:30:00Z">
          <w:pPr>
            <w:pStyle w:val="ListParagraph"/>
            <w:numPr>
              <w:numId w:val="26"/>
            </w:numPr>
            <w:ind w:left="1418" w:hanging="284"/>
            <w:jc w:val="both"/>
          </w:pPr>
        </w:pPrChange>
      </w:pPr>
      <w:del w:id="2811" w:author="DHA" w:date="2010-07-05T21:25:00Z">
        <w:r w:rsidRPr="00E03766" w:rsidDel="00072ACF">
          <w:rPr>
            <w:rFonts w:ascii="Times New Roman" w:hAnsi="Times New Roman"/>
            <w:color w:val="000000"/>
            <w:sz w:val="26"/>
            <w:szCs w:val="26"/>
          </w:rPr>
          <w:delText>Nếu công đoạn chưa thực hiện, nhân viên chọn bắt đầu chạy, hệ thống lưu lại trạng thái đồng thời cho công đoạn đó trên luồng công việc được khởi động</w:delText>
        </w:r>
      </w:del>
    </w:p>
    <w:p w:rsidR="006C1EE4" w:rsidRDefault="004A0BCF">
      <w:pPr>
        <w:pStyle w:val="ListParagraph"/>
        <w:numPr>
          <w:ilvl w:val="0"/>
          <w:numId w:val="26"/>
          <w:numberingChange w:id="2812" w:author="DONGTHUY" w:date="2010-07-04T11:47:00Z" w:original="o"/>
        </w:numPr>
        <w:ind w:left="0" w:hanging="284"/>
        <w:jc w:val="both"/>
        <w:rPr>
          <w:del w:id="2813" w:author="DHA" w:date="2010-07-05T21:25:00Z"/>
          <w:rFonts w:ascii="Times New Roman" w:hAnsi="Times New Roman"/>
          <w:color w:val="000000"/>
          <w:sz w:val="26"/>
          <w:szCs w:val="26"/>
        </w:rPr>
        <w:pPrChange w:id="2814" w:author="DHA" w:date="2010-07-05T21:30:00Z">
          <w:pPr>
            <w:pStyle w:val="ListParagraph"/>
            <w:numPr>
              <w:numId w:val="26"/>
            </w:numPr>
            <w:ind w:left="1418" w:hanging="284"/>
            <w:jc w:val="both"/>
          </w:pPr>
        </w:pPrChange>
      </w:pPr>
      <w:del w:id="2815" w:author="DHA" w:date="2010-07-05T21:25:00Z">
        <w:r w:rsidRPr="00E03766" w:rsidDel="00072ACF">
          <w:rPr>
            <w:rFonts w:ascii="Times New Roman" w:hAnsi="Times New Roman"/>
            <w:color w:val="000000"/>
            <w:sz w:val="26"/>
            <w:szCs w:val="26"/>
          </w:rPr>
          <w:delText>Nếu công đoạn đang thực hiện, nhân viên chọn thay đổi thông tin và nhập các thông tin mới, hệ thống sẽ tiến hành lưu lại trên cơ sở dữ liệu thông tin mới được nhập bởi Nhân viên</w:delText>
        </w:r>
      </w:del>
    </w:p>
    <w:p w:rsidR="006C1EE4" w:rsidRDefault="004A0BCF">
      <w:pPr>
        <w:pStyle w:val="ListParagraph"/>
        <w:numPr>
          <w:ilvl w:val="0"/>
          <w:numId w:val="26"/>
          <w:numberingChange w:id="2816" w:author="DONGTHUY" w:date="2010-07-04T11:47:00Z" w:original="o"/>
        </w:numPr>
        <w:ind w:left="0" w:hanging="284"/>
        <w:jc w:val="both"/>
        <w:rPr>
          <w:del w:id="2817" w:author="DHA" w:date="2010-07-05T21:25:00Z"/>
          <w:rFonts w:ascii="Times New Roman" w:hAnsi="Times New Roman"/>
          <w:color w:val="000000"/>
          <w:sz w:val="26"/>
          <w:szCs w:val="26"/>
        </w:rPr>
        <w:pPrChange w:id="2818" w:author="DHA" w:date="2010-07-05T21:30:00Z">
          <w:pPr>
            <w:pStyle w:val="ListParagraph"/>
            <w:numPr>
              <w:numId w:val="26"/>
            </w:numPr>
            <w:ind w:left="1418" w:hanging="284"/>
            <w:jc w:val="both"/>
          </w:pPr>
        </w:pPrChange>
      </w:pPr>
      <w:del w:id="2819" w:author="DHA" w:date="2010-07-05T21:25:00Z">
        <w:r w:rsidRPr="00E03766" w:rsidDel="00072ACF">
          <w:rPr>
            <w:rFonts w:ascii="Times New Roman" w:hAnsi="Times New Roman"/>
            <w:color w:val="000000"/>
            <w:sz w:val="26"/>
            <w:szCs w:val="26"/>
          </w:rPr>
          <w:delText>Nếu công đoạn đang thực hiện, nhân viên chọn đã hoàn thành công việc, hệ thống sẽ lưu lại trạng thái vào cơ sở dữ liệu, đồng thời kết thúc công đoạn đó trên luồng công việc.</w:delText>
        </w:r>
      </w:del>
    </w:p>
    <w:p w:rsidR="006C1EE4" w:rsidRDefault="004A0BCF">
      <w:pPr>
        <w:pStyle w:val="ListParagraph"/>
        <w:numPr>
          <w:ilvl w:val="5"/>
          <w:numId w:val="4"/>
          <w:numberingChange w:id="2820" w:author="DONGTHUY" w:date="2010-07-04T11:47:00Z" w:original=""/>
        </w:numPr>
        <w:ind w:left="0" w:hanging="284"/>
        <w:jc w:val="both"/>
        <w:rPr>
          <w:del w:id="2821" w:author="DHA" w:date="2010-07-05T21:25:00Z"/>
          <w:rFonts w:ascii="Times New Roman" w:hAnsi="Times New Roman"/>
          <w:color w:val="000000"/>
          <w:sz w:val="26"/>
          <w:szCs w:val="26"/>
        </w:rPr>
        <w:pPrChange w:id="2822" w:author="DHA" w:date="2010-07-05T21:30:00Z">
          <w:pPr>
            <w:pStyle w:val="ListParagraph"/>
            <w:numPr>
              <w:ilvl w:val="5"/>
              <w:numId w:val="4"/>
            </w:numPr>
            <w:ind w:left="851" w:hanging="284"/>
            <w:jc w:val="both"/>
          </w:pPr>
        </w:pPrChange>
      </w:pPr>
      <w:del w:id="2823"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824" w:author="DONGTHUY" w:date="2010-07-04T11:47:00Z" w:original="%5:3:4:."/>
        </w:numPr>
        <w:ind w:left="0" w:firstLine="284"/>
        <w:jc w:val="both"/>
        <w:rPr>
          <w:del w:id="2825" w:author="DHA" w:date="2010-07-05T21:25:00Z"/>
          <w:rFonts w:ascii="Times New Roman" w:hAnsi="Times New Roman"/>
          <w:color w:val="000000"/>
          <w:sz w:val="26"/>
          <w:szCs w:val="26"/>
        </w:rPr>
        <w:pPrChange w:id="2826" w:author="DHA" w:date="2010-07-05T21:30:00Z">
          <w:pPr>
            <w:pStyle w:val="ListParagraph"/>
            <w:numPr>
              <w:ilvl w:val="4"/>
              <w:numId w:val="4"/>
            </w:numPr>
            <w:ind w:left="0" w:firstLine="284"/>
            <w:jc w:val="both"/>
          </w:pPr>
        </w:pPrChange>
      </w:pPr>
      <w:del w:id="2827"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828" w:author="DONGTHUY" w:date="2010-07-04T11:47:00Z" w:original="%5:4:4:."/>
        </w:numPr>
        <w:ind w:left="0" w:firstLine="284"/>
        <w:jc w:val="both"/>
        <w:rPr>
          <w:del w:id="2829" w:author="DHA" w:date="2010-07-05T21:25:00Z"/>
          <w:rFonts w:ascii="Times New Roman" w:hAnsi="Times New Roman"/>
          <w:color w:val="000000"/>
          <w:sz w:val="26"/>
          <w:szCs w:val="26"/>
        </w:rPr>
        <w:pPrChange w:id="2830" w:author="DHA" w:date="2010-07-05T21:30:00Z">
          <w:pPr>
            <w:pStyle w:val="ListParagraph"/>
            <w:numPr>
              <w:ilvl w:val="4"/>
              <w:numId w:val="4"/>
            </w:numPr>
            <w:ind w:left="0" w:firstLine="284"/>
            <w:jc w:val="both"/>
          </w:pPr>
        </w:pPrChange>
      </w:pPr>
      <w:del w:id="2831" w:author="DHA" w:date="2010-07-05T21:25:00Z">
        <w:r w:rsidRPr="003D22F6" w:rsidDel="00072ACF">
          <w:rPr>
            <w:rFonts w:ascii="Times New Roman" w:hAnsi="Times New Roman"/>
            <w:color w:val="000000"/>
            <w:sz w:val="26"/>
            <w:szCs w:val="26"/>
          </w:rPr>
          <w:delText>Trạng thái hệ thống khi bắt đầu thực hiện Use-case: hệ thống đang ở trạng thái của Use-case Xem thông tin công việc được phân công</w:delText>
        </w:r>
      </w:del>
    </w:p>
    <w:p w:rsidR="006C1EE4" w:rsidRDefault="004A0BCF">
      <w:pPr>
        <w:pStyle w:val="ListParagraph"/>
        <w:numPr>
          <w:ilvl w:val="4"/>
          <w:numId w:val="4"/>
          <w:numberingChange w:id="2832" w:author="DONGTHUY" w:date="2010-07-04T11:47:00Z" w:original="%5:5:4:."/>
        </w:numPr>
        <w:ind w:left="0" w:firstLine="284"/>
        <w:jc w:val="both"/>
        <w:rPr>
          <w:del w:id="2833" w:author="DHA" w:date="2010-07-05T21:25:00Z"/>
          <w:rFonts w:ascii="Times New Roman" w:hAnsi="Times New Roman"/>
          <w:color w:val="000000"/>
          <w:sz w:val="26"/>
          <w:szCs w:val="26"/>
        </w:rPr>
        <w:pPrChange w:id="2834" w:author="DHA" w:date="2010-07-05T21:30:00Z">
          <w:pPr>
            <w:pStyle w:val="ListParagraph"/>
            <w:numPr>
              <w:ilvl w:val="4"/>
              <w:numId w:val="4"/>
            </w:numPr>
            <w:ind w:left="0" w:firstLine="284"/>
            <w:jc w:val="both"/>
          </w:pPr>
        </w:pPrChange>
      </w:pPr>
      <w:del w:id="2835" w:author="DHA" w:date="2010-07-05T21:25:00Z">
        <w:r w:rsidRPr="003D22F6" w:rsidDel="00072ACF">
          <w:rPr>
            <w:rFonts w:ascii="Times New Roman" w:hAnsi="Times New Roman"/>
            <w:color w:val="000000"/>
            <w:sz w:val="26"/>
            <w:szCs w:val="26"/>
          </w:rPr>
          <w:delText>Trạng thái hệ thống sau khi thực hiện Use-case: hệ thống nhận thay đổi từ Nhân viên và cập nhật xuống cơ sở dữ liệu</w:delText>
        </w:r>
      </w:del>
    </w:p>
    <w:p w:rsidR="006C1EE4" w:rsidRDefault="004A0BCF">
      <w:pPr>
        <w:pStyle w:val="ListParagraph"/>
        <w:numPr>
          <w:ilvl w:val="4"/>
          <w:numId w:val="4"/>
          <w:numberingChange w:id="2836" w:author="DONGTHUY" w:date="2010-07-04T11:47:00Z" w:original="%5:6:4:."/>
        </w:numPr>
        <w:ind w:left="0" w:firstLine="284"/>
        <w:jc w:val="both"/>
        <w:rPr>
          <w:del w:id="2837" w:author="DHA" w:date="2010-07-05T21:25:00Z"/>
          <w:rFonts w:ascii="Times New Roman" w:hAnsi="Times New Roman"/>
          <w:color w:val="000000"/>
          <w:sz w:val="26"/>
          <w:szCs w:val="26"/>
        </w:rPr>
        <w:pPrChange w:id="2838" w:author="DHA" w:date="2010-07-05T21:30:00Z">
          <w:pPr>
            <w:pStyle w:val="ListParagraph"/>
            <w:numPr>
              <w:ilvl w:val="4"/>
              <w:numId w:val="4"/>
            </w:numPr>
            <w:ind w:left="0" w:firstLine="284"/>
            <w:jc w:val="both"/>
          </w:pPr>
        </w:pPrChange>
      </w:pPr>
      <w:del w:id="2839"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840" w:author="DONGTHUY" w:date="2010-07-04T11:47:00Z" w:original="%1:3:0:.%2:3:0:.%3:2:0:.%4:4:0:."/>
        </w:numPr>
        <w:ind w:left="0" w:firstLine="284"/>
        <w:jc w:val="both"/>
        <w:outlineLvl w:val="3"/>
        <w:rPr>
          <w:del w:id="2841" w:author="DHA" w:date="2010-07-05T21:25:00Z"/>
          <w:rFonts w:ascii="Times New Roman" w:hAnsi="Times New Roman"/>
          <w:b/>
          <w:color w:val="000000"/>
          <w:sz w:val="26"/>
          <w:szCs w:val="26"/>
        </w:rPr>
        <w:pPrChange w:id="2842" w:author="DHA" w:date="2010-07-05T21:30:00Z">
          <w:pPr>
            <w:pStyle w:val="ListParagraph"/>
            <w:numPr>
              <w:ilvl w:val="3"/>
              <w:numId w:val="4"/>
            </w:numPr>
            <w:ind w:left="0" w:firstLine="284"/>
            <w:jc w:val="both"/>
            <w:outlineLvl w:val="3"/>
          </w:pPr>
        </w:pPrChange>
      </w:pPr>
      <w:bookmarkStart w:id="2843" w:name="_Toc262558562"/>
      <w:bookmarkStart w:id="2844" w:name="_Toc263796607"/>
      <w:bookmarkStart w:id="2845" w:name="_Toc263797218"/>
      <w:del w:id="2846" w:author="DHA" w:date="2010-07-05T21:25:00Z">
        <w:r w:rsidRPr="000959B6" w:rsidDel="00072ACF">
          <w:rPr>
            <w:rFonts w:ascii="Times New Roman" w:hAnsi="Times New Roman"/>
            <w:b/>
            <w:color w:val="000000"/>
            <w:sz w:val="26"/>
            <w:szCs w:val="26"/>
          </w:rPr>
          <w:delText>Đặc tả Use-case "Xem lịch phân công"</w:delText>
        </w:r>
        <w:bookmarkEnd w:id="2843"/>
        <w:bookmarkEnd w:id="2844"/>
        <w:bookmarkEnd w:id="2845"/>
      </w:del>
    </w:p>
    <w:p w:rsidR="006C1EE4" w:rsidRDefault="004A0BCF">
      <w:pPr>
        <w:pStyle w:val="ListParagraph"/>
        <w:numPr>
          <w:ilvl w:val="4"/>
          <w:numId w:val="4"/>
          <w:numberingChange w:id="2847" w:author="DONGTHUY" w:date="2010-07-04T11:47:00Z" w:original="%5:1:4:."/>
        </w:numPr>
        <w:ind w:left="0" w:firstLine="284"/>
        <w:jc w:val="both"/>
        <w:rPr>
          <w:del w:id="2848" w:author="DHA" w:date="2010-07-05T21:25:00Z"/>
          <w:rFonts w:ascii="Times New Roman" w:hAnsi="Times New Roman"/>
          <w:color w:val="000000"/>
          <w:sz w:val="26"/>
          <w:szCs w:val="26"/>
        </w:rPr>
        <w:pPrChange w:id="2849" w:author="DHA" w:date="2010-07-05T21:30:00Z">
          <w:pPr>
            <w:pStyle w:val="ListParagraph"/>
            <w:numPr>
              <w:ilvl w:val="4"/>
              <w:numId w:val="4"/>
            </w:numPr>
            <w:ind w:left="0" w:firstLine="284"/>
            <w:jc w:val="both"/>
          </w:pPr>
        </w:pPrChange>
      </w:pPr>
      <w:del w:id="2850"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851" w:author="DONGTHUY" w:date="2010-07-04T11:47:00Z" w:original="%5:2:4:."/>
        </w:numPr>
        <w:ind w:left="0" w:firstLine="284"/>
        <w:jc w:val="both"/>
        <w:rPr>
          <w:del w:id="2852" w:author="DHA" w:date="2010-07-05T21:25:00Z"/>
          <w:rFonts w:ascii="Times New Roman" w:hAnsi="Times New Roman"/>
          <w:color w:val="000000"/>
          <w:sz w:val="26"/>
          <w:szCs w:val="26"/>
        </w:rPr>
        <w:pPrChange w:id="2853" w:author="DHA" w:date="2010-07-05T21:30:00Z">
          <w:pPr>
            <w:pStyle w:val="ListParagraph"/>
            <w:numPr>
              <w:ilvl w:val="4"/>
              <w:numId w:val="4"/>
            </w:numPr>
            <w:ind w:left="0" w:firstLine="284"/>
            <w:jc w:val="both"/>
          </w:pPr>
        </w:pPrChange>
      </w:pPr>
      <w:del w:id="2854"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855" w:author="DONGTHUY" w:date="2010-07-04T11:47:00Z" w:original=""/>
        </w:numPr>
        <w:ind w:left="0" w:hanging="284"/>
        <w:jc w:val="both"/>
        <w:rPr>
          <w:del w:id="2856" w:author="DHA" w:date="2010-07-05T21:25:00Z"/>
          <w:rFonts w:ascii="Times New Roman" w:hAnsi="Times New Roman"/>
          <w:color w:val="000000"/>
          <w:sz w:val="26"/>
          <w:szCs w:val="26"/>
        </w:rPr>
        <w:pPrChange w:id="2857" w:author="DHA" w:date="2010-07-05T21:30:00Z">
          <w:pPr>
            <w:pStyle w:val="ListParagraph"/>
            <w:numPr>
              <w:ilvl w:val="5"/>
              <w:numId w:val="4"/>
            </w:numPr>
            <w:ind w:left="851" w:hanging="284"/>
            <w:jc w:val="both"/>
          </w:pPr>
        </w:pPrChange>
      </w:pPr>
      <w:del w:id="2858"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5"/>
          <w:numberingChange w:id="2859" w:author="DONGTHUY" w:date="2010-07-04T11:47:00Z" w:original=""/>
        </w:numPr>
        <w:ind w:left="0" w:hanging="283"/>
        <w:jc w:val="both"/>
        <w:rPr>
          <w:del w:id="2860" w:author="DHA" w:date="2010-07-05T21:25:00Z"/>
          <w:rFonts w:ascii="Times New Roman" w:hAnsi="Times New Roman"/>
          <w:color w:val="000000"/>
          <w:sz w:val="26"/>
          <w:szCs w:val="26"/>
        </w:rPr>
        <w:pPrChange w:id="2861" w:author="DHA" w:date="2010-07-05T21:30:00Z">
          <w:pPr>
            <w:pStyle w:val="ListParagraph"/>
            <w:numPr>
              <w:numId w:val="25"/>
            </w:numPr>
            <w:ind w:left="1134" w:hanging="283"/>
            <w:jc w:val="both"/>
          </w:pPr>
        </w:pPrChange>
      </w:pPr>
      <w:del w:id="2862" w:author="DHA" w:date="2010-07-05T21:25:00Z">
        <w:r w:rsidRPr="00F22470" w:rsidDel="00072ACF">
          <w:rPr>
            <w:rFonts w:ascii="Times New Roman" w:hAnsi="Times New Roman"/>
            <w:color w:val="000000"/>
            <w:sz w:val="26"/>
            <w:szCs w:val="26"/>
          </w:rPr>
          <w:delText>Sau khi đăng nhập thành công, màn hình chính của nhân viên hiện ra.</w:delText>
        </w:r>
      </w:del>
    </w:p>
    <w:p w:rsidR="006C1EE4" w:rsidRDefault="004A0BCF">
      <w:pPr>
        <w:pStyle w:val="ListParagraph"/>
        <w:numPr>
          <w:ilvl w:val="0"/>
          <w:numId w:val="25"/>
          <w:numberingChange w:id="2863" w:author="DONGTHUY" w:date="2010-07-04T11:47:00Z" w:original=""/>
        </w:numPr>
        <w:ind w:left="0" w:hanging="283"/>
        <w:jc w:val="both"/>
        <w:rPr>
          <w:del w:id="2864" w:author="DHA" w:date="2010-07-05T21:25:00Z"/>
          <w:rFonts w:ascii="Times New Roman" w:hAnsi="Times New Roman"/>
          <w:color w:val="000000"/>
          <w:sz w:val="26"/>
          <w:szCs w:val="26"/>
        </w:rPr>
        <w:pPrChange w:id="2865" w:author="DHA" w:date="2010-07-05T21:30:00Z">
          <w:pPr>
            <w:pStyle w:val="ListParagraph"/>
            <w:numPr>
              <w:numId w:val="25"/>
            </w:numPr>
            <w:ind w:left="1134" w:hanging="283"/>
            <w:jc w:val="both"/>
          </w:pPr>
        </w:pPrChange>
      </w:pPr>
      <w:del w:id="2866" w:author="DHA" w:date="2010-07-05T21:25:00Z">
        <w:r w:rsidRPr="00F22470" w:rsidDel="00072ACF">
          <w:rPr>
            <w:rFonts w:ascii="Times New Roman" w:hAnsi="Times New Roman"/>
            <w:color w:val="000000"/>
            <w:sz w:val="26"/>
            <w:szCs w:val="26"/>
          </w:rPr>
          <w:delText>Hệ thống đọc cơ sở dữ liệu để lấy danh sách các đợt thi đang thực hiện có phân công cho Nhân viên và hiển thị lên màn hình dưới dạng danh sách</w:delText>
        </w:r>
      </w:del>
    </w:p>
    <w:p w:rsidR="006C1EE4" w:rsidRDefault="004A0BCF">
      <w:pPr>
        <w:pStyle w:val="ListParagraph"/>
        <w:numPr>
          <w:ilvl w:val="0"/>
          <w:numId w:val="25"/>
          <w:numberingChange w:id="2867" w:author="DONGTHUY" w:date="2010-07-04T11:47:00Z" w:original=""/>
        </w:numPr>
        <w:ind w:left="0" w:hanging="283"/>
        <w:jc w:val="both"/>
        <w:rPr>
          <w:del w:id="2868" w:author="DHA" w:date="2010-07-05T21:25:00Z"/>
          <w:rFonts w:ascii="Times New Roman" w:hAnsi="Times New Roman"/>
          <w:color w:val="000000"/>
          <w:sz w:val="26"/>
          <w:szCs w:val="26"/>
        </w:rPr>
        <w:pPrChange w:id="2869" w:author="DHA" w:date="2010-07-05T21:30:00Z">
          <w:pPr>
            <w:pStyle w:val="ListParagraph"/>
            <w:numPr>
              <w:numId w:val="25"/>
            </w:numPr>
            <w:ind w:left="1134" w:hanging="283"/>
            <w:jc w:val="both"/>
          </w:pPr>
        </w:pPrChange>
      </w:pPr>
      <w:del w:id="2870" w:author="DHA" w:date="2010-07-05T21:25:00Z">
        <w:r w:rsidRPr="00F22470" w:rsidDel="00072ACF">
          <w:rPr>
            <w:rFonts w:ascii="Times New Roman" w:hAnsi="Times New Roman"/>
            <w:color w:val="000000"/>
            <w:sz w:val="26"/>
            <w:szCs w:val="26"/>
          </w:rPr>
          <w:delText>Nhân viên chọn 1 đợt thi bất kì, hệ thống đọc cơ sở dữ liệu và vẽ lên màn hình luồng công việc tương ứng với các phần được phân công cho nhân viên (những phần khác hiển thị nhưng nhân viên không</w:delText>
        </w:r>
        <w:r w:rsidRPr="003D22F6" w:rsidDel="00072ACF">
          <w:rPr>
            <w:rFonts w:ascii="Times New Roman" w:hAnsi="Times New Roman"/>
            <w:color w:val="000000"/>
            <w:sz w:val="26"/>
            <w:szCs w:val="26"/>
          </w:rPr>
          <w:delText xml:space="preserve"> có khả năng tương tác với nó)</w:delText>
        </w:r>
      </w:del>
    </w:p>
    <w:p w:rsidR="006C1EE4" w:rsidRDefault="004A0BCF">
      <w:pPr>
        <w:pStyle w:val="ListParagraph"/>
        <w:numPr>
          <w:ilvl w:val="5"/>
          <w:numId w:val="4"/>
          <w:numberingChange w:id="2871" w:author="DONGTHUY" w:date="2010-07-04T11:47:00Z" w:original=""/>
        </w:numPr>
        <w:ind w:left="0" w:hanging="284"/>
        <w:jc w:val="both"/>
        <w:rPr>
          <w:del w:id="2872" w:author="DHA" w:date="2010-07-05T21:25:00Z"/>
          <w:rFonts w:ascii="Times New Roman" w:hAnsi="Times New Roman"/>
          <w:color w:val="000000"/>
          <w:sz w:val="26"/>
          <w:szCs w:val="26"/>
        </w:rPr>
        <w:pPrChange w:id="2873" w:author="DHA" w:date="2010-07-05T21:30:00Z">
          <w:pPr>
            <w:pStyle w:val="ListParagraph"/>
            <w:numPr>
              <w:ilvl w:val="5"/>
              <w:numId w:val="4"/>
            </w:numPr>
            <w:ind w:left="851" w:hanging="284"/>
            <w:jc w:val="both"/>
          </w:pPr>
        </w:pPrChange>
      </w:pPr>
      <w:del w:id="2874"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875" w:author="DONGTHUY" w:date="2010-07-04T11:47:00Z" w:original="%5:3:4:."/>
        </w:numPr>
        <w:ind w:left="0" w:firstLine="284"/>
        <w:jc w:val="both"/>
        <w:rPr>
          <w:del w:id="2876" w:author="DHA" w:date="2010-07-05T21:25:00Z"/>
          <w:rFonts w:ascii="Times New Roman" w:hAnsi="Times New Roman"/>
          <w:color w:val="000000"/>
          <w:sz w:val="26"/>
          <w:szCs w:val="26"/>
        </w:rPr>
        <w:pPrChange w:id="2877" w:author="DHA" w:date="2010-07-05T21:30:00Z">
          <w:pPr>
            <w:pStyle w:val="ListParagraph"/>
            <w:numPr>
              <w:ilvl w:val="4"/>
              <w:numId w:val="4"/>
            </w:numPr>
            <w:ind w:left="0" w:firstLine="284"/>
            <w:jc w:val="both"/>
          </w:pPr>
        </w:pPrChange>
      </w:pPr>
      <w:del w:id="2878"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879" w:author="DONGTHUY" w:date="2010-07-04T11:47:00Z" w:original="%5:4:4:."/>
        </w:numPr>
        <w:ind w:left="0" w:firstLine="284"/>
        <w:jc w:val="both"/>
        <w:rPr>
          <w:del w:id="2880" w:author="DHA" w:date="2010-07-05T21:25:00Z"/>
          <w:rFonts w:ascii="Times New Roman" w:hAnsi="Times New Roman"/>
          <w:color w:val="000000"/>
          <w:sz w:val="26"/>
          <w:szCs w:val="26"/>
        </w:rPr>
        <w:pPrChange w:id="2881" w:author="DHA" w:date="2010-07-05T21:30:00Z">
          <w:pPr>
            <w:pStyle w:val="ListParagraph"/>
            <w:numPr>
              <w:ilvl w:val="4"/>
              <w:numId w:val="4"/>
            </w:numPr>
            <w:ind w:left="0" w:firstLine="284"/>
            <w:jc w:val="both"/>
          </w:pPr>
        </w:pPrChange>
      </w:pPr>
      <w:del w:id="2882" w:author="DHA" w:date="2010-07-05T21:25:00Z">
        <w:r w:rsidRPr="003D22F6" w:rsidDel="00072ACF">
          <w:rPr>
            <w:rFonts w:ascii="Times New Roman" w:hAnsi="Times New Roman"/>
            <w:color w:val="000000"/>
            <w:sz w:val="26"/>
            <w:szCs w:val="26"/>
          </w:rPr>
          <w:delText>Trạng thái hệ thống khi bắt đầu thực hiện Use-case: màn hình xử lý chính hiển thị nhưng chưa có thông tin</w:delText>
        </w:r>
      </w:del>
    </w:p>
    <w:p w:rsidR="006C1EE4" w:rsidRDefault="004A0BCF">
      <w:pPr>
        <w:pStyle w:val="ListParagraph"/>
        <w:numPr>
          <w:ilvl w:val="4"/>
          <w:numId w:val="4"/>
          <w:numberingChange w:id="2883" w:author="DONGTHUY" w:date="2010-07-04T11:47:00Z" w:original="%5:5:4:."/>
        </w:numPr>
        <w:ind w:left="0" w:firstLine="284"/>
        <w:jc w:val="both"/>
        <w:rPr>
          <w:del w:id="2884" w:author="DHA" w:date="2010-07-05T21:25:00Z"/>
          <w:rFonts w:ascii="Times New Roman" w:hAnsi="Times New Roman"/>
          <w:color w:val="000000"/>
          <w:sz w:val="26"/>
          <w:szCs w:val="26"/>
        </w:rPr>
        <w:pPrChange w:id="2885" w:author="DHA" w:date="2010-07-05T21:30:00Z">
          <w:pPr>
            <w:pStyle w:val="ListParagraph"/>
            <w:numPr>
              <w:ilvl w:val="4"/>
              <w:numId w:val="4"/>
            </w:numPr>
            <w:ind w:left="0" w:firstLine="284"/>
            <w:jc w:val="both"/>
          </w:pPr>
        </w:pPrChange>
      </w:pPr>
      <w:del w:id="2886" w:author="DHA" w:date="2010-07-05T21:25:00Z">
        <w:r w:rsidRPr="003D22F6" w:rsidDel="00072ACF">
          <w:rPr>
            <w:rFonts w:ascii="Times New Roman" w:hAnsi="Times New Roman"/>
            <w:color w:val="000000"/>
            <w:sz w:val="26"/>
            <w:szCs w:val="26"/>
          </w:rPr>
          <w:delText>Trạng thái hệ thống sau khi thực hiện Use-case: các thông tin cần thiết được hiển thị</w:delText>
        </w:r>
      </w:del>
    </w:p>
    <w:p w:rsidR="006C1EE4" w:rsidRDefault="004A0BCF">
      <w:pPr>
        <w:pStyle w:val="ListParagraph"/>
        <w:numPr>
          <w:ilvl w:val="4"/>
          <w:numId w:val="4"/>
          <w:numberingChange w:id="2887" w:author="DONGTHUY" w:date="2010-07-04T11:47:00Z" w:original="%5:6:4:."/>
        </w:numPr>
        <w:ind w:left="0" w:firstLine="284"/>
        <w:jc w:val="both"/>
        <w:rPr>
          <w:del w:id="2888" w:author="DHA" w:date="2010-07-05T21:25:00Z"/>
          <w:rFonts w:ascii="Times New Roman" w:hAnsi="Times New Roman"/>
          <w:color w:val="000000"/>
          <w:sz w:val="26"/>
          <w:szCs w:val="26"/>
        </w:rPr>
        <w:pPrChange w:id="2889" w:author="DHA" w:date="2010-07-05T21:30:00Z">
          <w:pPr>
            <w:pStyle w:val="ListParagraph"/>
            <w:numPr>
              <w:ilvl w:val="4"/>
              <w:numId w:val="4"/>
            </w:numPr>
            <w:ind w:left="0" w:firstLine="284"/>
            <w:jc w:val="both"/>
          </w:pPr>
        </w:pPrChange>
      </w:pPr>
      <w:del w:id="2890"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891" w:author="DONGTHUY" w:date="2010-07-04T11:47:00Z" w:original="%1:3:0:.%2:3:0:.%3:2:0:.%4:5:0:."/>
        </w:numPr>
        <w:ind w:left="0" w:firstLine="284"/>
        <w:jc w:val="both"/>
        <w:outlineLvl w:val="3"/>
        <w:rPr>
          <w:del w:id="2892" w:author="DHA" w:date="2010-07-05T21:25:00Z"/>
          <w:rFonts w:ascii="Times New Roman" w:hAnsi="Times New Roman"/>
          <w:b/>
          <w:color w:val="000000"/>
          <w:sz w:val="26"/>
          <w:szCs w:val="26"/>
        </w:rPr>
        <w:pPrChange w:id="2893" w:author="DHA" w:date="2010-07-05T21:30:00Z">
          <w:pPr>
            <w:pStyle w:val="ListParagraph"/>
            <w:numPr>
              <w:ilvl w:val="3"/>
              <w:numId w:val="4"/>
            </w:numPr>
            <w:ind w:left="0" w:firstLine="284"/>
            <w:jc w:val="both"/>
            <w:outlineLvl w:val="3"/>
          </w:pPr>
        </w:pPrChange>
      </w:pPr>
      <w:bookmarkStart w:id="2894" w:name="_Toc262558563"/>
      <w:bookmarkStart w:id="2895" w:name="_Toc263796608"/>
      <w:bookmarkStart w:id="2896" w:name="_Toc263797219"/>
      <w:del w:id="2897" w:author="DHA" w:date="2010-07-05T21:25:00Z">
        <w:r w:rsidRPr="00E03766" w:rsidDel="00072ACF">
          <w:rPr>
            <w:rFonts w:ascii="Times New Roman" w:hAnsi="Times New Roman"/>
            <w:b/>
            <w:color w:val="000000"/>
            <w:sz w:val="26"/>
            <w:szCs w:val="26"/>
          </w:rPr>
          <w:delText>Đặc tả Use-case "Xem thống kê tổng hợp các đợt thi"</w:delText>
        </w:r>
        <w:bookmarkEnd w:id="2894"/>
        <w:bookmarkEnd w:id="2895"/>
        <w:bookmarkEnd w:id="2896"/>
      </w:del>
    </w:p>
    <w:p w:rsidR="006C1EE4" w:rsidRDefault="004A0BCF">
      <w:pPr>
        <w:pStyle w:val="ListParagraph"/>
        <w:numPr>
          <w:ilvl w:val="4"/>
          <w:numId w:val="4"/>
          <w:numberingChange w:id="2898" w:author="DONGTHUY" w:date="2010-07-04T11:47:00Z" w:original="%5:1:4:."/>
        </w:numPr>
        <w:ind w:left="0" w:firstLine="284"/>
        <w:jc w:val="both"/>
        <w:rPr>
          <w:del w:id="2899" w:author="DHA" w:date="2010-07-05T21:25:00Z"/>
          <w:rFonts w:ascii="Times New Roman" w:hAnsi="Times New Roman"/>
          <w:color w:val="000000"/>
          <w:sz w:val="26"/>
          <w:szCs w:val="26"/>
        </w:rPr>
        <w:pPrChange w:id="2900" w:author="DHA" w:date="2010-07-05T21:30:00Z">
          <w:pPr>
            <w:pStyle w:val="ListParagraph"/>
            <w:numPr>
              <w:ilvl w:val="4"/>
              <w:numId w:val="4"/>
            </w:numPr>
            <w:ind w:left="0" w:firstLine="284"/>
            <w:jc w:val="both"/>
          </w:pPr>
        </w:pPrChange>
      </w:pPr>
      <w:del w:id="2901"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902" w:author="DONGTHUY" w:date="2010-07-04T11:47:00Z" w:original="%5:2:4:."/>
        </w:numPr>
        <w:ind w:left="0" w:firstLine="284"/>
        <w:jc w:val="both"/>
        <w:rPr>
          <w:del w:id="2903" w:author="DHA" w:date="2010-07-05T21:25:00Z"/>
          <w:rFonts w:ascii="Times New Roman" w:hAnsi="Times New Roman"/>
          <w:color w:val="000000"/>
          <w:sz w:val="26"/>
          <w:szCs w:val="26"/>
        </w:rPr>
        <w:pPrChange w:id="2904" w:author="DHA" w:date="2010-07-05T21:30:00Z">
          <w:pPr>
            <w:pStyle w:val="ListParagraph"/>
            <w:numPr>
              <w:ilvl w:val="4"/>
              <w:numId w:val="4"/>
            </w:numPr>
            <w:ind w:left="0" w:firstLine="284"/>
            <w:jc w:val="both"/>
          </w:pPr>
        </w:pPrChange>
      </w:pPr>
      <w:del w:id="2905"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906" w:author="DONGTHUY" w:date="2010-07-04T11:47:00Z" w:original=""/>
        </w:numPr>
        <w:ind w:left="0" w:hanging="284"/>
        <w:jc w:val="both"/>
        <w:rPr>
          <w:del w:id="2907" w:author="DHA" w:date="2010-07-05T21:25:00Z"/>
          <w:rFonts w:ascii="Times New Roman" w:hAnsi="Times New Roman"/>
          <w:color w:val="000000"/>
          <w:sz w:val="26"/>
          <w:szCs w:val="26"/>
        </w:rPr>
        <w:pPrChange w:id="2908" w:author="DHA" w:date="2010-07-05T21:30:00Z">
          <w:pPr>
            <w:pStyle w:val="ListParagraph"/>
            <w:numPr>
              <w:ilvl w:val="5"/>
              <w:numId w:val="4"/>
            </w:numPr>
            <w:ind w:left="851" w:hanging="284"/>
            <w:jc w:val="both"/>
          </w:pPr>
        </w:pPrChange>
      </w:pPr>
      <w:del w:id="2909"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8"/>
          <w:numberingChange w:id="2910" w:author="DONGTHUY" w:date="2010-07-04T11:47:00Z" w:original=""/>
        </w:numPr>
        <w:ind w:left="0" w:hanging="283"/>
        <w:jc w:val="both"/>
        <w:rPr>
          <w:del w:id="2911" w:author="DHA" w:date="2010-07-05T21:25:00Z"/>
          <w:rFonts w:ascii="Times New Roman" w:hAnsi="Times New Roman"/>
          <w:color w:val="000000"/>
          <w:sz w:val="26"/>
          <w:szCs w:val="26"/>
        </w:rPr>
        <w:pPrChange w:id="2912" w:author="DHA" w:date="2010-07-05T21:30:00Z">
          <w:pPr>
            <w:pStyle w:val="ListParagraph"/>
            <w:numPr>
              <w:numId w:val="28"/>
            </w:numPr>
            <w:ind w:left="1134" w:hanging="283"/>
            <w:jc w:val="both"/>
          </w:pPr>
        </w:pPrChange>
      </w:pPr>
      <w:del w:id="2913" w:author="DHA" w:date="2010-07-05T21:25:00Z">
        <w:r w:rsidRPr="00F22470" w:rsidDel="00072ACF">
          <w:rPr>
            <w:rFonts w:ascii="Times New Roman" w:hAnsi="Times New Roman"/>
            <w:color w:val="000000"/>
            <w:sz w:val="26"/>
            <w:szCs w:val="26"/>
          </w:rPr>
          <w:delText>Sau khi đăng nhập, màn hình làm việc chính hiện ra, quản lý chọn xem thống kê tổng thể trên menu chính</w:delText>
        </w:r>
      </w:del>
    </w:p>
    <w:p w:rsidR="006C1EE4" w:rsidRDefault="004A0BCF">
      <w:pPr>
        <w:pStyle w:val="ListParagraph"/>
        <w:numPr>
          <w:ilvl w:val="0"/>
          <w:numId w:val="28"/>
          <w:numberingChange w:id="2914" w:author="DONGTHUY" w:date="2010-07-04T11:47:00Z" w:original=""/>
        </w:numPr>
        <w:ind w:left="0" w:hanging="283"/>
        <w:jc w:val="both"/>
        <w:rPr>
          <w:del w:id="2915" w:author="DHA" w:date="2010-07-05T21:25:00Z"/>
          <w:rFonts w:ascii="Times New Roman" w:hAnsi="Times New Roman"/>
          <w:color w:val="000000"/>
          <w:sz w:val="26"/>
          <w:szCs w:val="26"/>
        </w:rPr>
        <w:pPrChange w:id="2916" w:author="DHA" w:date="2010-07-05T21:30:00Z">
          <w:pPr>
            <w:pStyle w:val="ListParagraph"/>
            <w:numPr>
              <w:numId w:val="28"/>
            </w:numPr>
            <w:ind w:left="1134" w:hanging="283"/>
            <w:jc w:val="both"/>
          </w:pPr>
        </w:pPrChange>
      </w:pPr>
      <w:del w:id="2917" w:author="DHA" w:date="2010-07-05T21:25:00Z">
        <w:r w:rsidRPr="00F22470" w:rsidDel="00072ACF">
          <w:rPr>
            <w:rFonts w:ascii="Times New Roman" w:hAnsi="Times New Roman"/>
            <w:color w:val="000000"/>
            <w:sz w:val="26"/>
            <w:szCs w:val="26"/>
          </w:rPr>
          <w:delText>Hệ thống vào cơ sở dự liệu đọc các thông tin đã lưu, đồng thời kết hợp các thuật toán tính toán, hiển thị lên màn hình các thông tin thống kê tương ứng với các đợt thi đã hoàn thành từ trước</w:delText>
        </w:r>
        <w:r w:rsidRPr="003D22F6" w:rsidDel="00072ACF">
          <w:rPr>
            <w:rFonts w:ascii="Times New Roman" w:hAnsi="Times New Roman"/>
            <w:color w:val="000000"/>
            <w:sz w:val="26"/>
            <w:szCs w:val="26"/>
          </w:rPr>
          <w:delText xml:space="preserve"> đến nay trên hệ thống</w:delText>
        </w:r>
      </w:del>
    </w:p>
    <w:p w:rsidR="006C1EE4" w:rsidRDefault="004A0BCF">
      <w:pPr>
        <w:pStyle w:val="ListParagraph"/>
        <w:numPr>
          <w:ilvl w:val="5"/>
          <w:numId w:val="4"/>
          <w:numberingChange w:id="2918" w:author="DONGTHUY" w:date="2010-07-04T11:47:00Z" w:original=""/>
        </w:numPr>
        <w:ind w:left="0" w:hanging="284"/>
        <w:jc w:val="both"/>
        <w:rPr>
          <w:del w:id="2919" w:author="DHA" w:date="2010-07-05T21:25:00Z"/>
          <w:rFonts w:ascii="Times New Roman" w:hAnsi="Times New Roman"/>
          <w:color w:val="000000"/>
          <w:sz w:val="26"/>
          <w:szCs w:val="26"/>
        </w:rPr>
        <w:pPrChange w:id="2920" w:author="DHA" w:date="2010-07-05T21:30:00Z">
          <w:pPr>
            <w:pStyle w:val="ListParagraph"/>
            <w:numPr>
              <w:ilvl w:val="5"/>
              <w:numId w:val="4"/>
            </w:numPr>
            <w:ind w:left="851" w:hanging="284"/>
            <w:jc w:val="both"/>
          </w:pPr>
        </w:pPrChange>
      </w:pPr>
      <w:del w:id="2921"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922" w:author="DONGTHUY" w:date="2010-07-04T11:47:00Z" w:original="%5:3:4:."/>
        </w:numPr>
        <w:ind w:left="0" w:firstLine="284"/>
        <w:jc w:val="both"/>
        <w:rPr>
          <w:del w:id="2923" w:author="DHA" w:date="2010-07-05T21:25:00Z"/>
          <w:rFonts w:ascii="Times New Roman" w:hAnsi="Times New Roman"/>
          <w:color w:val="000000"/>
          <w:sz w:val="26"/>
          <w:szCs w:val="26"/>
        </w:rPr>
        <w:pPrChange w:id="2924" w:author="DHA" w:date="2010-07-05T21:30:00Z">
          <w:pPr>
            <w:pStyle w:val="ListParagraph"/>
            <w:numPr>
              <w:ilvl w:val="4"/>
              <w:numId w:val="4"/>
            </w:numPr>
            <w:ind w:left="0" w:firstLine="284"/>
            <w:jc w:val="both"/>
          </w:pPr>
        </w:pPrChange>
      </w:pPr>
      <w:del w:id="2925"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926" w:author="DONGTHUY" w:date="2010-07-04T11:47:00Z" w:original="%5:4:4:."/>
        </w:numPr>
        <w:ind w:left="0" w:firstLine="284"/>
        <w:jc w:val="both"/>
        <w:rPr>
          <w:del w:id="2927" w:author="DHA" w:date="2010-07-05T21:25:00Z"/>
          <w:rFonts w:ascii="Times New Roman" w:hAnsi="Times New Roman"/>
          <w:color w:val="000000"/>
          <w:sz w:val="26"/>
          <w:szCs w:val="26"/>
        </w:rPr>
        <w:pPrChange w:id="2928" w:author="DHA" w:date="2010-07-05T21:30:00Z">
          <w:pPr>
            <w:pStyle w:val="ListParagraph"/>
            <w:numPr>
              <w:ilvl w:val="4"/>
              <w:numId w:val="4"/>
            </w:numPr>
            <w:ind w:left="0" w:firstLine="284"/>
            <w:jc w:val="both"/>
          </w:pPr>
        </w:pPrChange>
      </w:pPr>
      <w:del w:id="2929"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2930" w:author="DONGTHUY" w:date="2010-07-04T11:47:00Z" w:original="%5:5:4:."/>
        </w:numPr>
        <w:ind w:left="0" w:firstLine="284"/>
        <w:jc w:val="both"/>
        <w:rPr>
          <w:del w:id="2931" w:author="DHA" w:date="2010-07-05T21:25:00Z"/>
          <w:rFonts w:ascii="Times New Roman" w:hAnsi="Times New Roman"/>
          <w:color w:val="000000"/>
          <w:sz w:val="26"/>
          <w:szCs w:val="26"/>
        </w:rPr>
        <w:pPrChange w:id="2932" w:author="DHA" w:date="2010-07-05T21:30:00Z">
          <w:pPr>
            <w:pStyle w:val="ListParagraph"/>
            <w:numPr>
              <w:ilvl w:val="4"/>
              <w:numId w:val="4"/>
            </w:numPr>
            <w:ind w:left="0" w:firstLine="284"/>
            <w:jc w:val="both"/>
          </w:pPr>
        </w:pPrChange>
      </w:pPr>
      <w:del w:id="2933"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chữ và biểu đồ chart</w:delText>
        </w:r>
      </w:del>
    </w:p>
    <w:p w:rsidR="006C1EE4" w:rsidRDefault="004A0BCF">
      <w:pPr>
        <w:pStyle w:val="ListParagraph"/>
        <w:numPr>
          <w:ilvl w:val="4"/>
          <w:numId w:val="4"/>
          <w:numberingChange w:id="2934" w:author="DONGTHUY" w:date="2010-07-04T11:47:00Z" w:original="%5:6:4:."/>
        </w:numPr>
        <w:ind w:left="0" w:firstLine="284"/>
        <w:jc w:val="both"/>
        <w:rPr>
          <w:del w:id="2935" w:author="DHA" w:date="2010-07-05T21:25:00Z"/>
          <w:rFonts w:ascii="Times New Roman" w:hAnsi="Times New Roman"/>
          <w:color w:val="000000"/>
          <w:sz w:val="26"/>
          <w:szCs w:val="26"/>
        </w:rPr>
        <w:pPrChange w:id="2936" w:author="DHA" w:date="2010-07-05T21:30:00Z">
          <w:pPr>
            <w:pStyle w:val="ListParagraph"/>
            <w:numPr>
              <w:ilvl w:val="4"/>
              <w:numId w:val="4"/>
            </w:numPr>
            <w:ind w:left="0" w:firstLine="284"/>
            <w:jc w:val="both"/>
          </w:pPr>
        </w:pPrChange>
      </w:pPr>
      <w:del w:id="2937"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938" w:author="DONGTHUY" w:date="2010-07-04T11:47:00Z" w:original="%1:3:0:.%2:3:0:.%3:2:0:.%4:6:0:."/>
        </w:numPr>
        <w:ind w:left="0" w:firstLine="284"/>
        <w:jc w:val="both"/>
        <w:outlineLvl w:val="3"/>
        <w:rPr>
          <w:del w:id="2939" w:author="DHA" w:date="2010-07-05T21:25:00Z"/>
          <w:rFonts w:ascii="Times New Roman" w:hAnsi="Times New Roman"/>
          <w:b/>
          <w:color w:val="000000"/>
          <w:sz w:val="26"/>
          <w:szCs w:val="26"/>
        </w:rPr>
        <w:pPrChange w:id="2940" w:author="DHA" w:date="2010-07-05T21:30:00Z">
          <w:pPr>
            <w:pStyle w:val="ListParagraph"/>
            <w:numPr>
              <w:ilvl w:val="3"/>
              <w:numId w:val="4"/>
            </w:numPr>
            <w:ind w:left="0" w:firstLine="284"/>
            <w:jc w:val="both"/>
            <w:outlineLvl w:val="3"/>
          </w:pPr>
        </w:pPrChange>
      </w:pPr>
      <w:bookmarkStart w:id="2941" w:name="_Toc262558564"/>
      <w:bookmarkStart w:id="2942" w:name="_Toc263796609"/>
      <w:bookmarkStart w:id="2943" w:name="_Toc263797220"/>
      <w:del w:id="2944" w:author="DHA" w:date="2010-07-05T21:25:00Z">
        <w:r w:rsidRPr="00E03766" w:rsidDel="00072ACF">
          <w:rPr>
            <w:rFonts w:ascii="Times New Roman" w:hAnsi="Times New Roman"/>
            <w:b/>
            <w:color w:val="000000"/>
            <w:sz w:val="26"/>
            <w:szCs w:val="26"/>
          </w:rPr>
          <w:delText>Đặc tả Use-case "Xem thống kê chi tiết 1 đợt thi"</w:delText>
        </w:r>
        <w:bookmarkEnd w:id="2941"/>
        <w:bookmarkEnd w:id="2942"/>
        <w:bookmarkEnd w:id="2943"/>
      </w:del>
    </w:p>
    <w:p w:rsidR="006C1EE4" w:rsidRDefault="004A0BCF">
      <w:pPr>
        <w:pStyle w:val="ListParagraph"/>
        <w:numPr>
          <w:ilvl w:val="4"/>
          <w:numId w:val="4"/>
          <w:numberingChange w:id="2945" w:author="DONGTHUY" w:date="2010-07-04T11:47:00Z" w:original="%5:1:4:."/>
        </w:numPr>
        <w:ind w:left="0" w:firstLine="284"/>
        <w:jc w:val="both"/>
        <w:rPr>
          <w:del w:id="2946" w:author="DHA" w:date="2010-07-05T21:25:00Z"/>
          <w:rFonts w:ascii="Times New Roman" w:hAnsi="Times New Roman"/>
          <w:color w:val="000000"/>
          <w:sz w:val="26"/>
          <w:szCs w:val="26"/>
        </w:rPr>
        <w:pPrChange w:id="2947" w:author="DHA" w:date="2010-07-05T21:30:00Z">
          <w:pPr>
            <w:pStyle w:val="ListParagraph"/>
            <w:numPr>
              <w:ilvl w:val="4"/>
              <w:numId w:val="4"/>
            </w:numPr>
            <w:ind w:left="0" w:firstLine="284"/>
            <w:jc w:val="both"/>
          </w:pPr>
        </w:pPrChange>
      </w:pPr>
      <w:del w:id="2948"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2949" w:author="DONGTHUY" w:date="2010-07-04T11:47:00Z" w:original="%5:2:4:."/>
        </w:numPr>
        <w:ind w:left="0" w:firstLine="284"/>
        <w:jc w:val="both"/>
        <w:rPr>
          <w:del w:id="2950" w:author="DHA" w:date="2010-07-05T21:25:00Z"/>
          <w:rFonts w:ascii="Times New Roman" w:hAnsi="Times New Roman"/>
          <w:color w:val="000000"/>
          <w:sz w:val="26"/>
          <w:szCs w:val="26"/>
        </w:rPr>
        <w:pPrChange w:id="2951" w:author="DHA" w:date="2010-07-05T21:30:00Z">
          <w:pPr>
            <w:pStyle w:val="ListParagraph"/>
            <w:numPr>
              <w:ilvl w:val="4"/>
              <w:numId w:val="4"/>
            </w:numPr>
            <w:ind w:left="0" w:firstLine="284"/>
            <w:jc w:val="both"/>
          </w:pPr>
        </w:pPrChange>
      </w:pPr>
      <w:del w:id="2952"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2953" w:author="DONGTHUY" w:date="2010-07-04T11:47:00Z" w:original=""/>
        </w:numPr>
        <w:ind w:left="0" w:hanging="284"/>
        <w:jc w:val="both"/>
        <w:rPr>
          <w:del w:id="2954" w:author="DHA" w:date="2010-07-05T21:25:00Z"/>
          <w:rFonts w:ascii="Times New Roman" w:hAnsi="Times New Roman"/>
          <w:color w:val="000000"/>
          <w:sz w:val="26"/>
          <w:szCs w:val="26"/>
        </w:rPr>
        <w:pPrChange w:id="2955" w:author="DHA" w:date="2010-07-05T21:30:00Z">
          <w:pPr>
            <w:pStyle w:val="ListParagraph"/>
            <w:numPr>
              <w:ilvl w:val="5"/>
              <w:numId w:val="4"/>
            </w:numPr>
            <w:ind w:left="851" w:hanging="284"/>
            <w:jc w:val="both"/>
          </w:pPr>
        </w:pPrChange>
      </w:pPr>
      <w:del w:id="2956"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29"/>
          <w:numberingChange w:id="2957" w:author="DONGTHUY" w:date="2010-07-04T11:47:00Z" w:original=""/>
        </w:numPr>
        <w:ind w:left="0" w:hanging="283"/>
        <w:jc w:val="both"/>
        <w:rPr>
          <w:del w:id="2958" w:author="DHA" w:date="2010-07-05T21:25:00Z"/>
          <w:rFonts w:ascii="Times New Roman" w:hAnsi="Times New Roman"/>
          <w:color w:val="000000"/>
          <w:sz w:val="26"/>
          <w:szCs w:val="26"/>
        </w:rPr>
        <w:pPrChange w:id="2959" w:author="DHA" w:date="2010-07-05T21:30:00Z">
          <w:pPr>
            <w:pStyle w:val="ListParagraph"/>
            <w:numPr>
              <w:numId w:val="29"/>
            </w:numPr>
            <w:ind w:left="1134" w:hanging="283"/>
            <w:jc w:val="both"/>
          </w:pPr>
        </w:pPrChange>
      </w:pPr>
      <w:del w:id="2960" w:author="DHA" w:date="2010-07-05T21:25:00Z">
        <w:r w:rsidRPr="00F22470" w:rsidDel="00072ACF">
          <w:rPr>
            <w:rFonts w:ascii="Times New Roman" w:hAnsi="Times New Roman"/>
            <w:color w:val="000000"/>
            <w:sz w:val="26"/>
            <w:szCs w:val="26"/>
          </w:rPr>
          <w:delText>Sau khi đăng nhập, màn hình làm việc chính hiện ra, quản lý chọn xem thống kê chi tiết trên màn hình chính</w:delText>
        </w:r>
      </w:del>
    </w:p>
    <w:p w:rsidR="006C1EE4" w:rsidRDefault="004A0BCF">
      <w:pPr>
        <w:pStyle w:val="ListParagraph"/>
        <w:numPr>
          <w:ilvl w:val="0"/>
          <w:numId w:val="29"/>
          <w:numberingChange w:id="2961" w:author="DONGTHUY" w:date="2010-07-04T11:47:00Z" w:original=""/>
        </w:numPr>
        <w:ind w:left="0" w:hanging="283"/>
        <w:jc w:val="both"/>
        <w:rPr>
          <w:del w:id="2962" w:author="DHA" w:date="2010-07-05T21:25:00Z"/>
          <w:rFonts w:ascii="Times New Roman" w:hAnsi="Times New Roman"/>
          <w:color w:val="000000"/>
          <w:sz w:val="26"/>
          <w:szCs w:val="26"/>
        </w:rPr>
        <w:pPrChange w:id="2963" w:author="DHA" w:date="2010-07-05T21:30:00Z">
          <w:pPr>
            <w:pStyle w:val="ListParagraph"/>
            <w:numPr>
              <w:numId w:val="29"/>
            </w:numPr>
            <w:ind w:left="1134" w:hanging="283"/>
            <w:jc w:val="both"/>
          </w:pPr>
        </w:pPrChange>
      </w:pPr>
      <w:del w:id="2964" w:author="DHA" w:date="2010-07-05T21:25:00Z">
        <w:r w:rsidRPr="00F22470" w:rsidDel="00072ACF">
          <w:rPr>
            <w:rFonts w:ascii="Times New Roman" w:hAnsi="Times New Roman"/>
            <w:color w:val="000000"/>
            <w:sz w:val="26"/>
            <w:szCs w:val="26"/>
          </w:rPr>
          <w:delText>Hệ thống vào cơ sở dữ liệu đọc danh sách các đợt thi và hiển thị lên màn hình các đợt thi đã hoàn thành dưới dạng danh sách</w:delText>
        </w:r>
      </w:del>
    </w:p>
    <w:p w:rsidR="006C1EE4" w:rsidRDefault="004A0BCF">
      <w:pPr>
        <w:pStyle w:val="ListParagraph"/>
        <w:numPr>
          <w:ilvl w:val="0"/>
          <w:numId w:val="29"/>
          <w:numberingChange w:id="2965" w:author="DONGTHUY" w:date="2010-07-04T11:47:00Z" w:original=""/>
        </w:numPr>
        <w:ind w:left="0" w:hanging="283"/>
        <w:jc w:val="both"/>
        <w:rPr>
          <w:del w:id="2966" w:author="DHA" w:date="2010-07-05T21:25:00Z"/>
          <w:rFonts w:ascii="Times New Roman" w:hAnsi="Times New Roman"/>
          <w:color w:val="000000"/>
          <w:sz w:val="26"/>
          <w:szCs w:val="26"/>
        </w:rPr>
        <w:pPrChange w:id="2967" w:author="DHA" w:date="2010-07-05T21:30:00Z">
          <w:pPr>
            <w:pStyle w:val="ListParagraph"/>
            <w:numPr>
              <w:numId w:val="29"/>
            </w:numPr>
            <w:ind w:left="1134" w:hanging="283"/>
            <w:jc w:val="both"/>
          </w:pPr>
        </w:pPrChange>
      </w:pPr>
      <w:del w:id="2968" w:author="DHA" w:date="2010-07-05T21:25:00Z">
        <w:r w:rsidRPr="00F22470" w:rsidDel="00072ACF">
          <w:rPr>
            <w:rFonts w:ascii="Times New Roman" w:hAnsi="Times New Roman"/>
            <w:color w:val="000000"/>
            <w:sz w:val="26"/>
            <w:szCs w:val="26"/>
          </w:rPr>
          <w:delText>Quản lý chọn 1 đợt thi bất kì</w:delText>
        </w:r>
      </w:del>
    </w:p>
    <w:p w:rsidR="006C1EE4" w:rsidRDefault="004A0BCF">
      <w:pPr>
        <w:pStyle w:val="ListParagraph"/>
        <w:numPr>
          <w:ilvl w:val="0"/>
          <w:numId w:val="29"/>
          <w:numberingChange w:id="2969" w:author="DONGTHUY" w:date="2010-07-04T11:47:00Z" w:original=""/>
        </w:numPr>
        <w:ind w:left="0" w:hanging="283"/>
        <w:jc w:val="both"/>
        <w:rPr>
          <w:del w:id="2970" w:author="DHA" w:date="2010-07-05T21:25:00Z"/>
          <w:rFonts w:ascii="Times New Roman" w:hAnsi="Times New Roman"/>
          <w:color w:val="000000"/>
          <w:sz w:val="26"/>
          <w:szCs w:val="26"/>
        </w:rPr>
        <w:pPrChange w:id="2971" w:author="DHA" w:date="2010-07-05T21:30:00Z">
          <w:pPr>
            <w:pStyle w:val="ListParagraph"/>
            <w:numPr>
              <w:numId w:val="29"/>
            </w:numPr>
            <w:ind w:left="1134" w:hanging="283"/>
            <w:jc w:val="both"/>
          </w:pPr>
        </w:pPrChange>
      </w:pPr>
      <w:del w:id="2972" w:author="DHA" w:date="2010-07-05T21:25:00Z">
        <w:r w:rsidRPr="00F22470" w:rsidDel="00072ACF">
          <w:rPr>
            <w:rFonts w:ascii="Times New Roman" w:hAnsi="Times New Roman"/>
            <w:color w:val="000000"/>
            <w:sz w:val="26"/>
            <w:szCs w:val="26"/>
          </w:rPr>
          <w:delText>Hệ thống đọc Cơ sở dữ liệu đồng thời hiển thị lên màn hình dạng sơ đồ luồng</w:delText>
        </w:r>
        <w:r w:rsidRPr="003D22F6" w:rsidDel="00072ACF">
          <w:rPr>
            <w:rFonts w:ascii="Times New Roman" w:hAnsi="Times New Roman"/>
            <w:color w:val="000000"/>
            <w:sz w:val="26"/>
            <w:szCs w:val="26"/>
          </w:rPr>
          <w:delText xml:space="preserve"> công việc với các thông tin đã đọc</w:delText>
        </w:r>
      </w:del>
    </w:p>
    <w:p w:rsidR="006C1EE4" w:rsidRDefault="004A0BCF">
      <w:pPr>
        <w:pStyle w:val="ListParagraph"/>
        <w:numPr>
          <w:ilvl w:val="5"/>
          <w:numId w:val="4"/>
          <w:numberingChange w:id="2973" w:author="DONGTHUY" w:date="2010-07-04T11:47:00Z" w:original=""/>
        </w:numPr>
        <w:ind w:left="0" w:hanging="284"/>
        <w:jc w:val="both"/>
        <w:rPr>
          <w:del w:id="2974" w:author="DHA" w:date="2010-07-05T21:25:00Z"/>
          <w:rFonts w:ascii="Times New Roman" w:hAnsi="Times New Roman"/>
          <w:color w:val="000000"/>
          <w:sz w:val="26"/>
          <w:szCs w:val="26"/>
        </w:rPr>
        <w:pPrChange w:id="2975" w:author="DHA" w:date="2010-07-05T21:30:00Z">
          <w:pPr>
            <w:pStyle w:val="ListParagraph"/>
            <w:numPr>
              <w:ilvl w:val="5"/>
              <w:numId w:val="4"/>
            </w:numPr>
            <w:ind w:left="851" w:hanging="284"/>
            <w:jc w:val="both"/>
          </w:pPr>
        </w:pPrChange>
      </w:pPr>
      <w:del w:id="2976"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2977" w:author="DONGTHUY" w:date="2010-07-04T11:47:00Z" w:original="%5:3:4:."/>
        </w:numPr>
        <w:ind w:left="0" w:firstLine="284"/>
        <w:jc w:val="both"/>
        <w:rPr>
          <w:del w:id="2978" w:author="DHA" w:date="2010-07-05T21:25:00Z"/>
          <w:rFonts w:ascii="Times New Roman" w:hAnsi="Times New Roman"/>
          <w:color w:val="000000"/>
          <w:sz w:val="26"/>
          <w:szCs w:val="26"/>
        </w:rPr>
        <w:pPrChange w:id="2979" w:author="DHA" w:date="2010-07-05T21:30:00Z">
          <w:pPr>
            <w:pStyle w:val="ListParagraph"/>
            <w:numPr>
              <w:ilvl w:val="4"/>
              <w:numId w:val="4"/>
            </w:numPr>
            <w:ind w:left="0" w:firstLine="284"/>
            <w:jc w:val="both"/>
          </w:pPr>
        </w:pPrChange>
      </w:pPr>
      <w:del w:id="2980"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2981" w:author="DONGTHUY" w:date="2010-07-04T11:47:00Z" w:original="%5:4:4:."/>
        </w:numPr>
        <w:ind w:left="0" w:firstLine="284"/>
        <w:jc w:val="both"/>
        <w:rPr>
          <w:del w:id="2982" w:author="DHA" w:date="2010-07-05T21:25:00Z"/>
          <w:rFonts w:ascii="Times New Roman" w:hAnsi="Times New Roman"/>
          <w:color w:val="000000"/>
          <w:sz w:val="26"/>
          <w:szCs w:val="26"/>
        </w:rPr>
        <w:pPrChange w:id="2983" w:author="DHA" w:date="2010-07-05T21:30:00Z">
          <w:pPr>
            <w:pStyle w:val="ListParagraph"/>
            <w:numPr>
              <w:ilvl w:val="4"/>
              <w:numId w:val="4"/>
            </w:numPr>
            <w:ind w:left="0" w:firstLine="284"/>
            <w:jc w:val="both"/>
          </w:pPr>
        </w:pPrChange>
      </w:pPr>
      <w:del w:id="2984"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2985" w:author="DONGTHUY" w:date="2010-07-04T11:47:00Z" w:original="%5:5:4:."/>
        </w:numPr>
        <w:ind w:left="0" w:firstLine="284"/>
        <w:jc w:val="both"/>
        <w:rPr>
          <w:del w:id="2986" w:author="DHA" w:date="2010-07-05T21:25:00Z"/>
          <w:rFonts w:ascii="Times New Roman" w:hAnsi="Times New Roman"/>
          <w:color w:val="000000"/>
          <w:sz w:val="26"/>
          <w:szCs w:val="26"/>
        </w:rPr>
        <w:pPrChange w:id="2987" w:author="DHA" w:date="2010-07-05T21:30:00Z">
          <w:pPr>
            <w:pStyle w:val="ListParagraph"/>
            <w:numPr>
              <w:ilvl w:val="4"/>
              <w:numId w:val="4"/>
            </w:numPr>
            <w:ind w:left="0" w:firstLine="284"/>
            <w:jc w:val="both"/>
          </w:pPr>
        </w:pPrChange>
      </w:pPr>
      <w:del w:id="2988"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luồng công việc</w:delText>
        </w:r>
      </w:del>
    </w:p>
    <w:p w:rsidR="006C1EE4" w:rsidRDefault="004A0BCF">
      <w:pPr>
        <w:pStyle w:val="ListParagraph"/>
        <w:numPr>
          <w:ilvl w:val="4"/>
          <w:numId w:val="4"/>
          <w:numberingChange w:id="2989" w:author="DONGTHUY" w:date="2010-07-04T11:47:00Z" w:original="%5:6:4:."/>
        </w:numPr>
        <w:ind w:left="0" w:firstLine="284"/>
        <w:jc w:val="both"/>
        <w:rPr>
          <w:del w:id="2990" w:author="DHA" w:date="2010-07-05T21:25:00Z"/>
          <w:rFonts w:ascii="Times New Roman" w:hAnsi="Times New Roman"/>
          <w:color w:val="000000"/>
          <w:sz w:val="26"/>
          <w:szCs w:val="26"/>
        </w:rPr>
        <w:pPrChange w:id="2991" w:author="DHA" w:date="2010-07-05T21:30:00Z">
          <w:pPr>
            <w:pStyle w:val="ListParagraph"/>
            <w:numPr>
              <w:ilvl w:val="4"/>
              <w:numId w:val="4"/>
            </w:numPr>
            <w:ind w:left="0" w:firstLine="284"/>
            <w:jc w:val="both"/>
          </w:pPr>
        </w:pPrChange>
      </w:pPr>
      <w:del w:id="2992"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2993" w:author="DONGTHUY" w:date="2010-07-04T11:47:00Z" w:original="%1:3:0:.%2:3:0:.%3:2:0:.%4:7:0:."/>
        </w:numPr>
        <w:ind w:left="0" w:firstLine="284"/>
        <w:jc w:val="both"/>
        <w:outlineLvl w:val="3"/>
        <w:rPr>
          <w:del w:id="2994" w:author="DHA" w:date="2010-07-05T21:25:00Z"/>
          <w:rFonts w:ascii="Times New Roman" w:hAnsi="Times New Roman"/>
          <w:b/>
          <w:color w:val="000000"/>
          <w:sz w:val="26"/>
          <w:szCs w:val="26"/>
        </w:rPr>
        <w:pPrChange w:id="2995" w:author="DHA" w:date="2010-07-05T21:30:00Z">
          <w:pPr>
            <w:pStyle w:val="ListParagraph"/>
            <w:numPr>
              <w:ilvl w:val="3"/>
              <w:numId w:val="4"/>
            </w:numPr>
            <w:ind w:left="0" w:firstLine="284"/>
            <w:jc w:val="both"/>
            <w:outlineLvl w:val="3"/>
          </w:pPr>
        </w:pPrChange>
      </w:pPr>
      <w:bookmarkStart w:id="2996" w:name="_Toc262558565"/>
      <w:bookmarkStart w:id="2997" w:name="_Toc263796610"/>
      <w:bookmarkStart w:id="2998" w:name="_Toc263797221"/>
      <w:del w:id="2999" w:author="DHA" w:date="2010-07-05T21:25:00Z">
        <w:r w:rsidRPr="00897AEF" w:rsidDel="00072ACF">
          <w:rPr>
            <w:rFonts w:ascii="Times New Roman" w:hAnsi="Times New Roman"/>
            <w:b/>
            <w:color w:val="000000"/>
            <w:sz w:val="26"/>
            <w:szCs w:val="26"/>
          </w:rPr>
          <w:delText>Đặc tả Use-case "Xem thống kê so sánh 2 kì thi"</w:delText>
        </w:r>
        <w:bookmarkEnd w:id="2996"/>
        <w:bookmarkEnd w:id="2997"/>
        <w:bookmarkEnd w:id="2998"/>
      </w:del>
    </w:p>
    <w:p w:rsidR="006C1EE4" w:rsidRDefault="004A0BCF">
      <w:pPr>
        <w:pStyle w:val="ListParagraph"/>
        <w:numPr>
          <w:ilvl w:val="4"/>
          <w:numId w:val="4"/>
          <w:numberingChange w:id="3000" w:author="DONGTHUY" w:date="2010-07-04T11:47:00Z" w:original="%5:1:4:."/>
        </w:numPr>
        <w:ind w:left="0" w:firstLine="284"/>
        <w:jc w:val="both"/>
        <w:rPr>
          <w:del w:id="3001" w:author="DHA" w:date="2010-07-05T21:25:00Z"/>
          <w:rFonts w:ascii="Times New Roman" w:hAnsi="Times New Roman"/>
          <w:color w:val="000000"/>
          <w:sz w:val="26"/>
          <w:szCs w:val="26"/>
        </w:rPr>
        <w:pPrChange w:id="3002" w:author="DHA" w:date="2010-07-05T21:30:00Z">
          <w:pPr>
            <w:pStyle w:val="ListParagraph"/>
            <w:numPr>
              <w:ilvl w:val="4"/>
              <w:numId w:val="4"/>
            </w:numPr>
            <w:ind w:left="0" w:firstLine="284"/>
            <w:jc w:val="both"/>
          </w:pPr>
        </w:pPrChange>
      </w:pPr>
      <w:del w:id="3003" w:author="DHA" w:date="2010-07-05T21:25:00Z">
        <w:r w:rsidRPr="003D22F6" w:rsidDel="00072ACF">
          <w:rPr>
            <w:rFonts w:ascii="Times New Roman" w:hAnsi="Times New Roman"/>
            <w:color w:val="000000"/>
            <w:sz w:val="26"/>
            <w:szCs w:val="26"/>
          </w:rPr>
          <w:delText>Tóm tắt</w:delText>
        </w:r>
      </w:del>
    </w:p>
    <w:p w:rsidR="006C1EE4" w:rsidRDefault="004A0BCF">
      <w:pPr>
        <w:pStyle w:val="ListParagraph"/>
        <w:numPr>
          <w:ilvl w:val="4"/>
          <w:numId w:val="4"/>
          <w:numberingChange w:id="3004" w:author="DONGTHUY" w:date="2010-07-04T11:47:00Z" w:original="%5:2:4:."/>
        </w:numPr>
        <w:ind w:left="0" w:firstLine="284"/>
        <w:jc w:val="both"/>
        <w:rPr>
          <w:del w:id="3005" w:author="DHA" w:date="2010-07-05T21:25:00Z"/>
          <w:rFonts w:ascii="Times New Roman" w:hAnsi="Times New Roman"/>
          <w:color w:val="000000"/>
          <w:sz w:val="26"/>
          <w:szCs w:val="26"/>
        </w:rPr>
        <w:pPrChange w:id="3006" w:author="DHA" w:date="2010-07-05T21:30:00Z">
          <w:pPr>
            <w:pStyle w:val="ListParagraph"/>
            <w:numPr>
              <w:ilvl w:val="4"/>
              <w:numId w:val="4"/>
            </w:numPr>
            <w:ind w:left="0" w:firstLine="284"/>
            <w:jc w:val="both"/>
          </w:pPr>
        </w:pPrChange>
      </w:pPr>
      <w:del w:id="3007"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008" w:author="DONGTHUY" w:date="2010-07-04T11:47:00Z" w:original=""/>
        </w:numPr>
        <w:ind w:left="0" w:hanging="284"/>
        <w:jc w:val="both"/>
        <w:rPr>
          <w:del w:id="3009" w:author="DHA" w:date="2010-07-05T21:25:00Z"/>
          <w:rFonts w:ascii="Times New Roman" w:hAnsi="Times New Roman"/>
          <w:color w:val="000000"/>
          <w:sz w:val="26"/>
          <w:szCs w:val="26"/>
        </w:rPr>
        <w:pPrChange w:id="3010" w:author="DHA" w:date="2010-07-05T21:30:00Z">
          <w:pPr>
            <w:pStyle w:val="ListParagraph"/>
            <w:numPr>
              <w:ilvl w:val="5"/>
              <w:numId w:val="4"/>
            </w:numPr>
            <w:ind w:left="851" w:hanging="284"/>
            <w:jc w:val="both"/>
          </w:pPr>
        </w:pPrChange>
      </w:pPr>
      <w:del w:id="3011"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0"/>
          <w:numberingChange w:id="3012" w:author="DONGTHUY" w:date="2010-07-04T11:47:00Z" w:original=""/>
        </w:numPr>
        <w:ind w:left="0" w:hanging="283"/>
        <w:jc w:val="both"/>
        <w:rPr>
          <w:del w:id="3013" w:author="DHA" w:date="2010-07-05T21:25:00Z"/>
          <w:rFonts w:ascii="Times New Roman" w:hAnsi="Times New Roman"/>
          <w:color w:val="000000"/>
          <w:sz w:val="26"/>
          <w:szCs w:val="26"/>
        </w:rPr>
        <w:pPrChange w:id="3014" w:author="DHA" w:date="2010-07-05T21:30:00Z">
          <w:pPr>
            <w:pStyle w:val="ListParagraph"/>
            <w:numPr>
              <w:numId w:val="30"/>
            </w:numPr>
            <w:ind w:left="1134" w:hanging="283"/>
            <w:jc w:val="both"/>
          </w:pPr>
        </w:pPrChange>
      </w:pPr>
      <w:del w:id="3015" w:author="DHA" w:date="2010-07-05T21:25:00Z">
        <w:r w:rsidRPr="00F22470" w:rsidDel="00072ACF">
          <w:rPr>
            <w:rFonts w:ascii="Times New Roman" w:hAnsi="Times New Roman"/>
            <w:color w:val="000000"/>
            <w:sz w:val="26"/>
            <w:szCs w:val="26"/>
          </w:rPr>
          <w:delText>Sau khi đăng nhập, màn hình làm việc chính hiện ra, quản lý chọn xem thống kê so sánh từ menu trên màn hình chính</w:delText>
        </w:r>
      </w:del>
    </w:p>
    <w:p w:rsidR="006C1EE4" w:rsidRDefault="004A0BCF">
      <w:pPr>
        <w:pStyle w:val="ListParagraph"/>
        <w:numPr>
          <w:ilvl w:val="0"/>
          <w:numId w:val="30"/>
          <w:numberingChange w:id="3016" w:author="DONGTHUY" w:date="2010-07-04T11:47:00Z" w:original=""/>
        </w:numPr>
        <w:ind w:left="0" w:hanging="283"/>
        <w:jc w:val="both"/>
        <w:rPr>
          <w:del w:id="3017" w:author="DHA" w:date="2010-07-05T21:25:00Z"/>
          <w:rFonts w:ascii="Times New Roman" w:hAnsi="Times New Roman"/>
          <w:color w:val="000000"/>
          <w:sz w:val="26"/>
          <w:szCs w:val="26"/>
        </w:rPr>
        <w:pPrChange w:id="3018" w:author="DHA" w:date="2010-07-05T21:30:00Z">
          <w:pPr>
            <w:pStyle w:val="ListParagraph"/>
            <w:numPr>
              <w:numId w:val="30"/>
            </w:numPr>
            <w:ind w:left="1134" w:hanging="283"/>
            <w:jc w:val="both"/>
          </w:pPr>
        </w:pPrChange>
      </w:pPr>
      <w:del w:id="3019" w:author="DHA" w:date="2010-07-05T21:25:00Z">
        <w:r w:rsidRPr="00F22470" w:rsidDel="00072ACF">
          <w:rPr>
            <w:rFonts w:ascii="Times New Roman" w:hAnsi="Times New Roman"/>
            <w:color w:val="000000"/>
            <w:sz w:val="26"/>
            <w:szCs w:val="26"/>
          </w:rPr>
          <w:delText>Hệ thống hiển thị khung cho quản lý chọn kì thi</w:delText>
        </w:r>
      </w:del>
    </w:p>
    <w:p w:rsidR="006C1EE4" w:rsidRDefault="004A0BCF">
      <w:pPr>
        <w:pStyle w:val="ListParagraph"/>
        <w:numPr>
          <w:ilvl w:val="0"/>
          <w:numId w:val="30"/>
          <w:numberingChange w:id="3020" w:author="DONGTHUY" w:date="2010-07-04T11:47:00Z" w:original=""/>
        </w:numPr>
        <w:ind w:left="0" w:hanging="283"/>
        <w:jc w:val="both"/>
        <w:rPr>
          <w:del w:id="3021" w:author="DHA" w:date="2010-07-05T21:25:00Z"/>
          <w:rFonts w:ascii="Times New Roman" w:hAnsi="Times New Roman"/>
          <w:color w:val="000000"/>
          <w:sz w:val="26"/>
          <w:szCs w:val="26"/>
        </w:rPr>
        <w:pPrChange w:id="3022" w:author="DHA" w:date="2010-07-05T21:30:00Z">
          <w:pPr>
            <w:pStyle w:val="ListParagraph"/>
            <w:numPr>
              <w:numId w:val="30"/>
            </w:numPr>
            <w:ind w:left="1134" w:hanging="283"/>
            <w:jc w:val="both"/>
          </w:pPr>
        </w:pPrChange>
      </w:pPr>
      <w:del w:id="3023" w:author="DHA" w:date="2010-07-05T21:25:00Z">
        <w:r w:rsidRPr="00F22470" w:rsidDel="00072ACF">
          <w:rPr>
            <w:rFonts w:ascii="Times New Roman" w:hAnsi="Times New Roman"/>
            <w:color w:val="000000"/>
            <w:sz w:val="26"/>
            <w:szCs w:val="26"/>
          </w:rPr>
          <w:delText xml:space="preserve">Quản lý chọn 2 kì thi khác nhau </w:delText>
        </w:r>
      </w:del>
    </w:p>
    <w:p w:rsidR="006C1EE4" w:rsidRDefault="004A0BCF">
      <w:pPr>
        <w:pStyle w:val="ListParagraph"/>
        <w:numPr>
          <w:ilvl w:val="0"/>
          <w:numId w:val="30"/>
          <w:numberingChange w:id="3024" w:author="DONGTHUY" w:date="2010-07-04T11:47:00Z" w:original=""/>
        </w:numPr>
        <w:ind w:left="0" w:hanging="283"/>
        <w:jc w:val="both"/>
        <w:rPr>
          <w:del w:id="3025" w:author="DHA" w:date="2010-07-05T21:25:00Z"/>
          <w:rFonts w:ascii="Times New Roman" w:hAnsi="Times New Roman"/>
          <w:color w:val="000000"/>
          <w:sz w:val="26"/>
          <w:szCs w:val="26"/>
        </w:rPr>
        <w:pPrChange w:id="3026" w:author="DHA" w:date="2010-07-05T21:30:00Z">
          <w:pPr>
            <w:pStyle w:val="ListParagraph"/>
            <w:numPr>
              <w:numId w:val="30"/>
            </w:numPr>
            <w:ind w:left="1134" w:hanging="283"/>
            <w:jc w:val="both"/>
          </w:pPr>
        </w:pPrChange>
      </w:pPr>
      <w:del w:id="3027" w:author="DHA" w:date="2010-07-05T21:25:00Z">
        <w:r w:rsidRPr="00F22470" w:rsidDel="00072ACF">
          <w:rPr>
            <w:rFonts w:ascii="Times New Roman" w:hAnsi="Times New Roman"/>
            <w:color w:val="000000"/>
            <w:sz w:val="26"/>
            <w:szCs w:val="26"/>
          </w:rPr>
          <w:delText>Hệ thống sử dụng các thuật toán thống kê, kết hợp đọc cơ sở dữ liệu, hiển thị thông tin thống kê trên các đợt thi diễn ra trong 2 kì được chọn trên 2 khung khác nhau tương ứng với 2 kì khác nhau</w:delText>
        </w:r>
      </w:del>
    </w:p>
    <w:p w:rsidR="006C1EE4" w:rsidRDefault="004A0BCF">
      <w:pPr>
        <w:pStyle w:val="ListParagraph"/>
        <w:numPr>
          <w:ilvl w:val="0"/>
          <w:numId w:val="30"/>
          <w:numberingChange w:id="3028" w:author="DONGTHUY" w:date="2010-07-04T11:47:00Z" w:original=""/>
        </w:numPr>
        <w:ind w:left="0" w:hanging="283"/>
        <w:jc w:val="both"/>
        <w:rPr>
          <w:del w:id="3029" w:author="DHA" w:date="2010-07-05T21:25:00Z"/>
          <w:rFonts w:ascii="Times New Roman" w:hAnsi="Times New Roman"/>
          <w:color w:val="000000"/>
          <w:sz w:val="26"/>
          <w:szCs w:val="26"/>
        </w:rPr>
        <w:pPrChange w:id="3030" w:author="DHA" w:date="2010-07-05T21:30:00Z">
          <w:pPr>
            <w:pStyle w:val="ListParagraph"/>
            <w:numPr>
              <w:numId w:val="30"/>
            </w:numPr>
            <w:ind w:left="1134" w:hanging="283"/>
            <w:jc w:val="both"/>
          </w:pPr>
        </w:pPrChange>
      </w:pPr>
      <w:del w:id="3031" w:author="DHA" w:date="2010-07-05T21:25:00Z">
        <w:r w:rsidRPr="00F22470" w:rsidDel="00072ACF">
          <w:rPr>
            <w:rFonts w:ascii="Times New Roman" w:hAnsi="Times New Roman"/>
            <w:color w:val="000000"/>
            <w:sz w:val="26"/>
            <w:szCs w:val="26"/>
          </w:rPr>
          <w:delText>Với những thống kê so sánh dạng biểu đồ, mặc định hệ thống sẽ chọn biểu đồ phù hợp nhất với loại đơn vị, đồng thời cho phép nhân viên chọn dạng biểu đồ khác để xem (biểu đồ dạng đường, cột, tròn....)</w:delText>
        </w:r>
      </w:del>
    </w:p>
    <w:p w:rsidR="006C1EE4" w:rsidRDefault="004A0BCF">
      <w:pPr>
        <w:pStyle w:val="ListParagraph"/>
        <w:numPr>
          <w:ilvl w:val="0"/>
          <w:numId w:val="30"/>
          <w:numberingChange w:id="3032" w:author="DONGTHUY" w:date="2010-07-04T11:47:00Z" w:original=""/>
        </w:numPr>
        <w:ind w:left="0" w:hanging="283"/>
        <w:jc w:val="both"/>
        <w:rPr>
          <w:del w:id="3033" w:author="DHA" w:date="2010-07-05T21:25:00Z"/>
          <w:rFonts w:ascii="Times New Roman" w:hAnsi="Times New Roman"/>
          <w:color w:val="000000"/>
          <w:sz w:val="26"/>
          <w:szCs w:val="26"/>
        </w:rPr>
        <w:pPrChange w:id="3034" w:author="DHA" w:date="2010-07-05T21:30:00Z">
          <w:pPr>
            <w:pStyle w:val="ListParagraph"/>
            <w:numPr>
              <w:numId w:val="30"/>
            </w:numPr>
            <w:ind w:left="1134" w:hanging="283"/>
            <w:jc w:val="both"/>
          </w:pPr>
        </w:pPrChange>
      </w:pPr>
      <w:del w:id="3035" w:author="DHA" w:date="2010-07-05T21:25:00Z">
        <w:r w:rsidRPr="00F22470" w:rsidDel="00072ACF">
          <w:rPr>
            <w:rFonts w:ascii="Times New Roman" w:hAnsi="Times New Roman"/>
            <w:color w:val="000000"/>
            <w:sz w:val="26"/>
            <w:szCs w:val="26"/>
          </w:rPr>
          <w:delText>Nếu nhân viên</w:delText>
        </w:r>
        <w:r w:rsidRPr="003D22F6" w:rsidDel="00072ACF">
          <w:rPr>
            <w:rFonts w:ascii="Times New Roman" w:hAnsi="Times New Roman"/>
            <w:color w:val="000000"/>
            <w:sz w:val="26"/>
            <w:szCs w:val="26"/>
          </w:rPr>
          <w:delText xml:space="preserve"> có thay đổi, hệ thống sẽ thay đổi kiểu biểu đồ và vẽ lại lên màn hình. Dòng sự kiện kết thúc.</w:delText>
        </w:r>
      </w:del>
    </w:p>
    <w:p w:rsidR="006C1EE4" w:rsidRDefault="004A0BCF">
      <w:pPr>
        <w:pStyle w:val="ListParagraph"/>
        <w:numPr>
          <w:ilvl w:val="5"/>
          <w:numId w:val="4"/>
          <w:numberingChange w:id="3036" w:author="DONGTHUY" w:date="2010-07-04T11:47:00Z" w:original=""/>
        </w:numPr>
        <w:ind w:left="0" w:hanging="284"/>
        <w:jc w:val="both"/>
        <w:rPr>
          <w:del w:id="3037" w:author="DHA" w:date="2010-07-05T21:25:00Z"/>
          <w:rFonts w:ascii="Times New Roman" w:hAnsi="Times New Roman"/>
          <w:color w:val="000000"/>
          <w:sz w:val="26"/>
          <w:szCs w:val="26"/>
        </w:rPr>
        <w:pPrChange w:id="3038" w:author="DHA" w:date="2010-07-05T21:30:00Z">
          <w:pPr>
            <w:pStyle w:val="ListParagraph"/>
            <w:numPr>
              <w:ilvl w:val="5"/>
              <w:numId w:val="4"/>
            </w:numPr>
            <w:ind w:left="851" w:hanging="284"/>
            <w:jc w:val="both"/>
          </w:pPr>
        </w:pPrChange>
      </w:pPr>
      <w:del w:id="3039"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040" w:author="DONGTHUY" w:date="2010-07-04T11:47:00Z" w:original="%5:3:4:."/>
        </w:numPr>
        <w:ind w:left="0" w:firstLine="284"/>
        <w:jc w:val="both"/>
        <w:rPr>
          <w:del w:id="3041" w:author="DHA" w:date="2010-07-05T21:25:00Z"/>
          <w:rFonts w:ascii="Times New Roman" w:hAnsi="Times New Roman"/>
          <w:color w:val="000000"/>
          <w:sz w:val="26"/>
          <w:szCs w:val="26"/>
        </w:rPr>
        <w:pPrChange w:id="3042" w:author="DHA" w:date="2010-07-05T21:30:00Z">
          <w:pPr>
            <w:pStyle w:val="ListParagraph"/>
            <w:numPr>
              <w:ilvl w:val="4"/>
              <w:numId w:val="4"/>
            </w:numPr>
            <w:ind w:left="0" w:firstLine="284"/>
            <w:jc w:val="both"/>
          </w:pPr>
        </w:pPrChange>
      </w:pPr>
      <w:del w:id="3043"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044" w:author="DONGTHUY" w:date="2010-07-04T11:47:00Z" w:original="%5:4:4:."/>
        </w:numPr>
        <w:ind w:left="0" w:firstLine="284"/>
        <w:jc w:val="both"/>
        <w:rPr>
          <w:del w:id="3045" w:author="DHA" w:date="2010-07-05T21:25:00Z"/>
          <w:rFonts w:ascii="Times New Roman" w:hAnsi="Times New Roman"/>
          <w:color w:val="000000"/>
          <w:sz w:val="26"/>
          <w:szCs w:val="26"/>
        </w:rPr>
        <w:pPrChange w:id="3046" w:author="DHA" w:date="2010-07-05T21:30:00Z">
          <w:pPr>
            <w:pStyle w:val="ListParagraph"/>
            <w:numPr>
              <w:ilvl w:val="4"/>
              <w:numId w:val="4"/>
            </w:numPr>
            <w:ind w:left="0" w:firstLine="284"/>
            <w:jc w:val="both"/>
          </w:pPr>
        </w:pPrChange>
      </w:pPr>
      <w:del w:id="3047"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048" w:author="DONGTHUY" w:date="2010-07-04T11:47:00Z" w:original="%5:5:4:."/>
        </w:numPr>
        <w:ind w:left="0" w:firstLine="284"/>
        <w:jc w:val="both"/>
        <w:rPr>
          <w:del w:id="3049" w:author="DHA" w:date="2010-07-05T21:25:00Z"/>
          <w:rFonts w:ascii="Times New Roman" w:hAnsi="Times New Roman"/>
          <w:color w:val="000000"/>
          <w:sz w:val="26"/>
          <w:szCs w:val="26"/>
        </w:rPr>
        <w:pPrChange w:id="3050" w:author="DHA" w:date="2010-07-05T21:30:00Z">
          <w:pPr>
            <w:pStyle w:val="ListParagraph"/>
            <w:numPr>
              <w:ilvl w:val="4"/>
              <w:numId w:val="4"/>
            </w:numPr>
            <w:ind w:left="0" w:firstLine="284"/>
            <w:jc w:val="both"/>
          </w:pPr>
        </w:pPrChange>
      </w:pPr>
      <w:del w:id="3051" w:author="DHA" w:date="2010-07-05T21:25:00Z">
        <w:r w:rsidRPr="003D22F6" w:rsidDel="00072ACF">
          <w:rPr>
            <w:rFonts w:ascii="Times New Roman" w:hAnsi="Times New Roman"/>
            <w:color w:val="000000"/>
            <w:sz w:val="26"/>
            <w:szCs w:val="26"/>
          </w:rPr>
          <w:delText>Trạng thái hệ thống sau khi thực hiện Use-case: các thông tin thống kê được hiển thị lên màn hình ở dạng sơ đồ Gantt</w:delText>
        </w:r>
      </w:del>
    </w:p>
    <w:p w:rsidR="006C1EE4" w:rsidRDefault="004A0BCF">
      <w:pPr>
        <w:pStyle w:val="ListParagraph"/>
        <w:numPr>
          <w:ilvl w:val="4"/>
          <w:numId w:val="4"/>
          <w:numberingChange w:id="3052" w:author="DONGTHUY" w:date="2010-07-04T11:47:00Z" w:original="%5:6:4:."/>
        </w:numPr>
        <w:ind w:left="0" w:firstLine="284"/>
        <w:jc w:val="both"/>
        <w:rPr>
          <w:del w:id="3053" w:author="DHA" w:date="2010-07-05T21:25:00Z"/>
          <w:rFonts w:ascii="Times New Roman" w:hAnsi="Times New Roman"/>
          <w:color w:val="000000"/>
          <w:sz w:val="26"/>
          <w:szCs w:val="26"/>
        </w:rPr>
        <w:pPrChange w:id="3054" w:author="DHA" w:date="2010-07-05T21:30:00Z">
          <w:pPr>
            <w:pStyle w:val="ListParagraph"/>
            <w:numPr>
              <w:ilvl w:val="4"/>
              <w:numId w:val="4"/>
            </w:numPr>
            <w:ind w:left="0" w:firstLine="284"/>
            <w:jc w:val="both"/>
          </w:pPr>
        </w:pPrChange>
      </w:pPr>
      <w:del w:id="3055"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056" w:author="DONGTHUY" w:date="2010-07-04T11:47:00Z" w:original="%1:3:0:.%2:3:0:.%3:2:0:.%4:8:0:."/>
        </w:numPr>
        <w:ind w:left="0" w:firstLine="284"/>
        <w:jc w:val="both"/>
        <w:outlineLvl w:val="3"/>
        <w:rPr>
          <w:del w:id="3057" w:author="DHA" w:date="2010-07-05T21:25:00Z"/>
          <w:rFonts w:ascii="Times New Roman" w:hAnsi="Times New Roman"/>
          <w:b/>
          <w:color w:val="000000"/>
          <w:sz w:val="26"/>
          <w:szCs w:val="26"/>
        </w:rPr>
        <w:pPrChange w:id="3058" w:author="DHA" w:date="2010-07-05T21:30:00Z">
          <w:pPr>
            <w:pStyle w:val="ListParagraph"/>
            <w:numPr>
              <w:ilvl w:val="3"/>
              <w:numId w:val="4"/>
            </w:numPr>
            <w:ind w:left="0" w:firstLine="284"/>
            <w:jc w:val="both"/>
            <w:outlineLvl w:val="3"/>
          </w:pPr>
        </w:pPrChange>
      </w:pPr>
      <w:bookmarkStart w:id="3059" w:name="_Toc262558566"/>
      <w:bookmarkStart w:id="3060" w:name="_Toc263796611"/>
      <w:bookmarkStart w:id="3061" w:name="_Toc263797222"/>
      <w:del w:id="3062" w:author="DHA" w:date="2010-07-05T21:25:00Z">
        <w:r w:rsidRPr="0080375C" w:rsidDel="00072ACF">
          <w:rPr>
            <w:rFonts w:ascii="Times New Roman" w:hAnsi="Times New Roman"/>
            <w:b/>
            <w:color w:val="000000"/>
            <w:sz w:val="26"/>
            <w:szCs w:val="26"/>
          </w:rPr>
          <w:delText>Đặc tả Use-case "Xem thông tin  đợt thi dạng sơ đồ Gantt"</w:delText>
        </w:r>
        <w:bookmarkEnd w:id="3059"/>
        <w:bookmarkEnd w:id="3060"/>
        <w:bookmarkEnd w:id="3061"/>
      </w:del>
    </w:p>
    <w:p w:rsidR="006C1EE4" w:rsidRDefault="004A0BCF">
      <w:pPr>
        <w:pStyle w:val="ListParagraph"/>
        <w:numPr>
          <w:ilvl w:val="4"/>
          <w:numId w:val="4"/>
          <w:numberingChange w:id="3063" w:author="DONGTHUY" w:date="2010-07-04T11:47:00Z" w:original="%5:1:4:."/>
        </w:numPr>
        <w:ind w:left="0" w:firstLine="284"/>
        <w:jc w:val="both"/>
        <w:rPr>
          <w:del w:id="3064" w:author="DHA" w:date="2010-07-05T21:25:00Z"/>
          <w:rFonts w:ascii="Times New Roman" w:hAnsi="Times New Roman"/>
          <w:color w:val="000000"/>
          <w:sz w:val="26"/>
          <w:szCs w:val="26"/>
        </w:rPr>
        <w:pPrChange w:id="3065" w:author="DHA" w:date="2010-07-05T21:30:00Z">
          <w:pPr>
            <w:pStyle w:val="ListParagraph"/>
            <w:numPr>
              <w:ilvl w:val="4"/>
              <w:numId w:val="4"/>
            </w:numPr>
            <w:ind w:left="0" w:firstLine="284"/>
            <w:jc w:val="both"/>
          </w:pPr>
        </w:pPrChange>
      </w:pPr>
      <w:del w:id="3066" w:author="DHA" w:date="2010-07-05T21:25:00Z">
        <w:r w:rsidRPr="003D22F6" w:rsidDel="00072ACF">
          <w:rPr>
            <w:rFonts w:ascii="Times New Roman" w:hAnsi="Times New Roman"/>
            <w:color w:val="000000"/>
            <w:sz w:val="26"/>
            <w:szCs w:val="26"/>
          </w:rPr>
          <w:delText>Tóm tắt: Use-case dùng cho quản lý xem thông tin của đợt thi đang thực hiện dưới dạng sơ đồ gantt</w:delText>
        </w:r>
      </w:del>
    </w:p>
    <w:p w:rsidR="006C1EE4" w:rsidRDefault="004A0BCF">
      <w:pPr>
        <w:pStyle w:val="ListParagraph"/>
        <w:numPr>
          <w:ilvl w:val="4"/>
          <w:numId w:val="4"/>
          <w:numberingChange w:id="3067" w:author="DONGTHUY" w:date="2010-07-04T11:47:00Z" w:original="%5:2:4:."/>
        </w:numPr>
        <w:ind w:left="0" w:firstLine="284"/>
        <w:jc w:val="both"/>
        <w:rPr>
          <w:del w:id="3068" w:author="DHA" w:date="2010-07-05T21:25:00Z"/>
          <w:rFonts w:ascii="Times New Roman" w:hAnsi="Times New Roman"/>
          <w:color w:val="000000"/>
          <w:sz w:val="26"/>
          <w:szCs w:val="26"/>
        </w:rPr>
        <w:pPrChange w:id="3069" w:author="DHA" w:date="2010-07-05T21:30:00Z">
          <w:pPr>
            <w:pStyle w:val="ListParagraph"/>
            <w:numPr>
              <w:ilvl w:val="4"/>
              <w:numId w:val="4"/>
            </w:numPr>
            <w:ind w:left="0" w:firstLine="284"/>
            <w:jc w:val="both"/>
          </w:pPr>
        </w:pPrChange>
      </w:pPr>
      <w:del w:id="3070"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071" w:author="DONGTHUY" w:date="2010-07-04T11:47:00Z" w:original=""/>
        </w:numPr>
        <w:ind w:left="0" w:hanging="284"/>
        <w:jc w:val="both"/>
        <w:rPr>
          <w:del w:id="3072" w:author="DHA" w:date="2010-07-05T21:25:00Z"/>
          <w:rFonts w:ascii="Times New Roman" w:hAnsi="Times New Roman"/>
          <w:color w:val="000000"/>
          <w:sz w:val="26"/>
          <w:szCs w:val="26"/>
        </w:rPr>
        <w:pPrChange w:id="3073" w:author="DHA" w:date="2010-07-05T21:30:00Z">
          <w:pPr>
            <w:pStyle w:val="ListParagraph"/>
            <w:numPr>
              <w:ilvl w:val="5"/>
              <w:numId w:val="4"/>
            </w:numPr>
            <w:ind w:left="851" w:hanging="284"/>
            <w:jc w:val="both"/>
          </w:pPr>
        </w:pPrChange>
      </w:pPr>
      <w:del w:id="3074"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1"/>
          <w:numberingChange w:id="3075" w:author="DONGTHUY" w:date="2010-07-04T11:47:00Z" w:original=""/>
        </w:numPr>
        <w:ind w:left="0" w:hanging="283"/>
        <w:jc w:val="both"/>
        <w:rPr>
          <w:del w:id="3076" w:author="DHA" w:date="2010-07-05T21:25:00Z"/>
          <w:rFonts w:ascii="Times New Roman" w:hAnsi="Times New Roman"/>
          <w:color w:val="000000"/>
          <w:sz w:val="26"/>
          <w:szCs w:val="26"/>
        </w:rPr>
        <w:pPrChange w:id="3077" w:author="DHA" w:date="2010-07-05T21:30:00Z">
          <w:pPr>
            <w:pStyle w:val="ListParagraph"/>
            <w:numPr>
              <w:numId w:val="31"/>
            </w:numPr>
            <w:ind w:left="1134" w:hanging="283"/>
            <w:jc w:val="both"/>
          </w:pPr>
        </w:pPrChange>
      </w:pPr>
      <w:del w:id="3078" w:author="DHA" w:date="2010-07-05T21:25:00Z">
        <w:r w:rsidRPr="00F22470" w:rsidDel="00072ACF">
          <w:rPr>
            <w:rFonts w:ascii="Times New Roman" w:hAnsi="Times New Roman"/>
            <w:color w:val="000000"/>
            <w:sz w:val="26"/>
            <w:szCs w:val="26"/>
          </w:rPr>
          <w:delText>Sau khi đăng nhập, màn hình chính hiện ra, Quản lý chọn chức năng Quản lý từ menu chính</w:delText>
        </w:r>
      </w:del>
    </w:p>
    <w:p w:rsidR="006C1EE4" w:rsidRDefault="004A0BCF">
      <w:pPr>
        <w:pStyle w:val="ListParagraph"/>
        <w:numPr>
          <w:ilvl w:val="0"/>
          <w:numId w:val="31"/>
          <w:numberingChange w:id="3079" w:author="DONGTHUY" w:date="2010-07-04T11:47:00Z" w:original=""/>
        </w:numPr>
        <w:ind w:left="0" w:hanging="283"/>
        <w:jc w:val="both"/>
        <w:rPr>
          <w:del w:id="3080" w:author="DHA" w:date="2010-07-05T21:25:00Z"/>
          <w:rFonts w:ascii="Times New Roman" w:hAnsi="Times New Roman"/>
          <w:color w:val="000000"/>
          <w:sz w:val="26"/>
          <w:szCs w:val="26"/>
        </w:rPr>
        <w:pPrChange w:id="3081" w:author="DHA" w:date="2010-07-05T21:30:00Z">
          <w:pPr>
            <w:pStyle w:val="ListParagraph"/>
            <w:numPr>
              <w:numId w:val="31"/>
            </w:numPr>
            <w:ind w:left="1134" w:hanging="283"/>
            <w:jc w:val="both"/>
          </w:pPr>
        </w:pPrChange>
      </w:pPr>
      <w:del w:id="3082" w:author="DHA" w:date="2010-07-05T21:25:00Z">
        <w:r w:rsidRPr="00F22470" w:rsidDel="00072ACF">
          <w:rPr>
            <w:rFonts w:ascii="Times New Roman" w:hAnsi="Times New Roman"/>
            <w:color w:val="000000"/>
            <w:sz w:val="26"/>
            <w:szCs w:val="26"/>
          </w:rPr>
          <w:delText>Hệ thống hiển thị đọc cơ sở dữ liệu và hiển thị danh sách các đợt thi đang được thực hiện</w:delText>
        </w:r>
      </w:del>
    </w:p>
    <w:p w:rsidR="006C1EE4" w:rsidRDefault="004A0BCF">
      <w:pPr>
        <w:pStyle w:val="ListParagraph"/>
        <w:numPr>
          <w:ilvl w:val="0"/>
          <w:numId w:val="31"/>
          <w:numberingChange w:id="3083" w:author="DONGTHUY" w:date="2010-07-04T11:47:00Z" w:original=""/>
        </w:numPr>
        <w:ind w:left="0" w:hanging="283"/>
        <w:jc w:val="both"/>
        <w:rPr>
          <w:del w:id="3084" w:author="DHA" w:date="2010-07-05T21:25:00Z"/>
          <w:rFonts w:ascii="Times New Roman" w:hAnsi="Times New Roman"/>
          <w:color w:val="000000"/>
          <w:sz w:val="26"/>
          <w:szCs w:val="26"/>
          <w:lang w:val="en-US"/>
        </w:rPr>
        <w:pPrChange w:id="3085" w:author="DHA" w:date="2010-07-05T21:30:00Z">
          <w:pPr>
            <w:pStyle w:val="ListParagraph"/>
            <w:numPr>
              <w:numId w:val="31"/>
            </w:numPr>
            <w:ind w:left="1134" w:hanging="283"/>
            <w:jc w:val="both"/>
          </w:pPr>
        </w:pPrChange>
      </w:pPr>
      <w:del w:id="3086" w:author="DHA" w:date="2010-07-05T21:25:00Z">
        <w:r w:rsidRPr="00732338" w:rsidDel="00072ACF">
          <w:rPr>
            <w:rFonts w:ascii="Times New Roman" w:hAnsi="Times New Roman"/>
            <w:color w:val="000000"/>
            <w:sz w:val="26"/>
            <w:szCs w:val="26"/>
            <w:lang w:val="en-US"/>
          </w:rPr>
          <w:delText>Quản lý chọn 1 đợt thi</w:delText>
        </w:r>
      </w:del>
    </w:p>
    <w:p w:rsidR="006C1EE4" w:rsidRDefault="004A0BCF">
      <w:pPr>
        <w:pStyle w:val="ListParagraph"/>
        <w:numPr>
          <w:ilvl w:val="0"/>
          <w:numId w:val="31"/>
          <w:numberingChange w:id="3087" w:author="DONGTHUY" w:date="2010-07-04T11:47:00Z" w:original=""/>
        </w:numPr>
        <w:ind w:left="0" w:hanging="283"/>
        <w:jc w:val="both"/>
        <w:rPr>
          <w:del w:id="3088" w:author="DHA" w:date="2010-07-05T21:25:00Z"/>
          <w:rFonts w:ascii="Times New Roman" w:hAnsi="Times New Roman"/>
          <w:color w:val="000000"/>
          <w:sz w:val="26"/>
          <w:szCs w:val="26"/>
        </w:rPr>
        <w:pPrChange w:id="3089" w:author="DHA" w:date="2010-07-05T21:30:00Z">
          <w:pPr>
            <w:pStyle w:val="ListParagraph"/>
            <w:numPr>
              <w:numId w:val="31"/>
            </w:numPr>
            <w:ind w:left="1134" w:hanging="283"/>
            <w:jc w:val="both"/>
          </w:pPr>
        </w:pPrChange>
      </w:pPr>
      <w:del w:id="3090" w:author="DHA" w:date="2010-07-05T21:25:00Z">
        <w:r w:rsidRPr="00732338" w:rsidDel="00072ACF">
          <w:rPr>
            <w:rFonts w:ascii="Times New Roman" w:hAnsi="Times New Roman"/>
            <w:color w:val="000000"/>
            <w:sz w:val="26"/>
            <w:szCs w:val="26"/>
            <w:lang w:val="en-US"/>
          </w:rPr>
          <w:delText>Hệ thống đọc thông tin của đợt thi tương ứng và vẽ lên màn hình dạng sơ đồ</w:delText>
        </w:r>
        <w:r w:rsidRPr="003D22F6" w:rsidDel="00072ACF">
          <w:rPr>
            <w:rFonts w:ascii="Times New Roman" w:hAnsi="Times New Roman"/>
            <w:color w:val="000000"/>
            <w:sz w:val="26"/>
            <w:szCs w:val="26"/>
          </w:rPr>
          <w:delText xml:space="preserve"> Gantt</w:delText>
        </w:r>
      </w:del>
    </w:p>
    <w:p w:rsidR="006C1EE4" w:rsidRDefault="004A0BCF">
      <w:pPr>
        <w:pStyle w:val="ListParagraph"/>
        <w:numPr>
          <w:ilvl w:val="5"/>
          <w:numId w:val="4"/>
          <w:numberingChange w:id="3091" w:author="DONGTHUY" w:date="2010-07-04T11:47:00Z" w:original=""/>
        </w:numPr>
        <w:ind w:left="0" w:hanging="284"/>
        <w:jc w:val="both"/>
        <w:rPr>
          <w:del w:id="3092" w:author="DHA" w:date="2010-07-05T21:25:00Z"/>
          <w:rFonts w:ascii="Times New Roman" w:hAnsi="Times New Roman"/>
          <w:color w:val="000000"/>
          <w:sz w:val="26"/>
          <w:szCs w:val="26"/>
        </w:rPr>
        <w:pPrChange w:id="3093" w:author="DHA" w:date="2010-07-05T21:30:00Z">
          <w:pPr>
            <w:pStyle w:val="ListParagraph"/>
            <w:numPr>
              <w:ilvl w:val="5"/>
              <w:numId w:val="4"/>
            </w:numPr>
            <w:ind w:left="851" w:hanging="284"/>
            <w:jc w:val="both"/>
          </w:pPr>
        </w:pPrChange>
      </w:pPr>
      <w:del w:id="3094"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095" w:author="DONGTHUY" w:date="2010-07-04T11:47:00Z" w:original="%5:3:4:."/>
        </w:numPr>
        <w:ind w:left="0" w:firstLine="284"/>
        <w:jc w:val="both"/>
        <w:rPr>
          <w:del w:id="3096" w:author="DHA" w:date="2010-07-05T21:25:00Z"/>
          <w:rFonts w:ascii="Times New Roman" w:hAnsi="Times New Roman"/>
          <w:color w:val="000000"/>
          <w:sz w:val="26"/>
          <w:szCs w:val="26"/>
        </w:rPr>
        <w:pPrChange w:id="3097" w:author="DHA" w:date="2010-07-05T21:30:00Z">
          <w:pPr>
            <w:pStyle w:val="ListParagraph"/>
            <w:numPr>
              <w:ilvl w:val="4"/>
              <w:numId w:val="4"/>
            </w:numPr>
            <w:ind w:left="0" w:firstLine="284"/>
            <w:jc w:val="both"/>
          </w:pPr>
        </w:pPrChange>
      </w:pPr>
      <w:del w:id="3098"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099" w:author="DONGTHUY" w:date="2010-07-04T11:47:00Z" w:original="%5:4:4:."/>
        </w:numPr>
        <w:ind w:left="0" w:firstLine="284"/>
        <w:jc w:val="both"/>
        <w:rPr>
          <w:del w:id="3100" w:author="DHA" w:date="2010-07-05T21:25:00Z"/>
          <w:rFonts w:ascii="Times New Roman" w:hAnsi="Times New Roman"/>
          <w:color w:val="000000"/>
          <w:sz w:val="26"/>
          <w:szCs w:val="26"/>
        </w:rPr>
        <w:pPrChange w:id="3101" w:author="DHA" w:date="2010-07-05T21:30:00Z">
          <w:pPr>
            <w:pStyle w:val="ListParagraph"/>
            <w:numPr>
              <w:ilvl w:val="4"/>
              <w:numId w:val="4"/>
            </w:numPr>
            <w:ind w:left="0" w:firstLine="284"/>
            <w:jc w:val="both"/>
          </w:pPr>
        </w:pPrChange>
      </w:pPr>
      <w:del w:id="3102"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103" w:author="DONGTHUY" w:date="2010-07-04T11:47:00Z" w:original="%5:5:4:."/>
        </w:numPr>
        <w:ind w:left="0" w:firstLine="284"/>
        <w:jc w:val="both"/>
        <w:rPr>
          <w:del w:id="3104" w:author="DHA" w:date="2010-07-05T21:25:00Z"/>
          <w:rFonts w:ascii="Times New Roman" w:hAnsi="Times New Roman"/>
          <w:color w:val="000000"/>
          <w:sz w:val="26"/>
          <w:szCs w:val="26"/>
        </w:rPr>
        <w:pPrChange w:id="3105" w:author="DHA" w:date="2010-07-05T21:30:00Z">
          <w:pPr>
            <w:pStyle w:val="ListParagraph"/>
            <w:numPr>
              <w:ilvl w:val="4"/>
              <w:numId w:val="4"/>
            </w:numPr>
            <w:ind w:left="0" w:firstLine="284"/>
            <w:jc w:val="both"/>
          </w:pPr>
        </w:pPrChange>
      </w:pPr>
      <w:del w:id="3106" w:author="DHA" w:date="2010-07-05T21:25:00Z">
        <w:r w:rsidRPr="003D22F6" w:rsidDel="00072ACF">
          <w:rPr>
            <w:rFonts w:ascii="Times New Roman" w:hAnsi="Times New Roman"/>
            <w:color w:val="000000"/>
            <w:sz w:val="26"/>
            <w:szCs w:val="26"/>
          </w:rPr>
          <w:delText>Trạng thái hệ thống sau khi thực hiện Use-case: các thông tin tương ứng của đợt thi được chọn được hiển thị lên màn hình ở dạng sơ đồ Gantt</w:delText>
        </w:r>
      </w:del>
    </w:p>
    <w:p w:rsidR="006C1EE4" w:rsidRDefault="004A0BCF">
      <w:pPr>
        <w:pStyle w:val="ListParagraph"/>
        <w:numPr>
          <w:ilvl w:val="4"/>
          <w:numId w:val="4"/>
          <w:numberingChange w:id="3107" w:author="DONGTHUY" w:date="2010-07-04T11:47:00Z" w:original="%5:6:4:."/>
        </w:numPr>
        <w:ind w:left="0" w:firstLine="284"/>
        <w:jc w:val="both"/>
        <w:rPr>
          <w:del w:id="3108" w:author="DHA" w:date="2010-07-05T21:25:00Z"/>
          <w:rFonts w:ascii="Times New Roman" w:hAnsi="Times New Roman"/>
          <w:color w:val="000000"/>
          <w:sz w:val="26"/>
          <w:szCs w:val="26"/>
        </w:rPr>
        <w:pPrChange w:id="3109" w:author="DHA" w:date="2010-07-05T21:30:00Z">
          <w:pPr>
            <w:pStyle w:val="ListParagraph"/>
            <w:numPr>
              <w:ilvl w:val="4"/>
              <w:numId w:val="4"/>
            </w:numPr>
            <w:ind w:left="0" w:firstLine="284"/>
            <w:jc w:val="both"/>
          </w:pPr>
        </w:pPrChange>
      </w:pPr>
      <w:del w:id="3110"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111" w:author="DONGTHUY" w:date="2010-07-04T11:47:00Z" w:original="%1:3:0:.%2:3:0:.%3:2:0:.%4:9:0:."/>
        </w:numPr>
        <w:ind w:left="0" w:firstLine="284"/>
        <w:jc w:val="both"/>
        <w:outlineLvl w:val="3"/>
        <w:rPr>
          <w:del w:id="3112" w:author="DHA" w:date="2010-07-05T21:25:00Z"/>
          <w:rFonts w:ascii="Times New Roman" w:hAnsi="Times New Roman"/>
          <w:b/>
          <w:color w:val="000000"/>
          <w:sz w:val="26"/>
          <w:szCs w:val="26"/>
        </w:rPr>
        <w:pPrChange w:id="3113" w:author="DHA" w:date="2010-07-05T21:30:00Z">
          <w:pPr>
            <w:pStyle w:val="ListParagraph"/>
            <w:numPr>
              <w:ilvl w:val="3"/>
              <w:numId w:val="4"/>
            </w:numPr>
            <w:ind w:left="0" w:firstLine="284"/>
            <w:jc w:val="both"/>
            <w:outlineLvl w:val="3"/>
          </w:pPr>
        </w:pPrChange>
      </w:pPr>
      <w:bookmarkStart w:id="3114" w:name="_Toc262558567"/>
      <w:bookmarkStart w:id="3115" w:name="_Toc263796612"/>
      <w:bookmarkStart w:id="3116" w:name="_Toc263797223"/>
      <w:del w:id="3117" w:author="DHA" w:date="2010-07-05T21:25:00Z">
        <w:r w:rsidRPr="00972B54" w:rsidDel="00072ACF">
          <w:rPr>
            <w:rFonts w:ascii="Times New Roman" w:hAnsi="Times New Roman"/>
            <w:b/>
            <w:color w:val="000000"/>
            <w:sz w:val="26"/>
            <w:szCs w:val="26"/>
          </w:rPr>
          <w:delText>Đặc tả Use-case "Phân công Nhân viên theo đợt thi"</w:delText>
        </w:r>
        <w:bookmarkEnd w:id="3114"/>
        <w:bookmarkEnd w:id="3115"/>
        <w:bookmarkEnd w:id="3116"/>
      </w:del>
    </w:p>
    <w:p w:rsidR="006C1EE4" w:rsidRDefault="004A0BCF">
      <w:pPr>
        <w:pStyle w:val="ListParagraph"/>
        <w:numPr>
          <w:ilvl w:val="4"/>
          <w:numId w:val="4"/>
          <w:numberingChange w:id="3118" w:author="DONGTHUY" w:date="2010-07-04T11:47:00Z" w:original="%5:1:4:."/>
        </w:numPr>
        <w:ind w:left="0" w:firstLine="284"/>
        <w:jc w:val="both"/>
        <w:rPr>
          <w:del w:id="3119" w:author="DHA" w:date="2010-07-05T21:25:00Z"/>
          <w:rFonts w:ascii="Times New Roman" w:hAnsi="Times New Roman"/>
          <w:color w:val="000000"/>
          <w:sz w:val="26"/>
          <w:szCs w:val="26"/>
        </w:rPr>
        <w:pPrChange w:id="3120" w:author="DHA" w:date="2010-07-05T21:30:00Z">
          <w:pPr>
            <w:pStyle w:val="ListParagraph"/>
            <w:numPr>
              <w:ilvl w:val="4"/>
              <w:numId w:val="4"/>
            </w:numPr>
            <w:ind w:left="0" w:firstLine="284"/>
            <w:jc w:val="both"/>
          </w:pPr>
        </w:pPrChange>
      </w:pPr>
      <w:del w:id="3121"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trên 1 đợt thi cụ thể</w:delText>
        </w:r>
      </w:del>
    </w:p>
    <w:p w:rsidR="006C1EE4" w:rsidRDefault="004A0BCF">
      <w:pPr>
        <w:pStyle w:val="ListParagraph"/>
        <w:numPr>
          <w:ilvl w:val="4"/>
          <w:numId w:val="4"/>
          <w:numberingChange w:id="3122" w:author="DONGTHUY" w:date="2010-07-04T11:47:00Z" w:original="%5:2:4:."/>
        </w:numPr>
        <w:ind w:left="0" w:firstLine="284"/>
        <w:jc w:val="both"/>
        <w:rPr>
          <w:del w:id="3123" w:author="DHA" w:date="2010-07-05T21:25:00Z"/>
          <w:rFonts w:ascii="Times New Roman" w:hAnsi="Times New Roman"/>
          <w:color w:val="000000"/>
          <w:sz w:val="26"/>
          <w:szCs w:val="26"/>
        </w:rPr>
        <w:pPrChange w:id="3124" w:author="DHA" w:date="2010-07-05T21:30:00Z">
          <w:pPr>
            <w:pStyle w:val="ListParagraph"/>
            <w:numPr>
              <w:ilvl w:val="4"/>
              <w:numId w:val="4"/>
            </w:numPr>
            <w:ind w:left="0" w:firstLine="284"/>
            <w:jc w:val="both"/>
          </w:pPr>
        </w:pPrChange>
      </w:pPr>
      <w:del w:id="3125"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126" w:author="DONGTHUY" w:date="2010-07-04T11:47:00Z" w:original=""/>
        </w:numPr>
        <w:ind w:left="0" w:hanging="284"/>
        <w:jc w:val="both"/>
        <w:rPr>
          <w:del w:id="3127" w:author="DHA" w:date="2010-07-05T21:25:00Z"/>
          <w:rFonts w:ascii="Times New Roman" w:hAnsi="Times New Roman"/>
          <w:color w:val="000000"/>
          <w:sz w:val="26"/>
          <w:szCs w:val="26"/>
        </w:rPr>
        <w:pPrChange w:id="3128" w:author="DHA" w:date="2010-07-05T21:30:00Z">
          <w:pPr>
            <w:pStyle w:val="ListParagraph"/>
            <w:numPr>
              <w:ilvl w:val="5"/>
              <w:numId w:val="4"/>
            </w:numPr>
            <w:ind w:left="851" w:hanging="284"/>
            <w:jc w:val="both"/>
          </w:pPr>
        </w:pPrChange>
      </w:pPr>
      <w:del w:id="3129"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2"/>
          <w:numberingChange w:id="3130" w:author="DONGTHUY" w:date="2010-07-04T11:47:00Z" w:original=""/>
        </w:numPr>
        <w:ind w:left="0" w:hanging="283"/>
        <w:jc w:val="both"/>
        <w:rPr>
          <w:del w:id="3131" w:author="DHA" w:date="2010-07-05T21:25:00Z"/>
          <w:rFonts w:ascii="Times New Roman" w:hAnsi="Times New Roman"/>
          <w:color w:val="000000"/>
          <w:sz w:val="26"/>
          <w:szCs w:val="26"/>
        </w:rPr>
        <w:pPrChange w:id="3132" w:author="DHA" w:date="2010-07-05T21:30:00Z">
          <w:pPr>
            <w:pStyle w:val="ListParagraph"/>
            <w:numPr>
              <w:numId w:val="32"/>
            </w:numPr>
            <w:ind w:left="1134" w:hanging="283"/>
            <w:jc w:val="both"/>
          </w:pPr>
        </w:pPrChange>
      </w:pPr>
      <w:del w:id="3133" w:author="DHA" w:date="2010-07-05T21:25:00Z">
        <w:r w:rsidRPr="00F22470" w:rsidDel="00072ACF">
          <w:rPr>
            <w:rFonts w:ascii="Times New Roman" w:hAnsi="Times New Roman"/>
            <w:color w:val="000000"/>
            <w:sz w:val="26"/>
            <w:szCs w:val="26"/>
          </w:rPr>
          <w:delText>Sau khi màn hình chính hiện ra, Quản lý chọn chức năng phân công đợt thi từ menu chính</w:delText>
        </w:r>
      </w:del>
    </w:p>
    <w:p w:rsidR="006C1EE4" w:rsidRDefault="004A0BCF">
      <w:pPr>
        <w:pStyle w:val="ListParagraph"/>
        <w:numPr>
          <w:ilvl w:val="0"/>
          <w:numId w:val="32"/>
          <w:numberingChange w:id="3134" w:author="DONGTHUY" w:date="2010-07-04T11:47:00Z" w:original=""/>
        </w:numPr>
        <w:ind w:left="0" w:hanging="283"/>
        <w:jc w:val="both"/>
        <w:rPr>
          <w:del w:id="3135" w:author="DHA" w:date="2010-07-05T21:25:00Z"/>
          <w:rFonts w:ascii="Times New Roman" w:hAnsi="Times New Roman"/>
          <w:color w:val="000000"/>
          <w:sz w:val="26"/>
          <w:szCs w:val="26"/>
        </w:rPr>
        <w:pPrChange w:id="3136" w:author="DHA" w:date="2010-07-05T21:30:00Z">
          <w:pPr>
            <w:pStyle w:val="ListParagraph"/>
            <w:numPr>
              <w:numId w:val="32"/>
            </w:numPr>
            <w:ind w:left="1134" w:hanging="283"/>
            <w:jc w:val="both"/>
          </w:pPr>
        </w:pPrChange>
      </w:pPr>
      <w:del w:id="3137" w:author="DHA" w:date="2010-07-05T21:25:00Z">
        <w:r w:rsidRPr="00F22470" w:rsidDel="00072ACF">
          <w:rPr>
            <w:rFonts w:ascii="Times New Roman" w:hAnsi="Times New Roman"/>
            <w:color w:val="000000"/>
            <w:sz w:val="26"/>
            <w:szCs w:val="26"/>
          </w:rPr>
          <w:delText>Hệ thống đọc cơ sở dữ liệu và hiển thị danh sách các đợt thi chưa được thực hiện trên màn hình</w:delText>
        </w:r>
      </w:del>
    </w:p>
    <w:p w:rsidR="006C1EE4" w:rsidRDefault="004A0BCF">
      <w:pPr>
        <w:pStyle w:val="ListParagraph"/>
        <w:numPr>
          <w:ilvl w:val="0"/>
          <w:numId w:val="32"/>
          <w:numberingChange w:id="3138" w:author="DONGTHUY" w:date="2010-07-04T11:47:00Z" w:original=""/>
        </w:numPr>
        <w:ind w:left="0" w:hanging="283"/>
        <w:jc w:val="both"/>
        <w:rPr>
          <w:del w:id="3139" w:author="DHA" w:date="2010-07-05T21:25:00Z"/>
          <w:rFonts w:ascii="Times New Roman" w:hAnsi="Times New Roman"/>
          <w:color w:val="000000"/>
          <w:sz w:val="26"/>
          <w:szCs w:val="26"/>
        </w:rPr>
        <w:pPrChange w:id="3140" w:author="DHA" w:date="2010-07-05T21:30:00Z">
          <w:pPr>
            <w:pStyle w:val="ListParagraph"/>
            <w:numPr>
              <w:numId w:val="32"/>
            </w:numPr>
            <w:ind w:left="1134" w:hanging="283"/>
            <w:jc w:val="both"/>
          </w:pPr>
        </w:pPrChange>
      </w:pPr>
      <w:del w:id="3141" w:author="DHA" w:date="2010-07-05T21:25:00Z">
        <w:r w:rsidRPr="00F22470" w:rsidDel="00072ACF">
          <w:rPr>
            <w:rFonts w:ascii="Times New Roman" w:hAnsi="Times New Roman"/>
            <w:color w:val="000000"/>
            <w:sz w:val="26"/>
            <w:szCs w:val="26"/>
          </w:rPr>
          <w:delText>Hệ thống tiếp tục đọc cơ sở dự liệu và hiển thị lên màn hình danh sách các Nhân Viên trên hệ thống</w:delText>
        </w:r>
      </w:del>
    </w:p>
    <w:p w:rsidR="006C1EE4" w:rsidRDefault="004A0BCF">
      <w:pPr>
        <w:pStyle w:val="ListParagraph"/>
        <w:numPr>
          <w:ilvl w:val="0"/>
          <w:numId w:val="32"/>
          <w:numberingChange w:id="3142" w:author="DONGTHUY" w:date="2010-07-04T11:47:00Z" w:original=""/>
        </w:numPr>
        <w:ind w:left="0" w:hanging="283"/>
        <w:jc w:val="both"/>
        <w:rPr>
          <w:del w:id="3143" w:author="DHA" w:date="2010-07-05T21:25:00Z"/>
          <w:rFonts w:ascii="Times New Roman" w:hAnsi="Times New Roman"/>
          <w:color w:val="000000"/>
          <w:sz w:val="26"/>
          <w:szCs w:val="26"/>
        </w:rPr>
        <w:pPrChange w:id="3144" w:author="DHA" w:date="2010-07-05T21:30:00Z">
          <w:pPr>
            <w:pStyle w:val="ListParagraph"/>
            <w:numPr>
              <w:numId w:val="32"/>
            </w:numPr>
            <w:ind w:left="1134" w:hanging="283"/>
            <w:jc w:val="both"/>
          </w:pPr>
        </w:pPrChange>
      </w:pPr>
      <w:del w:id="3145" w:author="DHA" w:date="2010-07-05T21:25:00Z">
        <w:r w:rsidRPr="00F22470" w:rsidDel="00072ACF">
          <w:rPr>
            <w:rFonts w:ascii="Times New Roman" w:hAnsi="Times New Roman"/>
            <w:color w:val="000000"/>
            <w:sz w:val="26"/>
            <w:szCs w:val="26"/>
          </w:rPr>
          <w:delText>Quản lý chọn một đợt thi bất kì</w:delText>
        </w:r>
      </w:del>
    </w:p>
    <w:p w:rsidR="006C1EE4" w:rsidRDefault="004A0BCF">
      <w:pPr>
        <w:pStyle w:val="ListParagraph"/>
        <w:numPr>
          <w:ilvl w:val="0"/>
          <w:numId w:val="32"/>
          <w:numberingChange w:id="3146" w:author="DONGTHUY" w:date="2010-07-04T11:47:00Z" w:original=""/>
        </w:numPr>
        <w:ind w:left="0" w:hanging="283"/>
        <w:jc w:val="both"/>
        <w:rPr>
          <w:del w:id="3147" w:author="DHA" w:date="2010-07-05T21:25:00Z"/>
          <w:rFonts w:ascii="Times New Roman" w:hAnsi="Times New Roman"/>
          <w:color w:val="000000"/>
          <w:sz w:val="26"/>
          <w:szCs w:val="26"/>
        </w:rPr>
        <w:pPrChange w:id="3148" w:author="DHA" w:date="2010-07-05T21:30:00Z">
          <w:pPr>
            <w:pStyle w:val="ListParagraph"/>
            <w:numPr>
              <w:numId w:val="32"/>
            </w:numPr>
            <w:ind w:left="1134" w:hanging="283"/>
            <w:jc w:val="both"/>
          </w:pPr>
        </w:pPrChange>
      </w:pPr>
      <w:del w:id="3149" w:author="DHA" w:date="2010-07-05T21:25:00Z">
        <w:r w:rsidRPr="00F22470" w:rsidDel="00072ACF">
          <w:rPr>
            <w:rFonts w:ascii="Times New Roman" w:hAnsi="Times New Roman"/>
            <w:color w:val="000000"/>
            <w:sz w:val="26"/>
            <w:szCs w:val="26"/>
          </w:rPr>
          <w:delText>Hệ thống hiển thị lên màn hình đợt thi đó dưới dạng sơ đồ luồng công việc với các phân công đã quy định từ trước</w:delText>
        </w:r>
      </w:del>
    </w:p>
    <w:p w:rsidR="006C1EE4" w:rsidRDefault="004A0BCF">
      <w:pPr>
        <w:pStyle w:val="ListParagraph"/>
        <w:numPr>
          <w:ilvl w:val="0"/>
          <w:numId w:val="32"/>
          <w:numberingChange w:id="3150" w:author="DONGTHUY" w:date="2010-07-04T11:47:00Z" w:original=""/>
        </w:numPr>
        <w:ind w:left="0" w:hanging="283"/>
        <w:jc w:val="both"/>
        <w:rPr>
          <w:del w:id="3151" w:author="DHA" w:date="2010-07-05T21:25:00Z"/>
          <w:rFonts w:ascii="Times New Roman" w:hAnsi="Times New Roman"/>
          <w:color w:val="000000"/>
          <w:sz w:val="26"/>
          <w:szCs w:val="26"/>
        </w:rPr>
        <w:pPrChange w:id="3152" w:author="DHA" w:date="2010-07-05T21:30:00Z">
          <w:pPr>
            <w:pStyle w:val="ListParagraph"/>
            <w:numPr>
              <w:numId w:val="32"/>
            </w:numPr>
            <w:ind w:left="1134" w:hanging="283"/>
            <w:jc w:val="both"/>
          </w:pPr>
        </w:pPrChange>
      </w:pPr>
      <w:del w:id="3153" w:author="DHA" w:date="2010-07-05T21:25:00Z">
        <w:r w:rsidRPr="00F22470" w:rsidDel="00072ACF">
          <w:rPr>
            <w:rFonts w:ascii="Times New Roman" w:hAnsi="Times New Roman"/>
            <w:color w:val="000000"/>
            <w:sz w:val="26"/>
            <w:szCs w:val="26"/>
          </w:rPr>
          <w:delText>Quản lý chọn nhân viên và kéo thả vào các công đoạn  có thay đổi phân công tương ứng trên sơ đồ</w:delText>
        </w:r>
      </w:del>
    </w:p>
    <w:p w:rsidR="006C1EE4" w:rsidRDefault="004A0BCF">
      <w:pPr>
        <w:pStyle w:val="ListParagraph"/>
        <w:numPr>
          <w:ilvl w:val="0"/>
          <w:numId w:val="32"/>
          <w:numberingChange w:id="3154" w:author="DONGTHUY" w:date="2010-07-04T11:47:00Z" w:original=""/>
        </w:numPr>
        <w:ind w:left="0" w:hanging="283"/>
        <w:jc w:val="both"/>
        <w:rPr>
          <w:del w:id="3155" w:author="DHA" w:date="2010-07-05T21:25:00Z"/>
          <w:rFonts w:ascii="Times New Roman" w:hAnsi="Times New Roman"/>
          <w:color w:val="000000"/>
          <w:sz w:val="26"/>
          <w:szCs w:val="26"/>
          <w:lang w:val="en-US"/>
        </w:rPr>
        <w:pPrChange w:id="3156" w:author="DHA" w:date="2010-07-05T21:30:00Z">
          <w:pPr>
            <w:pStyle w:val="ListParagraph"/>
            <w:numPr>
              <w:numId w:val="32"/>
            </w:numPr>
            <w:ind w:left="1134" w:hanging="283"/>
            <w:jc w:val="both"/>
          </w:pPr>
        </w:pPrChange>
      </w:pPr>
      <w:del w:id="3157" w:author="DHA" w:date="2010-07-05T21:25:00Z">
        <w:r w:rsidRPr="00732338" w:rsidDel="00072ACF">
          <w:rPr>
            <w:rFonts w:ascii="Times New Roman" w:hAnsi="Times New Roman"/>
            <w:color w:val="000000"/>
            <w:sz w:val="26"/>
            <w:szCs w:val="26"/>
            <w:lang w:val="en-US"/>
          </w:rPr>
          <w:delText>Hệ thống ghi nhận</w:delText>
        </w:r>
      </w:del>
    </w:p>
    <w:p w:rsidR="006C1EE4" w:rsidRDefault="004A0BCF">
      <w:pPr>
        <w:pStyle w:val="ListParagraph"/>
        <w:numPr>
          <w:ilvl w:val="0"/>
          <w:numId w:val="32"/>
          <w:numberingChange w:id="3158" w:author="DONGTHUY" w:date="2010-07-04T11:47:00Z" w:original=""/>
        </w:numPr>
        <w:ind w:left="0" w:hanging="283"/>
        <w:jc w:val="both"/>
        <w:rPr>
          <w:del w:id="3159" w:author="DHA" w:date="2010-07-05T21:25:00Z"/>
          <w:rFonts w:ascii="Times New Roman" w:hAnsi="Times New Roman"/>
          <w:color w:val="000000"/>
          <w:sz w:val="26"/>
          <w:szCs w:val="26"/>
          <w:lang w:val="en-US"/>
        </w:rPr>
        <w:pPrChange w:id="3160" w:author="DHA" w:date="2010-07-05T21:30:00Z">
          <w:pPr>
            <w:pStyle w:val="ListParagraph"/>
            <w:numPr>
              <w:numId w:val="32"/>
            </w:numPr>
            <w:ind w:left="1134" w:hanging="283"/>
            <w:jc w:val="both"/>
          </w:pPr>
        </w:pPrChange>
      </w:pPr>
      <w:del w:id="3161" w:author="DHA" w:date="2010-07-05T21:25:00Z">
        <w:r w:rsidRPr="00732338" w:rsidDel="00072ACF">
          <w:rPr>
            <w:rFonts w:ascii="Times New Roman" w:hAnsi="Times New Roman"/>
            <w:color w:val="000000"/>
            <w:sz w:val="26"/>
            <w:szCs w:val="26"/>
            <w:lang w:val="en-US"/>
          </w:rPr>
          <w:delText xml:space="preserve">Quản lý chọn lưu </w:delText>
        </w:r>
      </w:del>
    </w:p>
    <w:p w:rsidR="006C1EE4" w:rsidRDefault="004A0BCF">
      <w:pPr>
        <w:pStyle w:val="ListParagraph"/>
        <w:numPr>
          <w:ilvl w:val="0"/>
          <w:numId w:val="32"/>
          <w:numberingChange w:id="3162" w:author="DONGTHUY" w:date="2010-07-04T11:47:00Z" w:original=""/>
        </w:numPr>
        <w:ind w:left="0" w:hanging="283"/>
        <w:jc w:val="both"/>
        <w:rPr>
          <w:del w:id="3163" w:author="DHA" w:date="2010-07-05T21:25:00Z"/>
          <w:rFonts w:ascii="Times New Roman" w:hAnsi="Times New Roman"/>
          <w:color w:val="000000"/>
          <w:sz w:val="26"/>
          <w:szCs w:val="26"/>
        </w:rPr>
        <w:pPrChange w:id="3164" w:author="DHA" w:date="2010-07-05T21:30:00Z">
          <w:pPr>
            <w:pStyle w:val="ListParagraph"/>
            <w:numPr>
              <w:numId w:val="32"/>
            </w:numPr>
            <w:ind w:left="1134" w:hanging="283"/>
            <w:jc w:val="both"/>
          </w:pPr>
        </w:pPrChange>
      </w:pPr>
      <w:del w:id="3165"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166" w:author="DONGTHUY" w:date="2010-07-04T11:47:00Z" w:original=""/>
        </w:numPr>
        <w:ind w:left="0" w:hanging="284"/>
        <w:jc w:val="both"/>
        <w:rPr>
          <w:del w:id="3167" w:author="DHA" w:date="2010-07-05T21:25:00Z"/>
          <w:rFonts w:ascii="Times New Roman" w:hAnsi="Times New Roman"/>
          <w:color w:val="000000"/>
          <w:sz w:val="26"/>
          <w:szCs w:val="26"/>
        </w:rPr>
        <w:pPrChange w:id="3168" w:author="DHA" w:date="2010-07-05T21:30:00Z">
          <w:pPr>
            <w:pStyle w:val="ListParagraph"/>
            <w:numPr>
              <w:ilvl w:val="5"/>
              <w:numId w:val="4"/>
            </w:numPr>
            <w:ind w:left="851" w:hanging="284"/>
            <w:jc w:val="both"/>
          </w:pPr>
        </w:pPrChange>
      </w:pPr>
      <w:del w:id="3169"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170" w:author="DONGTHUY" w:date="2010-07-04T11:47:00Z" w:original="%5:3:4:."/>
        </w:numPr>
        <w:ind w:left="0" w:firstLine="284"/>
        <w:jc w:val="both"/>
        <w:rPr>
          <w:del w:id="3171" w:author="DHA" w:date="2010-07-05T21:25:00Z"/>
          <w:rFonts w:ascii="Times New Roman" w:hAnsi="Times New Roman"/>
          <w:color w:val="000000"/>
          <w:sz w:val="26"/>
          <w:szCs w:val="26"/>
        </w:rPr>
        <w:pPrChange w:id="3172" w:author="DHA" w:date="2010-07-05T21:30:00Z">
          <w:pPr>
            <w:pStyle w:val="ListParagraph"/>
            <w:numPr>
              <w:ilvl w:val="4"/>
              <w:numId w:val="4"/>
            </w:numPr>
            <w:ind w:left="0" w:firstLine="284"/>
            <w:jc w:val="both"/>
          </w:pPr>
        </w:pPrChange>
      </w:pPr>
      <w:del w:id="3173"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174" w:author="DONGTHUY" w:date="2010-07-04T11:47:00Z" w:original="%5:4:4:."/>
        </w:numPr>
        <w:ind w:left="0" w:firstLine="284"/>
        <w:jc w:val="both"/>
        <w:rPr>
          <w:del w:id="3175" w:author="DHA" w:date="2010-07-05T21:25:00Z"/>
          <w:rFonts w:ascii="Times New Roman" w:hAnsi="Times New Roman"/>
          <w:color w:val="000000"/>
          <w:sz w:val="26"/>
          <w:szCs w:val="26"/>
        </w:rPr>
        <w:pPrChange w:id="3176" w:author="DHA" w:date="2010-07-05T21:30:00Z">
          <w:pPr>
            <w:pStyle w:val="ListParagraph"/>
            <w:numPr>
              <w:ilvl w:val="4"/>
              <w:numId w:val="4"/>
            </w:numPr>
            <w:ind w:left="0" w:firstLine="284"/>
            <w:jc w:val="both"/>
          </w:pPr>
        </w:pPrChange>
      </w:pPr>
      <w:del w:id="3177"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178" w:author="DONGTHUY" w:date="2010-07-04T11:47:00Z" w:original="%5:5:4:."/>
        </w:numPr>
        <w:ind w:left="0" w:firstLine="284"/>
        <w:jc w:val="both"/>
        <w:rPr>
          <w:del w:id="3179" w:author="DHA" w:date="2010-07-05T21:25:00Z"/>
          <w:rFonts w:ascii="Times New Roman" w:hAnsi="Times New Roman"/>
          <w:color w:val="000000"/>
          <w:sz w:val="26"/>
          <w:szCs w:val="26"/>
        </w:rPr>
        <w:pPrChange w:id="3180" w:author="DHA" w:date="2010-07-05T21:30:00Z">
          <w:pPr>
            <w:pStyle w:val="ListParagraph"/>
            <w:numPr>
              <w:ilvl w:val="4"/>
              <w:numId w:val="4"/>
            </w:numPr>
            <w:ind w:left="0" w:firstLine="284"/>
            <w:jc w:val="both"/>
          </w:pPr>
        </w:pPrChange>
      </w:pPr>
      <w:del w:id="3181"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6C1EE4" w:rsidRDefault="004A0BCF">
      <w:pPr>
        <w:pStyle w:val="ListParagraph"/>
        <w:numPr>
          <w:ilvl w:val="4"/>
          <w:numId w:val="4"/>
          <w:numberingChange w:id="3182" w:author="DONGTHUY" w:date="2010-07-04T11:47:00Z" w:original="%5:6:4:."/>
        </w:numPr>
        <w:ind w:left="0" w:firstLine="284"/>
        <w:jc w:val="both"/>
        <w:rPr>
          <w:del w:id="3183" w:author="DHA" w:date="2010-07-05T21:25:00Z"/>
          <w:rFonts w:ascii="Times New Roman" w:hAnsi="Times New Roman"/>
          <w:color w:val="000000"/>
          <w:sz w:val="26"/>
          <w:szCs w:val="26"/>
        </w:rPr>
        <w:pPrChange w:id="3184" w:author="DHA" w:date="2010-07-05T21:30:00Z">
          <w:pPr>
            <w:pStyle w:val="ListParagraph"/>
            <w:numPr>
              <w:ilvl w:val="4"/>
              <w:numId w:val="4"/>
            </w:numPr>
            <w:ind w:left="0" w:firstLine="284"/>
            <w:jc w:val="both"/>
          </w:pPr>
        </w:pPrChange>
      </w:pPr>
      <w:del w:id="3185"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186" w:author="DONGTHUY" w:date="2010-07-04T11:47:00Z" w:original="%1:3:0:.%2:3:0:.%3:2:0:.%4:10:0:."/>
        </w:numPr>
        <w:ind w:left="0" w:firstLine="284"/>
        <w:jc w:val="both"/>
        <w:outlineLvl w:val="3"/>
        <w:rPr>
          <w:del w:id="3187" w:author="DHA" w:date="2010-07-05T21:25:00Z"/>
          <w:rFonts w:ascii="Times New Roman" w:hAnsi="Times New Roman"/>
          <w:b/>
          <w:color w:val="000000"/>
          <w:sz w:val="26"/>
          <w:szCs w:val="26"/>
        </w:rPr>
        <w:pPrChange w:id="3188" w:author="DHA" w:date="2010-07-05T21:30:00Z">
          <w:pPr>
            <w:pStyle w:val="ListParagraph"/>
            <w:numPr>
              <w:ilvl w:val="3"/>
              <w:numId w:val="4"/>
            </w:numPr>
            <w:ind w:left="0" w:firstLine="284"/>
            <w:jc w:val="both"/>
            <w:outlineLvl w:val="3"/>
          </w:pPr>
        </w:pPrChange>
      </w:pPr>
      <w:bookmarkStart w:id="3189" w:name="_Toc262558568"/>
      <w:bookmarkStart w:id="3190" w:name="_Toc263796613"/>
      <w:bookmarkStart w:id="3191" w:name="_Toc263797224"/>
      <w:del w:id="3192" w:author="DHA" w:date="2010-07-05T21:25:00Z">
        <w:r w:rsidRPr="00A712F9" w:rsidDel="00072ACF">
          <w:rPr>
            <w:rFonts w:ascii="Times New Roman" w:hAnsi="Times New Roman"/>
            <w:b/>
            <w:color w:val="000000"/>
            <w:sz w:val="26"/>
            <w:szCs w:val="26"/>
          </w:rPr>
          <w:delText>Đặc tả Use-case "Phân công Nhân viên theo kì"</w:delText>
        </w:r>
        <w:bookmarkEnd w:id="3189"/>
        <w:bookmarkEnd w:id="3190"/>
        <w:bookmarkEnd w:id="3191"/>
      </w:del>
    </w:p>
    <w:p w:rsidR="006C1EE4" w:rsidRDefault="004A0BCF">
      <w:pPr>
        <w:pStyle w:val="ListParagraph"/>
        <w:numPr>
          <w:ilvl w:val="4"/>
          <w:numId w:val="4"/>
          <w:numberingChange w:id="3193" w:author="DONGTHUY" w:date="2010-07-04T11:47:00Z" w:original="%5:1:4:."/>
        </w:numPr>
        <w:ind w:left="0" w:firstLine="284"/>
        <w:jc w:val="both"/>
        <w:rPr>
          <w:del w:id="3194" w:author="DHA" w:date="2010-07-05T21:25:00Z"/>
          <w:rFonts w:ascii="Times New Roman" w:hAnsi="Times New Roman"/>
          <w:color w:val="000000"/>
          <w:sz w:val="26"/>
          <w:szCs w:val="26"/>
        </w:rPr>
        <w:pPrChange w:id="3195" w:author="DHA" w:date="2010-07-05T21:30:00Z">
          <w:pPr>
            <w:pStyle w:val="ListParagraph"/>
            <w:numPr>
              <w:ilvl w:val="4"/>
              <w:numId w:val="4"/>
            </w:numPr>
            <w:ind w:left="0" w:firstLine="284"/>
            <w:jc w:val="both"/>
          </w:pPr>
        </w:pPrChange>
      </w:pPr>
      <w:del w:id="3196" w:author="DHA" w:date="2010-07-05T21:25:00Z">
        <w:r w:rsidRPr="003D22F6" w:rsidDel="00072ACF">
          <w:rPr>
            <w:rFonts w:ascii="Times New Roman" w:hAnsi="Times New Roman"/>
            <w:color w:val="000000"/>
            <w:sz w:val="26"/>
            <w:szCs w:val="26"/>
          </w:rPr>
          <w:delText>Tóm tắt: Use-case dùng cho quản lý để cập nhật phân công cho nhân viên thực hiện một công đoạn tương ứng trong một khoảng thời gian cụ thể</w:delText>
        </w:r>
      </w:del>
    </w:p>
    <w:p w:rsidR="006C1EE4" w:rsidRDefault="004A0BCF">
      <w:pPr>
        <w:pStyle w:val="ListParagraph"/>
        <w:numPr>
          <w:ilvl w:val="4"/>
          <w:numId w:val="4"/>
          <w:numberingChange w:id="3197" w:author="DONGTHUY" w:date="2010-07-04T11:47:00Z" w:original="%5:2:4:."/>
        </w:numPr>
        <w:ind w:left="0" w:firstLine="284"/>
        <w:jc w:val="both"/>
        <w:rPr>
          <w:del w:id="3198" w:author="DHA" w:date="2010-07-05T21:25:00Z"/>
          <w:rFonts w:ascii="Times New Roman" w:hAnsi="Times New Roman"/>
          <w:color w:val="000000"/>
          <w:sz w:val="26"/>
          <w:szCs w:val="26"/>
        </w:rPr>
        <w:pPrChange w:id="3199" w:author="DHA" w:date="2010-07-05T21:30:00Z">
          <w:pPr>
            <w:pStyle w:val="ListParagraph"/>
            <w:numPr>
              <w:ilvl w:val="4"/>
              <w:numId w:val="4"/>
            </w:numPr>
            <w:ind w:left="0" w:firstLine="284"/>
            <w:jc w:val="both"/>
          </w:pPr>
        </w:pPrChange>
      </w:pPr>
      <w:del w:id="3200"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201" w:author="DONGTHUY" w:date="2010-07-04T11:47:00Z" w:original=""/>
        </w:numPr>
        <w:ind w:left="0" w:hanging="284"/>
        <w:jc w:val="both"/>
        <w:rPr>
          <w:del w:id="3202" w:author="DHA" w:date="2010-07-05T21:25:00Z"/>
          <w:rFonts w:ascii="Times New Roman" w:hAnsi="Times New Roman"/>
          <w:color w:val="000000"/>
          <w:sz w:val="26"/>
          <w:szCs w:val="26"/>
        </w:rPr>
        <w:pPrChange w:id="3203" w:author="DHA" w:date="2010-07-05T21:30:00Z">
          <w:pPr>
            <w:pStyle w:val="ListParagraph"/>
            <w:numPr>
              <w:ilvl w:val="5"/>
              <w:numId w:val="4"/>
            </w:numPr>
            <w:ind w:left="851" w:hanging="284"/>
            <w:jc w:val="both"/>
          </w:pPr>
        </w:pPrChange>
      </w:pPr>
      <w:del w:id="3204"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3"/>
          <w:numberingChange w:id="3205" w:author="DONGTHUY" w:date="2010-07-04T11:47:00Z" w:original=""/>
        </w:numPr>
        <w:ind w:left="0" w:hanging="283"/>
        <w:jc w:val="both"/>
        <w:rPr>
          <w:del w:id="3206" w:author="DHA" w:date="2010-07-05T21:25:00Z"/>
          <w:rFonts w:ascii="Times New Roman" w:hAnsi="Times New Roman"/>
          <w:color w:val="000000"/>
          <w:sz w:val="26"/>
          <w:szCs w:val="26"/>
        </w:rPr>
        <w:pPrChange w:id="3207" w:author="DHA" w:date="2010-07-05T21:30:00Z">
          <w:pPr>
            <w:pStyle w:val="ListParagraph"/>
            <w:numPr>
              <w:numId w:val="33"/>
            </w:numPr>
            <w:ind w:left="1134" w:hanging="283"/>
            <w:jc w:val="both"/>
          </w:pPr>
        </w:pPrChange>
      </w:pPr>
      <w:del w:id="3208" w:author="DHA" w:date="2010-07-05T21:25:00Z">
        <w:r w:rsidRPr="00F22470" w:rsidDel="00072ACF">
          <w:rPr>
            <w:rFonts w:ascii="Times New Roman" w:hAnsi="Times New Roman"/>
            <w:color w:val="000000"/>
            <w:sz w:val="26"/>
            <w:szCs w:val="26"/>
          </w:rPr>
          <w:delText>Sau khi màn hình chính hiện ra, Quản lý chọn chức năng phân công theo kì từ menu chính</w:delText>
        </w:r>
      </w:del>
    </w:p>
    <w:p w:rsidR="006C1EE4" w:rsidRDefault="004A0BCF">
      <w:pPr>
        <w:pStyle w:val="ListParagraph"/>
        <w:numPr>
          <w:ilvl w:val="0"/>
          <w:numId w:val="33"/>
          <w:numberingChange w:id="3209" w:author="DONGTHUY" w:date="2010-07-04T11:47:00Z" w:original=""/>
        </w:numPr>
        <w:ind w:left="0" w:hanging="283"/>
        <w:jc w:val="both"/>
        <w:rPr>
          <w:del w:id="3210" w:author="DHA" w:date="2010-07-05T21:25:00Z"/>
          <w:rFonts w:ascii="Times New Roman" w:hAnsi="Times New Roman"/>
          <w:color w:val="000000"/>
          <w:sz w:val="26"/>
          <w:szCs w:val="26"/>
        </w:rPr>
        <w:pPrChange w:id="3211" w:author="DHA" w:date="2010-07-05T21:30:00Z">
          <w:pPr>
            <w:pStyle w:val="ListParagraph"/>
            <w:numPr>
              <w:numId w:val="33"/>
            </w:numPr>
            <w:ind w:left="1134" w:hanging="283"/>
            <w:jc w:val="both"/>
          </w:pPr>
        </w:pPrChange>
      </w:pPr>
      <w:del w:id="3212" w:author="DHA" w:date="2010-07-05T21:25:00Z">
        <w:r w:rsidRPr="00F22470" w:rsidDel="00072ACF">
          <w:rPr>
            <w:rFonts w:ascii="Times New Roman" w:hAnsi="Times New Roman"/>
            <w:color w:val="000000"/>
            <w:sz w:val="26"/>
            <w:szCs w:val="26"/>
          </w:rPr>
          <w:delText>Hệ thống hiển thị màn hình phân công bao gồm danh sách các nhân viên trên hệ thống được đọc từ cơ sở dữ liệu, thời điểm phân công, và sơ đồ luồng công việc với các phân công theo quy định</w:delText>
        </w:r>
      </w:del>
    </w:p>
    <w:p w:rsidR="006C1EE4" w:rsidRDefault="004A0BCF">
      <w:pPr>
        <w:pStyle w:val="ListParagraph"/>
        <w:numPr>
          <w:ilvl w:val="0"/>
          <w:numId w:val="33"/>
          <w:numberingChange w:id="3213" w:author="DONGTHUY" w:date="2010-07-04T11:47:00Z" w:original=""/>
        </w:numPr>
        <w:ind w:left="0" w:hanging="283"/>
        <w:jc w:val="both"/>
        <w:rPr>
          <w:del w:id="3214" w:author="DHA" w:date="2010-07-05T21:25:00Z"/>
          <w:rFonts w:ascii="Times New Roman" w:hAnsi="Times New Roman"/>
          <w:color w:val="000000"/>
          <w:sz w:val="26"/>
          <w:szCs w:val="26"/>
        </w:rPr>
        <w:pPrChange w:id="3215" w:author="DHA" w:date="2010-07-05T21:30:00Z">
          <w:pPr>
            <w:pStyle w:val="ListParagraph"/>
            <w:numPr>
              <w:numId w:val="33"/>
            </w:numPr>
            <w:ind w:left="1134" w:hanging="283"/>
            <w:jc w:val="both"/>
          </w:pPr>
        </w:pPrChange>
      </w:pPr>
      <w:del w:id="3216" w:author="DHA" w:date="2010-07-05T21:25:00Z">
        <w:r w:rsidRPr="00F22470" w:rsidDel="00072ACF">
          <w:rPr>
            <w:rFonts w:ascii="Times New Roman" w:hAnsi="Times New Roman"/>
            <w:color w:val="000000"/>
            <w:sz w:val="26"/>
            <w:szCs w:val="26"/>
          </w:rPr>
          <w:delText>Quản lý chọn cụ thể thời điểm bắt đầu và kết thúc thay đổi phân công</w:delText>
        </w:r>
      </w:del>
    </w:p>
    <w:p w:rsidR="006C1EE4" w:rsidRDefault="004A0BCF">
      <w:pPr>
        <w:pStyle w:val="ListParagraph"/>
        <w:numPr>
          <w:ilvl w:val="0"/>
          <w:numId w:val="33"/>
          <w:numberingChange w:id="3217" w:author="DONGTHUY" w:date="2010-07-04T11:47:00Z" w:original=""/>
        </w:numPr>
        <w:ind w:left="0" w:hanging="283"/>
        <w:jc w:val="both"/>
        <w:rPr>
          <w:del w:id="3218" w:author="DHA" w:date="2010-07-05T21:25:00Z"/>
          <w:rFonts w:ascii="Times New Roman" w:hAnsi="Times New Roman"/>
          <w:color w:val="000000"/>
          <w:sz w:val="26"/>
          <w:szCs w:val="26"/>
        </w:rPr>
        <w:pPrChange w:id="3219" w:author="DHA" w:date="2010-07-05T21:30:00Z">
          <w:pPr>
            <w:pStyle w:val="ListParagraph"/>
            <w:numPr>
              <w:numId w:val="33"/>
            </w:numPr>
            <w:ind w:left="1134" w:hanging="283"/>
            <w:jc w:val="both"/>
          </w:pPr>
        </w:pPrChange>
      </w:pPr>
      <w:del w:id="3220" w:author="DHA" w:date="2010-07-05T21:25:00Z">
        <w:r w:rsidRPr="00F22470" w:rsidDel="00072ACF">
          <w:rPr>
            <w:rFonts w:ascii="Times New Roman" w:hAnsi="Times New Roman"/>
            <w:color w:val="000000"/>
            <w:sz w:val="26"/>
            <w:szCs w:val="26"/>
          </w:rPr>
          <w:delText>Quản lý tiếp tục chọn nhân viên và kéo thả vào các công đoạn  có thay đổi phân công tương ứng trên sơ đồ</w:delText>
        </w:r>
      </w:del>
    </w:p>
    <w:p w:rsidR="006C1EE4" w:rsidRDefault="004A0BCF">
      <w:pPr>
        <w:pStyle w:val="ListParagraph"/>
        <w:numPr>
          <w:ilvl w:val="0"/>
          <w:numId w:val="33"/>
          <w:numberingChange w:id="3221" w:author="DONGTHUY" w:date="2010-07-04T11:47:00Z" w:original=""/>
        </w:numPr>
        <w:ind w:left="0" w:hanging="283"/>
        <w:jc w:val="both"/>
        <w:rPr>
          <w:del w:id="3222" w:author="DHA" w:date="2010-07-05T21:25:00Z"/>
          <w:rFonts w:ascii="Times New Roman" w:hAnsi="Times New Roman"/>
          <w:color w:val="000000"/>
          <w:sz w:val="26"/>
          <w:szCs w:val="26"/>
          <w:lang w:val="en-US"/>
        </w:rPr>
        <w:pPrChange w:id="3223" w:author="DHA" w:date="2010-07-05T21:30:00Z">
          <w:pPr>
            <w:pStyle w:val="ListParagraph"/>
            <w:numPr>
              <w:numId w:val="33"/>
            </w:numPr>
            <w:ind w:left="1134" w:hanging="283"/>
            <w:jc w:val="both"/>
          </w:pPr>
        </w:pPrChange>
      </w:pPr>
      <w:del w:id="3224" w:author="DHA" w:date="2010-07-05T21:25:00Z">
        <w:r w:rsidRPr="00732338" w:rsidDel="00072ACF">
          <w:rPr>
            <w:rFonts w:ascii="Times New Roman" w:hAnsi="Times New Roman"/>
            <w:color w:val="000000"/>
            <w:sz w:val="26"/>
            <w:szCs w:val="26"/>
            <w:lang w:val="en-US"/>
          </w:rPr>
          <w:delText>Hệ thống ghi nhận</w:delText>
        </w:r>
      </w:del>
    </w:p>
    <w:p w:rsidR="006C1EE4" w:rsidRDefault="004A0BCF">
      <w:pPr>
        <w:pStyle w:val="ListParagraph"/>
        <w:numPr>
          <w:ilvl w:val="0"/>
          <w:numId w:val="33"/>
          <w:numberingChange w:id="3225" w:author="DONGTHUY" w:date="2010-07-04T11:47:00Z" w:original=""/>
        </w:numPr>
        <w:ind w:left="0" w:hanging="283"/>
        <w:jc w:val="both"/>
        <w:rPr>
          <w:del w:id="3226" w:author="DHA" w:date="2010-07-05T21:25:00Z"/>
          <w:rFonts w:ascii="Times New Roman" w:hAnsi="Times New Roman"/>
          <w:color w:val="000000"/>
          <w:sz w:val="26"/>
          <w:szCs w:val="26"/>
          <w:lang w:val="en-US"/>
        </w:rPr>
        <w:pPrChange w:id="3227" w:author="DHA" w:date="2010-07-05T21:30:00Z">
          <w:pPr>
            <w:pStyle w:val="ListParagraph"/>
            <w:numPr>
              <w:numId w:val="33"/>
            </w:numPr>
            <w:ind w:left="1134" w:hanging="283"/>
            <w:jc w:val="both"/>
          </w:pPr>
        </w:pPrChange>
      </w:pPr>
      <w:del w:id="3228" w:author="DHA" w:date="2010-07-05T21:25:00Z">
        <w:r w:rsidRPr="00732338" w:rsidDel="00072ACF">
          <w:rPr>
            <w:rFonts w:ascii="Times New Roman" w:hAnsi="Times New Roman"/>
            <w:color w:val="000000"/>
            <w:sz w:val="26"/>
            <w:szCs w:val="26"/>
            <w:lang w:val="en-US"/>
          </w:rPr>
          <w:delText xml:space="preserve">Quản lý chọn lưu </w:delText>
        </w:r>
      </w:del>
    </w:p>
    <w:p w:rsidR="006C1EE4" w:rsidRDefault="004A0BCF">
      <w:pPr>
        <w:pStyle w:val="ListParagraph"/>
        <w:numPr>
          <w:ilvl w:val="0"/>
          <w:numId w:val="33"/>
          <w:numberingChange w:id="3229" w:author="DONGTHUY" w:date="2010-07-04T11:47:00Z" w:original=""/>
        </w:numPr>
        <w:ind w:left="0" w:hanging="283"/>
        <w:jc w:val="both"/>
        <w:rPr>
          <w:del w:id="3230" w:author="DHA" w:date="2010-07-05T21:25:00Z"/>
          <w:rFonts w:ascii="Times New Roman" w:hAnsi="Times New Roman"/>
          <w:color w:val="000000"/>
          <w:sz w:val="26"/>
          <w:szCs w:val="26"/>
        </w:rPr>
        <w:pPrChange w:id="3231" w:author="DHA" w:date="2010-07-05T21:30:00Z">
          <w:pPr>
            <w:pStyle w:val="ListParagraph"/>
            <w:numPr>
              <w:numId w:val="33"/>
            </w:numPr>
            <w:ind w:left="1134" w:hanging="283"/>
            <w:jc w:val="both"/>
          </w:pPr>
        </w:pPrChange>
      </w:pPr>
      <w:del w:id="3232" w:author="DHA" w:date="2010-07-05T21:25:00Z">
        <w:r w:rsidRPr="00732338" w:rsidDel="00072ACF">
          <w:rPr>
            <w:rFonts w:ascii="Times New Roman" w:hAnsi="Times New Roman"/>
            <w:color w:val="000000"/>
            <w:sz w:val="26"/>
            <w:szCs w:val="26"/>
            <w:lang w:val="en-US"/>
          </w:rPr>
          <w:delText>Hệ thống tiến hành lưu các thông tin phân công vào cơ sở dữ liệu,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233" w:author="DONGTHUY" w:date="2010-07-04T11:47:00Z" w:original=""/>
        </w:numPr>
        <w:ind w:left="0" w:hanging="284"/>
        <w:jc w:val="both"/>
        <w:rPr>
          <w:del w:id="3234" w:author="DHA" w:date="2010-07-05T21:25:00Z"/>
          <w:rFonts w:ascii="Times New Roman" w:hAnsi="Times New Roman"/>
          <w:color w:val="000000"/>
          <w:sz w:val="26"/>
          <w:szCs w:val="26"/>
        </w:rPr>
        <w:pPrChange w:id="3235" w:author="DHA" w:date="2010-07-05T21:30:00Z">
          <w:pPr>
            <w:pStyle w:val="ListParagraph"/>
            <w:numPr>
              <w:ilvl w:val="5"/>
              <w:numId w:val="4"/>
            </w:numPr>
            <w:ind w:left="851" w:hanging="284"/>
            <w:jc w:val="both"/>
          </w:pPr>
        </w:pPrChange>
      </w:pPr>
      <w:del w:id="3236"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237" w:author="DONGTHUY" w:date="2010-07-04T11:47:00Z" w:original="%5:3:4:."/>
        </w:numPr>
        <w:ind w:left="0" w:firstLine="284"/>
        <w:jc w:val="both"/>
        <w:rPr>
          <w:del w:id="3238" w:author="DHA" w:date="2010-07-05T21:25:00Z"/>
          <w:rFonts w:ascii="Times New Roman" w:hAnsi="Times New Roman"/>
          <w:color w:val="000000"/>
          <w:sz w:val="26"/>
          <w:szCs w:val="26"/>
        </w:rPr>
        <w:pPrChange w:id="3239" w:author="DHA" w:date="2010-07-05T21:30:00Z">
          <w:pPr>
            <w:pStyle w:val="ListParagraph"/>
            <w:numPr>
              <w:ilvl w:val="4"/>
              <w:numId w:val="4"/>
            </w:numPr>
            <w:ind w:left="0" w:firstLine="284"/>
            <w:jc w:val="both"/>
          </w:pPr>
        </w:pPrChange>
      </w:pPr>
      <w:del w:id="3240"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241" w:author="DONGTHUY" w:date="2010-07-04T11:47:00Z" w:original="%5:4:4:."/>
        </w:numPr>
        <w:ind w:left="0" w:firstLine="284"/>
        <w:jc w:val="both"/>
        <w:rPr>
          <w:del w:id="3242" w:author="DHA" w:date="2010-07-05T21:25:00Z"/>
          <w:rFonts w:ascii="Times New Roman" w:hAnsi="Times New Roman"/>
          <w:color w:val="000000"/>
          <w:sz w:val="26"/>
          <w:szCs w:val="26"/>
        </w:rPr>
        <w:pPrChange w:id="3243" w:author="DHA" w:date="2010-07-05T21:30:00Z">
          <w:pPr>
            <w:pStyle w:val="ListParagraph"/>
            <w:numPr>
              <w:ilvl w:val="4"/>
              <w:numId w:val="4"/>
            </w:numPr>
            <w:ind w:left="0" w:firstLine="284"/>
            <w:jc w:val="both"/>
          </w:pPr>
        </w:pPrChange>
      </w:pPr>
      <w:del w:id="3244"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245" w:author="DONGTHUY" w:date="2010-07-04T11:47:00Z" w:original="%5:5:4:."/>
        </w:numPr>
        <w:ind w:left="0" w:firstLine="284"/>
        <w:jc w:val="both"/>
        <w:rPr>
          <w:del w:id="3246" w:author="DHA" w:date="2010-07-05T21:25:00Z"/>
          <w:rFonts w:ascii="Times New Roman" w:hAnsi="Times New Roman"/>
          <w:color w:val="000000"/>
          <w:sz w:val="26"/>
          <w:szCs w:val="26"/>
        </w:rPr>
        <w:pPrChange w:id="3247" w:author="DHA" w:date="2010-07-05T21:30:00Z">
          <w:pPr>
            <w:pStyle w:val="ListParagraph"/>
            <w:numPr>
              <w:ilvl w:val="4"/>
              <w:numId w:val="4"/>
            </w:numPr>
            <w:ind w:left="0" w:firstLine="284"/>
            <w:jc w:val="both"/>
          </w:pPr>
        </w:pPrChange>
      </w:pPr>
      <w:del w:id="3248" w:author="DHA" w:date="2010-07-05T21:25:00Z">
        <w:r w:rsidRPr="003D22F6" w:rsidDel="00072ACF">
          <w:rPr>
            <w:rFonts w:ascii="Times New Roman" w:hAnsi="Times New Roman"/>
            <w:color w:val="000000"/>
            <w:sz w:val="26"/>
            <w:szCs w:val="26"/>
          </w:rPr>
          <w:delText>Trạng thái hệ thống sau khi thực hiện Use-case: thông tin phân công được lưu vào cơ sở dữ liệu</w:delText>
        </w:r>
      </w:del>
    </w:p>
    <w:p w:rsidR="006C1EE4" w:rsidRDefault="004A0BCF">
      <w:pPr>
        <w:pStyle w:val="ListParagraph"/>
        <w:numPr>
          <w:ilvl w:val="4"/>
          <w:numId w:val="4"/>
          <w:numberingChange w:id="3249" w:author="DONGTHUY" w:date="2010-07-04T11:47:00Z" w:original="%5:6:4:."/>
        </w:numPr>
        <w:ind w:left="0" w:firstLine="284"/>
        <w:jc w:val="both"/>
        <w:rPr>
          <w:del w:id="3250" w:author="DHA" w:date="2010-07-05T21:25:00Z"/>
          <w:rFonts w:ascii="Times New Roman" w:hAnsi="Times New Roman"/>
          <w:color w:val="000000"/>
          <w:sz w:val="26"/>
          <w:szCs w:val="26"/>
        </w:rPr>
        <w:pPrChange w:id="3251" w:author="DHA" w:date="2010-07-05T21:30:00Z">
          <w:pPr>
            <w:pStyle w:val="ListParagraph"/>
            <w:numPr>
              <w:ilvl w:val="4"/>
              <w:numId w:val="4"/>
            </w:numPr>
            <w:ind w:left="0" w:firstLine="284"/>
            <w:jc w:val="both"/>
          </w:pPr>
        </w:pPrChange>
      </w:pPr>
      <w:del w:id="3252"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253" w:author="DONGTHUY" w:date="2010-07-04T11:47:00Z" w:original="%1:3:0:.%2:3:0:.%3:2:0:.%4:11:0:."/>
        </w:numPr>
        <w:ind w:left="0" w:firstLine="284"/>
        <w:jc w:val="both"/>
        <w:outlineLvl w:val="3"/>
        <w:rPr>
          <w:del w:id="3254" w:author="DHA" w:date="2010-07-05T21:25:00Z"/>
          <w:rFonts w:ascii="Times New Roman" w:hAnsi="Times New Roman"/>
          <w:b/>
          <w:color w:val="000000"/>
          <w:sz w:val="26"/>
          <w:szCs w:val="26"/>
        </w:rPr>
        <w:pPrChange w:id="3255" w:author="DHA" w:date="2010-07-05T21:30:00Z">
          <w:pPr>
            <w:pStyle w:val="ListParagraph"/>
            <w:numPr>
              <w:ilvl w:val="3"/>
              <w:numId w:val="4"/>
            </w:numPr>
            <w:ind w:left="0" w:firstLine="284"/>
            <w:jc w:val="both"/>
            <w:outlineLvl w:val="3"/>
          </w:pPr>
        </w:pPrChange>
      </w:pPr>
      <w:bookmarkStart w:id="3256" w:name="_Toc262558569"/>
      <w:bookmarkStart w:id="3257" w:name="_Toc263796614"/>
      <w:bookmarkStart w:id="3258" w:name="_Toc263797225"/>
      <w:del w:id="3259" w:author="DHA" w:date="2010-07-05T21:25:00Z">
        <w:r w:rsidRPr="00A712F9" w:rsidDel="00072ACF">
          <w:rPr>
            <w:rFonts w:ascii="Times New Roman" w:hAnsi="Times New Roman"/>
            <w:b/>
            <w:color w:val="000000"/>
            <w:sz w:val="26"/>
            <w:szCs w:val="26"/>
          </w:rPr>
          <w:delText>Đặc tả Use-case "Cập nhật thông tin Nhân viên"</w:delText>
        </w:r>
        <w:bookmarkEnd w:id="3256"/>
        <w:bookmarkEnd w:id="3257"/>
        <w:bookmarkEnd w:id="3258"/>
      </w:del>
    </w:p>
    <w:p w:rsidR="006C1EE4" w:rsidRDefault="004A0BCF">
      <w:pPr>
        <w:pStyle w:val="ListParagraph"/>
        <w:numPr>
          <w:ilvl w:val="4"/>
          <w:numId w:val="4"/>
          <w:numberingChange w:id="3260" w:author="DONGTHUY" w:date="2010-07-04T11:47:00Z" w:original="%5:1:4:."/>
        </w:numPr>
        <w:ind w:left="0" w:firstLine="284"/>
        <w:jc w:val="both"/>
        <w:rPr>
          <w:del w:id="3261" w:author="DHA" w:date="2010-07-05T21:25:00Z"/>
          <w:rFonts w:ascii="Times New Roman" w:hAnsi="Times New Roman"/>
          <w:color w:val="000000"/>
          <w:sz w:val="26"/>
          <w:szCs w:val="26"/>
        </w:rPr>
        <w:pPrChange w:id="3262" w:author="DHA" w:date="2010-07-05T21:30:00Z">
          <w:pPr>
            <w:pStyle w:val="ListParagraph"/>
            <w:numPr>
              <w:ilvl w:val="4"/>
              <w:numId w:val="4"/>
            </w:numPr>
            <w:ind w:left="0" w:firstLine="284"/>
            <w:jc w:val="both"/>
          </w:pPr>
        </w:pPrChange>
      </w:pPr>
      <w:del w:id="3263" w:author="DHA" w:date="2010-07-05T21:25:00Z">
        <w:r w:rsidRPr="003D22F6" w:rsidDel="00072ACF">
          <w:rPr>
            <w:rFonts w:ascii="Times New Roman" w:hAnsi="Times New Roman"/>
            <w:color w:val="000000"/>
            <w:sz w:val="26"/>
            <w:szCs w:val="26"/>
          </w:rPr>
          <w:delText>Tóm tắt: Usecase dùng cho quản lý để thay đổi thông tin nhân viên (thêm, xóa, sửa) trên hệ thống</w:delText>
        </w:r>
      </w:del>
    </w:p>
    <w:p w:rsidR="006C1EE4" w:rsidRDefault="004A0BCF">
      <w:pPr>
        <w:pStyle w:val="ListParagraph"/>
        <w:numPr>
          <w:ilvl w:val="4"/>
          <w:numId w:val="4"/>
          <w:numberingChange w:id="3264" w:author="DONGTHUY" w:date="2010-07-04T11:47:00Z" w:original="%5:2:4:."/>
        </w:numPr>
        <w:ind w:left="0" w:firstLine="284"/>
        <w:jc w:val="both"/>
        <w:rPr>
          <w:del w:id="3265" w:author="DHA" w:date="2010-07-05T21:25:00Z"/>
          <w:rFonts w:ascii="Times New Roman" w:hAnsi="Times New Roman"/>
          <w:color w:val="000000"/>
          <w:sz w:val="26"/>
          <w:szCs w:val="26"/>
        </w:rPr>
        <w:pPrChange w:id="3266" w:author="DHA" w:date="2010-07-05T21:30:00Z">
          <w:pPr>
            <w:pStyle w:val="ListParagraph"/>
            <w:numPr>
              <w:ilvl w:val="4"/>
              <w:numId w:val="4"/>
            </w:numPr>
            <w:ind w:left="0" w:firstLine="284"/>
            <w:jc w:val="both"/>
          </w:pPr>
        </w:pPrChange>
      </w:pPr>
      <w:del w:id="3267"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268" w:author="DONGTHUY" w:date="2010-07-04T11:47:00Z" w:original=""/>
        </w:numPr>
        <w:ind w:left="0" w:hanging="284"/>
        <w:jc w:val="both"/>
        <w:rPr>
          <w:del w:id="3269" w:author="DHA" w:date="2010-07-05T21:25:00Z"/>
          <w:rFonts w:ascii="Times New Roman" w:hAnsi="Times New Roman"/>
          <w:color w:val="000000"/>
          <w:sz w:val="26"/>
          <w:szCs w:val="26"/>
        </w:rPr>
        <w:pPrChange w:id="3270" w:author="DHA" w:date="2010-07-05T21:30:00Z">
          <w:pPr>
            <w:pStyle w:val="ListParagraph"/>
            <w:numPr>
              <w:ilvl w:val="5"/>
              <w:numId w:val="4"/>
            </w:numPr>
            <w:ind w:left="851" w:hanging="284"/>
            <w:jc w:val="both"/>
          </w:pPr>
        </w:pPrChange>
      </w:pPr>
      <w:del w:id="3271"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4"/>
          <w:numberingChange w:id="3272" w:author="DONGTHUY" w:date="2010-07-04T11:47:00Z" w:original=""/>
        </w:numPr>
        <w:ind w:left="0" w:hanging="283"/>
        <w:jc w:val="both"/>
        <w:rPr>
          <w:del w:id="3273" w:author="DHA" w:date="2010-07-05T21:25:00Z"/>
          <w:rFonts w:ascii="Times New Roman" w:hAnsi="Times New Roman"/>
          <w:color w:val="000000"/>
          <w:sz w:val="26"/>
          <w:szCs w:val="26"/>
        </w:rPr>
        <w:pPrChange w:id="3274" w:author="DHA" w:date="2010-07-05T21:30:00Z">
          <w:pPr>
            <w:pStyle w:val="ListParagraph"/>
            <w:numPr>
              <w:numId w:val="34"/>
            </w:numPr>
            <w:ind w:left="1134" w:hanging="283"/>
            <w:jc w:val="both"/>
          </w:pPr>
        </w:pPrChange>
      </w:pPr>
      <w:del w:id="3275" w:author="DHA" w:date="2010-07-05T21:25:00Z">
        <w:r w:rsidRPr="00F22470" w:rsidDel="00072ACF">
          <w:rPr>
            <w:rFonts w:ascii="Times New Roman" w:hAnsi="Times New Roman"/>
            <w:color w:val="000000"/>
            <w:sz w:val="26"/>
            <w:szCs w:val="26"/>
          </w:rPr>
          <w:delText>Sau khi màn hình chính hiện ra, quản lý chọn chức năng cập nhật nhân viên từ menu chính</w:delText>
        </w:r>
      </w:del>
    </w:p>
    <w:p w:rsidR="006C1EE4" w:rsidRDefault="004A0BCF">
      <w:pPr>
        <w:pStyle w:val="ListParagraph"/>
        <w:numPr>
          <w:ilvl w:val="0"/>
          <w:numId w:val="34"/>
          <w:numberingChange w:id="3276" w:author="DONGTHUY" w:date="2010-07-04T11:47:00Z" w:original=""/>
        </w:numPr>
        <w:ind w:left="0" w:hanging="283"/>
        <w:jc w:val="both"/>
        <w:rPr>
          <w:del w:id="3277" w:author="DHA" w:date="2010-07-05T21:25:00Z"/>
          <w:rFonts w:ascii="Times New Roman" w:hAnsi="Times New Roman"/>
          <w:color w:val="000000"/>
          <w:sz w:val="26"/>
          <w:szCs w:val="26"/>
        </w:rPr>
        <w:pPrChange w:id="3278" w:author="DHA" w:date="2010-07-05T21:30:00Z">
          <w:pPr>
            <w:pStyle w:val="ListParagraph"/>
            <w:numPr>
              <w:numId w:val="34"/>
            </w:numPr>
            <w:ind w:left="1134" w:hanging="283"/>
            <w:jc w:val="both"/>
          </w:pPr>
        </w:pPrChange>
      </w:pPr>
      <w:del w:id="3279" w:author="DHA" w:date="2010-07-05T21:25:00Z">
        <w:r w:rsidRPr="00F22470" w:rsidDel="00072ACF">
          <w:rPr>
            <w:rFonts w:ascii="Times New Roman" w:hAnsi="Times New Roman"/>
            <w:color w:val="000000"/>
            <w:sz w:val="26"/>
            <w:szCs w:val="26"/>
          </w:rPr>
          <w:delText>Hệ thống đọc cơ sở dữ liệu và hiển thị lên màn hình danh sách nhân viên với các thông tin tương ứng dưới dạng lưới</w:delText>
        </w:r>
      </w:del>
    </w:p>
    <w:p w:rsidR="006C1EE4" w:rsidRDefault="004A0BCF">
      <w:pPr>
        <w:pStyle w:val="ListParagraph"/>
        <w:numPr>
          <w:ilvl w:val="0"/>
          <w:numId w:val="34"/>
          <w:numberingChange w:id="3280" w:author="DONGTHUY" w:date="2010-07-04T11:47:00Z" w:original=""/>
        </w:numPr>
        <w:ind w:left="0" w:hanging="283"/>
        <w:jc w:val="both"/>
        <w:rPr>
          <w:del w:id="3281" w:author="DHA" w:date="2010-07-05T21:25:00Z"/>
          <w:rFonts w:ascii="Times New Roman" w:hAnsi="Times New Roman"/>
          <w:color w:val="000000"/>
          <w:sz w:val="26"/>
          <w:szCs w:val="26"/>
        </w:rPr>
        <w:pPrChange w:id="3282" w:author="DHA" w:date="2010-07-05T21:30:00Z">
          <w:pPr>
            <w:pStyle w:val="ListParagraph"/>
            <w:numPr>
              <w:numId w:val="34"/>
            </w:numPr>
            <w:ind w:left="1134" w:hanging="283"/>
            <w:jc w:val="both"/>
          </w:pPr>
        </w:pPrChange>
      </w:pPr>
      <w:del w:id="3283" w:author="DHA" w:date="2010-07-05T21:25:00Z">
        <w:r w:rsidRPr="00F22470" w:rsidDel="00072ACF">
          <w:rPr>
            <w:rFonts w:ascii="Times New Roman" w:hAnsi="Times New Roman"/>
            <w:color w:val="000000"/>
            <w:sz w:val="26"/>
            <w:szCs w:val="26"/>
          </w:rPr>
          <w:delText xml:space="preserve">Quản lý tiến hành cập nhật (thêm nhân viên, xóa một nhân viên bất kì, thay đổi thông tin các nhân viên) </w:delText>
        </w:r>
      </w:del>
    </w:p>
    <w:p w:rsidR="006C1EE4" w:rsidRDefault="004A0BCF">
      <w:pPr>
        <w:pStyle w:val="ListParagraph"/>
        <w:numPr>
          <w:ilvl w:val="0"/>
          <w:numId w:val="34"/>
          <w:numberingChange w:id="3284" w:author="DONGTHUY" w:date="2010-07-04T11:47:00Z" w:original=""/>
        </w:numPr>
        <w:ind w:left="0" w:hanging="283"/>
        <w:jc w:val="both"/>
        <w:rPr>
          <w:del w:id="3285" w:author="DHA" w:date="2010-07-05T21:25:00Z"/>
          <w:rFonts w:ascii="Times New Roman" w:hAnsi="Times New Roman"/>
          <w:color w:val="000000"/>
          <w:sz w:val="26"/>
          <w:szCs w:val="26"/>
        </w:rPr>
        <w:pPrChange w:id="3286" w:author="DHA" w:date="2010-07-05T21:30:00Z">
          <w:pPr>
            <w:pStyle w:val="ListParagraph"/>
            <w:numPr>
              <w:numId w:val="34"/>
            </w:numPr>
            <w:ind w:left="1134" w:hanging="283"/>
            <w:jc w:val="both"/>
          </w:pPr>
        </w:pPrChange>
      </w:pPr>
      <w:del w:id="3287"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0"/>
          <w:numId w:val="34"/>
          <w:numberingChange w:id="3288" w:author="DONGTHUY" w:date="2010-07-04T11:47:00Z" w:original=""/>
        </w:numPr>
        <w:ind w:left="0" w:hanging="283"/>
        <w:jc w:val="both"/>
        <w:rPr>
          <w:del w:id="3289" w:author="DHA" w:date="2010-07-05T21:25:00Z"/>
          <w:rFonts w:ascii="Times New Roman" w:hAnsi="Times New Roman"/>
          <w:color w:val="000000"/>
          <w:sz w:val="26"/>
          <w:szCs w:val="26"/>
        </w:rPr>
        <w:pPrChange w:id="3290" w:author="DHA" w:date="2010-07-05T21:30:00Z">
          <w:pPr>
            <w:pStyle w:val="ListParagraph"/>
            <w:numPr>
              <w:numId w:val="34"/>
            </w:numPr>
            <w:ind w:left="1134" w:hanging="283"/>
            <w:jc w:val="both"/>
          </w:pPr>
        </w:pPrChange>
      </w:pPr>
      <w:del w:id="3291"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w:delText>
        </w:r>
        <w:r w:rsidRPr="003D22F6" w:rsidDel="00072ACF">
          <w:rPr>
            <w:rFonts w:ascii="Times New Roman" w:hAnsi="Times New Roman"/>
            <w:color w:val="000000"/>
            <w:sz w:val="26"/>
            <w:szCs w:val="26"/>
          </w:rPr>
          <w:delText xml:space="preserve"> thúc</w:delText>
        </w:r>
      </w:del>
    </w:p>
    <w:p w:rsidR="006C1EE4" w:rsidRDefault="004A0BCF">
      <w:pPr>
        <w:pStyle w:val="ListParagraph"/>
        <w:numPr>
          <w:ilvl w:val="5"/>
          <w:numId w:val="4"/>
          <w:numberingChange w:id="3292" w:author="DONGTHUY" w:date="2010-07-04T11:47:00Z" w:original=""/>
        </w:numPr>
        <w:ind w:left="0" w:hanging="284"/>
        <w:jc w:val="both"/>
        <w:rPr>
          <w:del w:id="3293" w:author="DHA" w:date="2010-07-05T21:25:00Z"/>
          <w:rFonts w:ascii="Times New Roman" w:hAnsi="Times New Roman"/>
          <w:color w:val="000000"/>
          <w:sz w:val="26"/>
          <w:szCs w:val="26"/>
        </w:rPr>
        <w:pPrChange w:id="3294" w:author="DHA" w:date="2010-07-05T21:30:00Z">
          <w:pPr>
            <w:pStyle w:val="ListParagraph"/>
            <w:numPr>
              <w:ilvl w:val="5"/>
              <w:numId w:val="4"/>
            </w:numPr>
            <w:ind w:left="851" w:hanging="284"/>
            <w:jc w:val="both"/>
          </w:pPr>
        </w:pPrChange>
      </w:pPr>
      <w:del w:id="3295"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296" w:author="DONGTHUY" w:date="2010-07-04T11:47:00Z" w:original="%5:3:4:."/>
        </w:numPr>
        <w:ind w:left="0" w:firstLine="284"/>
        <w:jc w:val="both"/>
        <w:rPr>
          <w:del w:id="3297" w:author="DHA" w:date="2010-07-05T21:25:00Z"/>
          <w:rFonts w:ascii="Times New Roman" w:hAnsi="Times New Roman"/>
          <w:color w:val="000000"/>
          <w:sz w:val="26"/>
          <w:szCs w:val="26"/>
        </w:rPr>
        <w:pPrChange w:id="3298" w:author="DHA" w:date="2010-07-05T21:30:00Z">
          <w:pPr>
            <w:pStyle w:val="ListParagraph"/>
            <w:numPr>
              <w:ilvl w:val="4"/>
              <w:numId w:val="4"/>
            </w:numPr>
            <w:ind w:left="0" w:firstLine="284"/>
            <w:jc w:val="both"/>
          </w:pPr>
        </w:pPrChange>
      </w:pPr>
      <w:del w:id="3299"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300" w:author="DONGTHUY" w:date="2010-07-04T11:47:00Z" w:original="%5:4:4:."/>
        </w:numPr>
        <w:ind w:left="0" w:firstLine="284"/>
        <w:jc w:val="both"/>
        <w:rPr>
          <w:del w:id="3301" w:author="DHA" w:date="2010-07-05T21:25:00Z"/>
          <w:rFonts w:ascii="Times New Roman" w:hAnsi="Times New Roman"/>
          <w:color w:val="000000"/>
          <w:sz w:val="26"/>
          <w:szCs w:val="26"/>
        </w:rPr>
        <w:pPrChange w:id="3302" w:author="DHA" w:date="2010-07-05T21:30:00Z">
          <w:pPr>
            <w:pStyle w:val="ListParagraph"/>
            <w:numPr>
              <w:ilvl w:val="4"/>
              <w:numId w:val="4"/>
            </w:numPr>
            <w:ind w:left="0" w:firstLine="284"/>
            <w:jc w:val="both"/>
          </w:pPr>
        </w:pPrChange>
      </w:pPr>
      <w:del w:id="330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304" w:author="DONGTHUY" w:date="2010-07-04T11:47:00Z" w:original="%5:5:4:."/>
        </w:numPr>
        <w:ind w:left="0" w:firstLine="284"/>
        <w:jc w:val="both"/>
        <w:rPr>
          <w:del w:id="3305" w:author="DHA" w:date="2010-07-05T21:25:00Z"/>
          <w:rFonts w:ascii="Times New Roman" w:hAnsi="Times New Roman"/>
          <w:color w:val="000000"/>
          <w:sz w:val="26"/>
          <w:szCs w:val="26"/>
        </w:rPr>
        <w:pPrChange w:id="3306" w:author="DHA" w:date="2010-07-05T21:30:00Z">
          <w:pPr>
            <w:pStyle w:val="ListParagraph"/>
            <w:numPr>
              <w:ilvl w:val="4"/>
              <w:numId w:val="4"/>
            </w:numPr>
            <w:ind w:left="0" w:firstLine="284"/>
            <w:jc w:val="both"/>
          </w:pPr>
        </w:pPrChange>
      </w:pPr>
      <w:del w:id="3307"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được thay đổi</w:delText>
        </w:r>
      </w:del>
    </w:p>
    <w:p w:rsidR="006C1EE4" w:rsidRDefault="004A0BCF">
      <w:pPr>
        <w:pStyle w:val="ListParagraph"/>
        <w:numPr>
          <w:ilvl w:val="4"/>
          <w:numId w:val="4"/>
          <w:numberingChange w:id="3308" w:author="DONGTHUY" w:date="2010-07-04T11:47:00Z" w:original="%5:6:4:."/>
        </w:numPr>
        <w:ind w:left="0" w:firstLine="284"/>
        <w:jc w:val="both"/>
        <w:rPr>
          <w:del w:id="3309" w:author="DHA" w:date="2010-07-05T21:25:00Z"/>
          <w:rFonts w:ascii="Times New Roman" w:hAnsi="Times New Roman"/>
          <w:color w:val="000000"/>
          <w:sz w:val="26"/>
          <w:szCs w:val="26"/>
        </w:rPr>
        <w:pPrChange w:id="3310" w:author="DHA" w:date="2010-07-05T21:30:00Z">
          <w:pPr>
            <w:pStyle w:val="ListParagraph"/>
            <w:numPr>
              <w:ilvl w:val="4"/>
              <w:numId w:val="4"/>
            </w:numPr>
            <w:ind w:left="0" w:firstLine="284"/>
            <w:jc w:val="both"/>
          </w:pPr>
        </w:pPrChange>
      </w:pPr>
      <w:del w:id="3311"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312" w:author="DONGTHUY" w:date="2010-07-04T11:47:00Z" w:original="%1:3:0:.%2:3:0:.%3:2:0:.%4:12:0:."/>
        </w:numPr>
        <w:ind w:left="0" w:firstLine="284"/>
        <w:jc w:val="both"/>
        <w:outlineLvl w:val="3"/>
        <w:rPr>
          <w:del w:id="3313" w:author="DHA" w:date="2010-07-05T21:25:00Z"/>
          <w:rFonts w:ascii="Times New Roman" w:hAnsi="Times New Roman"/>
          <w:b/>
          <w:color w:val="000000"/>
          <w:sz w:val="26"/>
          <w:szCs w:val="26"/>
        </w:rPr>
        <w:pPrChange w:id="3314" w:author="DHA" w:date="2010-07-05T21:30:00Z">
          <w:pPr>
            <w:pStyle w:val="ListParagraph"/>
            <w:numPr>
              <w:ilvl w:val="3"/>
              <w:numId w:val="4"/>
            </w:numPr>
            <w:ind w:left="0" w:firstLine="284"/>
            <w:jc w:val="both"/>
            <w:outlineLvl w:val="3"/>
          </w:pPr>
        </w:pPrChange>
      </w:pPr>
      <w:bookmarkStart w:id="3315" w:name="_Toc262558570"/>
      <w:bookmarkStart w:id="3316" w:name="_Toc263796615"/>
      <w:bookmarkStart w:id="3317" w:name="_Toc263797226"/>
      <w:del w:id="3318" w:author="DHA" w:date="2010-07-05T21:25:00Z">
        <w:r w:rsidRPr="00AB1E70" w:rsidDel="00072ACF">
          <w:rPr>
            <w:rFonts w:ascii="Times New Roman" w:hAnsi="Times New Roman"/>
            <w:b/>
            <w:color w:val="000000"/>
            <w:sz w:val="26"/>
            <w:szCs w:val="26"/>
          </w:rPr>
          <w:delText>Đặc tả Use-case "Thay đổi thông tin cá nhân"</w:delText>
        </w:r>
        <w:bookmarkEnd w:id="3315"/>
        <w:bookmarkEnd w:id="3316"/>
        <w:bookmarkEnd w:id="3317"/>
      </w:del>
    </w:p>
    <w:p w:rsidR="006C1EE4" w:rsidRDefault="004A0BCF">
      <w:pPr>
        <w:pStyle w:val="ListParagraph"/>
        <w:numPr>
          <w:ilvl w:val="4"/>
          <w:numId w:val="4"/>
          <w:numberingChange w:id="3319" w:author="DONGTHUY" w:date="2010-07-04T11:47:00Z" w:original="%5:1:4:."/>
        </w:numPr>
        <w:ind w:left="0" w:firstLine="284"/>
        <w:jc w:val="both"/>
        <w:rPr>
          <w:del w:id="3320" w:author="DHA" w:date="2010-07-05T21:25:00Z"/>
          <w:rFonts w:ascii="Times New Roman" w:hAnsi="Times New Roman"/>
          <w:color w:val="000000"/>
          <w:sz w:val="26"/>
          <w:szCs w:val="26"/>
        </w:rPr>
        <w:pPrChange w:id="3321" w:author="DHA" w:date="2010-07-05T21:30:00Z">
          <w:pPr>
            <w:pStyle w:val="ListParagraph"/>
            <w:numPr>
              <w:ilvl w:val="4"/>
              <w:numId w:val="4"/>
            </w:numPr>
            <w:ind w:left="0" w:firstLine="284"/>
            <w:jc w:val="both"/>
          </w:pPr>
        </w:pPrChange>
      </w:pPr>
      <w:del w:id="3322" w:author="DHA" w:date="2010-07-05T21:25:00Z">
        <w:r w:rsidRPr="003D22F6" w:rsidDel="00072ACF">
          <w:rPr>
            <w:rFonts w:ascii="Times New Roman" w:hAnsi="Times New Roman"/>
            <w:color w:val="000000"/>
            <w:sz w:val="26"/>
            <w:szCs w:val="26"/>
          </w:rPr>
          <w:delText>Tóm tắt: Usecase dùng cho quản lý và nhân viên để thay đổi thông tin của cá nhân mình</w:delText>
        </w:r>
      </w:del>
    </w:p>
    <w:p w:rsidR="006C1EE4" w:rsidRDefault="004A0BCF">
      <w:pPr>
        <w:pStyle w:val="ListParagraph"/>
        <w:numPr>
          <w:ilvl w:val="4"/>
          <w:numId w:val="4"/>
          <w:numberingChange w:id="3323" w:author="DONGTHUY" w:date="2010-07-04T11:47:00Z" w:original="%5:2:4:."/>
        </w:numPr>
        <w:ind w:left="0" w:firstLine="284"/>
        <w:jc w:val="both"/>
        <w:rPr>
          <w:del w:id="3324" w:author="DHA" w:date="2010-07-05T21:25:00Z"/>
          <w:rFonts w:ascii="Times New Roman" w:hAnsi="Times New Roman"/>
          <w:color w:val="000000"/>
          <w:sz w:val="26"/>
          <w:szCs w:val="26"/>
        </w:rPr>
        <w:pPrChange w:id="3325" w:author="DHA" w:date="2010-07-05T21:30:00Z">
          <w:pPr>
            <w:pStyle w:val="ListParagraph"/>
            <w:numPr>
              <w:ilvl w:val="4"/>
              <w:numId w:val="4"/>
            </w:numPr>
            <w:ind w:left="0" w:firstLine="284"/>
            <w:jc w:val="both"/>
          </w:pPr>
        </w:pPrChange>
      </w:pPr>
      <w:del w:id="3326"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327" w:author="DONGTHUY" w:date="2010-07-04T11:47:00Z" w:original=""/>
        </w:numPr>
        <w:ind w:left="0" w:hanging="284"/>
        <w:jc w:val="both"/>
        <w:rPr>
          <w:del w:id="3328" w:author="DHA" w:date="2010-07-05T21:25:00Z"/>
          <w:rFonts w:ascii="Times New Roman" w:hAnsi="Times New Roman"/>
          <w:color w:val="000000"/>
          <w:sz w:val="26"/>
          <w:szCs w:val="26"/>
        </w:rPr>
        <w:pPrChange w:id="3329" w:author="DHA" w:date="2010-07-05T21:30:00Z">
          <w:pPr>
            <w:pStyle w:val="ListParagraph"/>
            <w:numPr>
              <w:ilvl w:val="5"/>
              <w:numId w:val="4"/>
            </w:numPr>
            <w:ind w:left="851" w:hanging="284"/>
            <w:jc w:val="both"/>
          </w:pPr>
        </w:pPrChange>
      </w:pPr>
      <w:del w:id="3330"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35"/>
          <w:numberingChange w:id="3331" w:author="DONGTHUY" w:date="2010-07-04T11:47:00Z" w:original=""/>
        </w:numPr>
        <w:ind w:left="0" w:hanging="283"/>
        <w:jc w:val="both"/>
        <w:rPr>
          <w:del w:id="3332" w:author="DHA" w:date="2010-07-05T21:25:00Z"/>
          <w:rFonts w:ascii="Times New Roman" w:hAnsi="Times New Roman"/>
          <w:color w:val="000000"/>
          <w:sz w:val="26"/>
          <w:szCs w:val="26"/>
        </w:rPr>
        <w:pPrChange w:id="3333" w:author="DHA" w:date="2010-07-05T21:30:00Z">
          <w:pPr>
            <w:pStyle w:val="ListParagraph"/>
            <w:numPr>
              <w:numId w:val="35"/>
            </w:numPr>
            <w:ind w:left="1134" w:hanging="283"/>
            <w:jc w:val="both"/>
          </w:pPr>
        </w:pPrChange>
      </w:pPr>
      <w:del w:id="3334" w:author="DHA" w:date="2010-07-05T21:25:00Z">
        <w:r w:rsidRPr="00F22470" w:rsidDel="00072ACF">
          <w:rPr>
            <w:rFonts w:ascii="Times New Roman" w:hAnsi="Times New Roman"/>
            <w:color w:val="000000"/>
            <w:sz w:val="26"/>
            <w:szCs w:val="26"/>
          </w:rPr>
          <w:delText>Sau khi màn hình chính hiện ra, quản lý/ nhân viên chọn chức năng thông tin cá nhân từ màn hình chính</w:delText>
        </w:r>
      </w:del>
    </w:p>
    <w:p w:rsidR="006C1EE4" w:rsidRDefault="004A0BCF">
      <w:pPr>
        <w:pStyle w:val="ListParagraph"/>
        <w:numPr>
          <w:ilvl w:val="0"/>
          <w:numId w:val="35"/>
          <w:numberingChange w:id="3335" w:author="DONGTHUY" w:date="2010-07-04T11:47:00Z" w:original=""/>
        </w:numPr>
        <w:ind w:left="0" w:hanging="283"/>
        <w:jc w:val="both"/>
        <w:rPr>
          <w:del w:id="3336" w:author="DHA" w:date="2010-07-05T21:25:00Z"/>
          <w:rFonts w:ascii="Times New Roman" w:hAnsi="Times New Roman"/>
          <w:color w:val="000000"/>
          <w:sz w:val="26"/>
          <w:szCs w:val="26"/>
        </w:rPr>
        <w:pPrChange w:id="3337" w:author="DHA" w:date="2010-07-05T21:30:00Z">
          <w:pPr>
            <w:pStyle w:val="ListParagraph"/>
            <w:numPr>
              <w:numId w:val="35"/>
            </w:numPr>
            <w:ind w:left="1134" w:hanging="283"/>
            <w:jc w:val="both"/>
          </w:pPr>
        </w:pPrChange>
      </w:pPr>
      <w:del w:id="3338" w:author="DHA" w:date="2010-07-05T21:25:00Z">
        <w:r w:rsidRPr="00F22470" w:rsidDel="00072ACF">
          <w:rPr>
            <w:rFonts w:ascii="Times New Roman" w:hAnsi="Times New Roman"/>
            <w:color w:val="000000"/>
            <w:sz w:val="26"/>
            <w:szCs w:val="26"/>
          </w:rPr>
          <w:delText>Hệ thống đọc cơ sở dữ liệu và hiển thị lên màn hình thông tin cá nhân của người dùng trên các textbox tương ứng</w:delText>
        </w:r>
      </w:del>
    </w:p>
    <w:p w:rsidR="006C1EE4" w:rsidRDefault="004A0BCF">
      <w:pPr>
        <w:pStyle w:val="ListParagraph"/>
        <w:numPr>
          <w:ilvl w:val="0"/>
          <w:numId w:val="35"/>
          <w:numberingChange w:id="3339" w:author="DONGTHUY" w:date="2010-07-04T11:47:00Z" w:original=""/>
        </w:numPr>
        <w:ind w:left="0" w:hanging="283"/>
        <w:jc w:val="both"/>
        <w:rPr>
          <w:del w:id="3340" w:author="DHA" w:date="2010-07-05T21:25:00Z"/>
          <w:rFonts w:ascii="Times New Roman" w:hAnsi="Times New Roman"/>
          <w:color w:val="000000"/>
          <w:sz w:val="26"/>
          <w:szCs w:val="26"/>
        </w:rPr>
        <w:pPrChange w:id="3341" w:author="DHA" w:date="2010-07-05T21:30:00Z">
          <w:pPr>
            <w:pStyle w:val="ListParagraph"/>
            <w:numPr>
              <w:numId w:val="35"/>
            </w:numPr>
            <w:ind w:left="1134" w:hanging="283"/>
            <w:jc w:val="both"/>
          </w:pPr>
        </w:pPrChange>
      </w:pPr>
      <w:del w:id="3342" w:author="DHA" w:date="2010-07-05T21:25:00Z">
        <w:r w:rsidRPr="00F22470" w:rsidDel="00072ACF">
          <w:rPr>
            <w:rFonts w:ascii="Times New Roman" w:hAnsi="Times New Roman"/>
            <w:color w:val="000000"/>
            <w:sz w:val="26"/>
            <w:szCs w:val="26"/>
          </w:rPr>
          <w:delText>Người dùng tiến hành cập nhật thông tin của mình</w:delText>
        </w:r>
      </w:del>
    </w:p>
    <w:p w:rsidR="006C1EE4" w:rsidRDefault="004A0BCF">
      <w:pPr>
        <w:pStyle w:val="ListParagraph"/>
        <w:numPr>
          <w:ilvl w:val="0"/>
          <w:numId w:val="35"/>
          <w:numberingChange w:id="3343" w:author="DONGTHUY" w:date="2010-07-04T11:47:00Z" w:original=""/>
        </w:numPr>
        <w:ind w:left="0" w:hanging="283"/>
        <w:jc w:val="both"/>
        <w:rPr>
          <w:del w:id="3344" w:author="DHA" w:date="2010-07-05T21:25:00Z"/>
          <w:rFonts w:ascii="Times New Roman" w:hAnsi="Times New Roman"/>
          <w:color w:val="000000"/>
          <w:sz w:val="26"/>
          <w:szCs w:val="26"/>
        </w:rPr>
        <w:pPrChange w:id="3345" w:author="DHA" w:date="2010-07-05T21:30:00Z">
          <w:pPr>
            <w:pStyle w:val="ListParagraph"/>
            <w:numPr>
              <w:numId w:val="35"/>
            </w:numPr>
            <w:ind w:left="1134" w:hanging="283"/>
            <w:jc w:val="both"/>
          </w:pPr>
        </w:pPrChange>
      </w:pPr>
      <w:del w:id="3346" w:author="DHA" w:date="2010-07-05T21:25:00Z">
        <w:r w:rsidRPr="00F22470" w:rsidDel="00072ACF">
          <w:rPr>
            <w:rFonts w:ascii="Times New Roman" w:hAnsi="Times New Roman"/>
            <w:color w:val="000000"/>
            <w:sz w:val="26"/>
            <w:szCs w:val="26"/>
          </w:rPr>
          <w:delText>Nếu người dùng chọn lưu, hệ thống sẽ lưu lại toàn bộ thông tin mới vào cơ sở dữ liệu</w:delText>
        </w:r>
      </w:del>
    </w:p>
    <w:p w:rsidR="006C1EE4" w:rsidRDefault="004A0BCF">
      <w:pPr>
        <w:pStyle w:val="ListParagraph"/>
        <w:numPr>
          <w:ilvl w:val="0"/>
          <w:numId w:val="35"/>
          <w:numberingChange w:id="3347" w:author="DONGTHUY" w:date="2010-07-04T11:47:00Z" w:original=""/>
        </w:numPr>
        <w:ind w:left="0" w:hanging="283"/>
        <w:jc w:val="both"/>
        <w:rPr>
          <w:del w:id="3348" w:author="DHA" w:date="2010-07-05T21:25:00Z"/>
          <w:rFonts w:ascii="Times New Roman" w:hAnsi="Times New Roman"/>
          <w:color w:val="000000"/>
          <w:sz w:val="26"/>
          <w:szCs w:val="26"/>
        </w:rPr>
        <w:pPrChange w:id="3349" w:author="DHA" w:date="2010-07-05T21:30:00Z">
          <w:pPr>
            <w:pStyle w:val="ListParagraph"/>
            <w:numPr>
              <w:numId w:val="35"/>
            </w:numPr>
            <w:ind w:left="1134" w:hanging="283"/>
            <w:jc w:val="both"/>
          </w:pPr>
        </w:pPrChange>
      </w:pPr>
      <w:del w:id="3350" w:author="DHA" w:date="2010-07-05T21:25:00Z">
        <w:r w:rsidRPr="00F22470" w:rsidDel="00072ACF">
          <w:rPr>
            <w:rFonts w:ascii="Times New Roman" w:hAnsi="Times New Roman"/>
            <w:color w:val="000000"/>
            <w:sz w:val="26"/>
            <w:szCs w:val="26"/>
          </w:rPr>
          <w:delText>Nếu người dùng chọn hủy, hệ thống yêu cầu xác nhận lại việc Hủy, người dùng chọn đồng ý, hệ thống sẽ không lưu cơ sở dữ liệu và use-case</w:delText>
        </w:r>
        <w:r w:rsidRPr="003D22F6" w:rsidDel="00072ACF">
          <w:rPr>
            <w:rFonts w:ascii="Times New Roman" w:hAnsi="Times New Roman"/>
            <w:color w:val="000000"/>
            <w:sz w:val="26"/>
            <w:szCs w:val="26"/>
          </w:rPr>
          <w:delText xml:space="preserve"> kết thúc</w:delText>
        </w:r>
      </w:del>
    </w:p>
    <w:p w:rsidR="006C1EE4" w:rsidRDefault="004A0BCF">
      <w:pPr>
        <w:pStyle w:val="ListParagraph"/>
        <w:numPr>
          <w:ilvl w:val="5"/>
          <w:numId w:val="4"/>
          <w:numberingChange w:id="3351" w:author="DONGTHUY" w:date="2010-07-04T11:47:00Z" w:original=""/>
        </w:numPr>
        <w:ind w:left="0" w:hanging="284"/>
        <w:jc w:val="both"/>
        <w:rPr>
          <w:del w:id="3352" w:author="DHA" w:date="2010-07-05T21:25:00Z"/>
          <w:rFonts w:ascii="Times New Roman" w:hAnsi="Times New Roman"/>
          <w:color w:val="000000"/>
          <w:sz w:val="26"/>
          <w:szCs w:val="26"/>
        </w:rPr>
        <w:pPrChange w:id="3353" w:author="DHA" w:date="2010-07-05T21:30:00Z">
          <w:pPr>
            <w:pStyle w:val="ListParagraph"/>
            <w:numPr>
              <w:ilvl w:val="5"/>
              <w:numId w:val="4"/>
            </w:numPr>
            <w:ind w:left="851" w:hanging="284"/>
            <w:jc w:val="both"/>
          </w:pPr>
        </w:pPrChange>
      </w:pPr>
      <w:del w:id="3354"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355" w:author="DONGTHUY" w:date="2010-07-04T11:47:00Z" w:original="%5:3:4:."/>
        </w:numPr>
        <w:ind w:left="0" w:firstLine="284"/>
        <w:jc w:val="both"/>
        <w:rPr>
          <w:del w:id="3356" w:author="DHA" w:date="2010-07-05T21:25:00Z"/>
          <w:rFonts w:ascii="Times New Roman" w:hAnsi="Times New Roman"/>
          <w:color w:val="000000"/>
          <w:sz w:val="26"/>
          <w:szCs w:val="26"/>
        </w:rPr>
        <w:pPrChange w:id="3357" w:author="DHA" w:date="2010-07-05T21:30:00Z">
          <w:pPr>
            <w:pStyle w:val="ListParagraph"/>
            <w:numPr>
              <w:ilvl w:val="4"/>
              <w:numId w:val="4"/>
            </w:numPr>
            <w:ind w:left="0" w:firstLine="284"/>
            <w:jc w:val="both"/>
          </w:pPr>
        </w:pPrChange>
      </w:pPr>
      <w:del w:id="3358"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359" w:author="DONGTHUY" w:date="2010-07-04T11:47:00Z" w:original="%5:4:4:."/>
        </w:numPr>
        <w:ind w:left="0" w:firstLine="284"/>
        <w:jc w:val="both"/>
        <w:rPr>
          <w:del w:id="3360" w:author="DHA" w:date="2010-07-05T21:25:00Z"/>
          <w:rFonts w:ascii="Times New Roman" w:hAnsi="Times New Roman"/>
          <w:color w:val="000000"/>
          <w:sz w:val="26"/>
          <w:szCs w:val="26"/>
        </w:rPr>
        <w:pPrChange w:id="3361" w:author="DHA" w:date="2010-07-05T21:30:00Z">
          <w:pPr>
            <w:pStyle w:val="ListParagraph"/>
            <w:numPr>
              <w:ilvl w:val="4"/>
              <w:numId w:val="4"/>
            </w:numPr>
            <w:ind w:left="0" w:firstLine="284"/>
            <w:jc w:val="both"/>
          </w:pPr>
        </w:pPrChange>
      </w:pPr>
      <w:del w:id="3362"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nhân viên được hiển thị</w:delText>
        </w:r>
      </w:del>
    </w:p>
    <w:p w:rsidR="006C1EE4" w:rsidRDefault="004A0BCF">
      <w:pPr>
        <w:pStyle w:val="ListParagraph"/>
        <w:numPr>
          <w:ilvl w:val="4"/>
          <w:numId w:val="4"/>
          <w:numberingChange w:id="3363" w:author="DONGTHUY" w:date="2010-07-04T11:47:00Z" w:original="%5:5:4:."/>
        </w:numPr>
        <w:ind w:left="0" w:firstLine="284"/>
        <w:jc w:val="both"/>
        <w:rPr>
          <w:del w:id="3364" w:author="DHA" w:date="2010-07-05T21:25:00Z"/>
          <w:rFonts w:ascii="Times New Roman" w:hAnsi="Times New Roman"/>
          <w:color w:val="000000"/>
          <w:sz w:val="26"/>
          <w:szCs w:val="26"/>
        </w:rPr>
        <w:pPrChange w:id="3365" w:author="DHA" w:date="2010-07-05T21:30:00Z">
          <w:pPr>
            <w:pStyle w:val="ListParagraph"/>
            <w:numPr>
              <w:ilvl w:val="4"/>
              <w:numId w:val="4"/>
            </w:numPr>
            <w:ind w:left="0" w:firstLine="284"/>
            <w:jc w:val="both"/>
          </w:pPr>
        </w:pPrChange>
      </w:pPr>
      <w:del w:id="3366"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nhân viên của nhân viên tương ứng được thay đổi</w:delText>
        </w:r>
      </w:del>
    </w:p>
    <w:p w:rsidR="002743F1" w:rsidRDefault="004A0BCF">
      <w:pPr>
        <w:pStyle w:val="ListParagraph"/>
        <w:tabs>
          <w:tab w:val="center" w:pos="5796"/>
        </w:tabs>
        <w:ind w:left="0" w:firstLine="284"/>
        <w:jc w:val="both"/>
        <w:rPr>
          <w:del w:id="3367" w:author="DHA" w:date="2010-07-05T21:25:00Z"/>
          <w:rFonts w:ascii="Times New Roman" w:hAnsi="Times New Roman"/>
          <w:color w:val="000000"/>
          <w:sz w:val="26"/>
          <w:szCs w:val="26"/>
        </w:rPr>
      </w:pPr>
      <w:del w:id="3368" w:author="DHA" w:date="2010-07-05T21:25:00Z">
        <w:r w:rsidRPr="003D22F6" w:rsidDel="00072ACF">
          <w:rPr>
            <w:rFonts w:ascii="Times New Roman" w:hAnsi="Times New Roman"/>
            <w:color w:val="000000"/>
            <w:sz w:val="26"/>
            <w:szCs w:val="26"/>
          </w:rPr>
          <w:delText>Điểm mở rộng: không có</w:delText>
        </w:r>
        <w:r w:rsidRPr="003D22F6" w:rsidDel="00072ACF">
          <w:rPr>
            <w:rFonts w:ascii="Times New Roman" w:hAnsi="Times New Roman"/>
            <w:color w:val="000000"/>
            <w:sz w:val="26"/>
            <w:szCs w:val="26"/>
          </w:rPr>
          <w:tab/>
        </w:r>
      </w:del>
    </w:p>
    <w:p w:rsidR="006C1EE4" w:rsidRDefault="004A0BCF">
      <w:pPr>
        <w:pStyle w:val="ListParagraph"/>
        <w:numPr>
          <w:ilvl w:val="3"/>
          <w:numId w:val="4"/>
          <w:numberingChange w:id="3369" w:author="DONGTHUY" w:date="2010-07-04T11:47:00Z" w:original="%1:3:0:.%2:3:0:.%3:2:0:.%4:13:0:."/>
        </w:numPr>
        <w:ind w:left="0" w:firstLine="284"/>
        <w:jc w:val="both"/>
        <w:outlineLvl w:val="3"/>
        <w:rPr>
          <w:del w:id="3370" w:author="DHA" w:date="2010-07-05T21:25:00Z"/>
          <w:rFonts w:ascii="Times New Roman" w:hAnsi="Times New Roman"/>
          <w:b/>
          <w:color w:val="000000"/>
          <w:sz w:val="26"/>
          <w:szCs w:val="26"/>
        </w:rPr>
        <w:pPrChange w:id="3371" w:author="DHA" w:date="2010-07-05T21:30:00Z">
          <w:pPr>
            <w:pStyle w:val="ListParagraph"/>
            <w:numPr>
              <w:ilvl w:val="3"/>
              <w:numId w:val="4"/>
            </w:numPr>
            <w:ind w:left="0" w:firstLine="284"/>
            <w:jc w:val="both"/>
            <w:outlineLvl w:val="3"/>
          </w:pPr>
        </w:pPrChange>
      </w:pPr>
      <w:bookmarkStart w:id="3372" w:name="_Toc262558571"/>
      <w:bookmarkStart w:id="3373" w:name="_Toc263796616"/>
      <w:bookmarkStart w:id="3374" w:name="_Toc263797227"/>
      <w:del w:id="3375" w:author="DHA" w:date="2010-07-05T21:25:00Z">
        <w:r w:rsidRPr="00573841" w:rsidDel="00072ACF">
          <w:rPr>
            <w:rFonts w:ascii="Times New Roman" w:hAnsi="Times New Roman"/>
            <w:b/>
            <w:color w:val="000000"/>
            <w:sz w:val="26"/>
            <w:szCs w:val="26"/>
          </w:rPr>
          <w:delText>Đặc tả Use-case "Thay đổi thông số hệ thống"</w:delText>
        </w:r>
        <w:bookmarkEnd w:id="3372"/>
        <w:bookmarkEnd w:id="3373"/>
        <w:bookmarkEnd w:id="3374"/>
      </w:del>
    </w:p>
    <w:p w:rsidR="006C1EE4" w:rsidRDefault="004A0BCF">
      <w:pPr>
        <w:pStyle w:val="ListParagraph"/>
        <w:numPr>
          <w:ilvl w:val="4"/>
          <w:numId w:val="4"/>
          <w:numberingChange w:id="3376" w:author="DONGTHUY" w:date="2010-07-04T11:47:00Z" w:original="%5:1:4:."/>
        </w:numPr>
        <w:ind w:left="0" w:firstLine="284"/>
        <w:jc w:val="both"/>
        <w:rPr>
          <w:del w:id="3377" w:author="DHA" w:date="2010-07-05T21:25:00Z"/>
          <w:rFonts w:ascii="Times New Roman" w:hAnsi="Times New Roman"/>
          <w:color w:val="000000"/>
          <w:sz w:val="26"/>
          <w:szCs w:val="26"/>
        </w:rPr>
        <w:pPrChange w:id="3378" w:author="DHA" w:date="2010-07-05T21:30:00Z">
          <w:pPr>
            <w:pStyle w:val="ListParagraph"/>
            <w:numPr>
              <w:ilvl w:val="4"/>
              <w:numId w:val="4"/>
            </w:numPr>
            <w:ind w:left="0" w:firstLine="284"/>
            <w:jc w:val="both"/>
          </w:pPr>
        </w:pPrChange>
      </w:pPr>
      <w:del w:id="3379" w:author="DHA" w:date="2010-07-05T21:25:00Z">
        <w:r w:rsidRPr="003D22F6" w:rsidDel="00072ACF">
          <w:rPr>
            <w:rFonts w:ascii="Times New Roman" w:hAnsi="Times New Roman"/>
            <w:color w:val="000000"/>
            <w:sz w:val="26"/>
            <w:szCs w:val="26"/>
          </w:rPr>
          <w:delText>Tóm tắt: Usecase dùng cho quản lý để thay đổi các thông số thời gian thực hiện tương ứng của luồng công việc</w:delText>
        </w:r>
      </w:del>
    </w:p>
    <w:p w:rsidR="006C1EE4" w:rsidRDefault="004A0BCF">
      <w:pPr>
        <w:pStyle w:val="ListParagraph"/>
        <w:numPr>
          <w:ilvl w:val="4"/>
          <w:numId w:val="4"/>
          <w:numberingChange w:id="3380" w:author="DONGTHUY" w:date="2010-07-04T11:47:00Z" w:original="%5:2:4:."/>
        </w:numPr>
        <w:ind w:left="0" w:firstLine="284"/>
        <w:jc w:val="both"/>
        <w:rPr>
          <w:del w:id="3381" w:author="DHA" w:date="2010-07-05T21:25:00Z"/>
          <w:rFonts w:ascii="Times New Roman" w:hAnsi="Times New Roman"/>
          <w:color w:val="000000"/>
          <w:sz w:val="26"/>
          <w:szCs w:val="26"/>
        </w:rPr>
        <w:pPrChange w:id="3382" w:author="DHA" w:date="2010-07-05T21:30:00Z">
          <w:pPr>
            <w:pStyle w:val="ListParagraph"/>
            <w:numPr>
              <w:ilvl w:val="4"/>
              <w:numId w:val="4"/>
            </w:numPr>
            <w:ind w:left="0" w:firstLine="284"/>
            <w:jc w:val="both"/>
          </w:pPr>
        </w:pPrChange>
      </w:pPr>
      <w:del w:id="3383"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384" w:author="DONGTHUY" w:date="2010-07-04T11:47:00Z" w:original=""/>
        </w:numPr>
        <w:ind w:left="0" w:hanging="284"/>
        <w:jc w:val="both"/>
        <w:rPr>
          <w:del w:id="3385" w:author="DHA" w:date="2010-07-05T21:25:00Z"/>
          <w:rFonts w:ascii="Times New Roman" w:hAnsi="Times New Roman"/>
          <w:color w:val="000000"/>
          <w:sz w:val="26"/>
          <w:szCs w:val="26"/>
        </w:rPr>
        <w:pPrChange w:id="3386" w:author="DHA" w:date="2010-07-05T21:30:00Z">
          <w:pPr>
            <w:pStyle w:val="ListParagraph"/>
            <w:numPr>
              <w:ilvl w:val="5"/>
              <w:numId w:val="4"/>
            </w:numPr>
            <w:ind w:left="851" w:hanging="284"/>
            <w:jc w:val="both"/>
          </w:pPr>
        </w:pPrChange>
      </w:pPr>
      <w:del w:id="3387"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7"/>
          <w:numberingChange w:id="3388" w:author="DONGTHUY" w:date="2010-07-04T11:47:00Z" w:original=""/>
        </w:numPr>
        <w:ind w:left="0" w:hanging="284"/>
        <w:jc w:val="both"/>
        <w:rPr>
          <w:del w:id="3389" w:author="DHA" w:date="2010-07-05T21:25:00Z"/>
          <w:rFonts w:ascii="Times New Roman" w:hAnsi="Times New Roman"/>
          <w:color w:val="000000"/>
          <w:sz w:val="26"/>
          <w:szCs w:val="26"/>
        </w:rPr>
        <w:pPrChange w:id="3390" w:author="DHA" w:date="2010-07-05T21:30:00Z">
          <w:pPr>
            <w:pStyle w:val="ListParagraph"/>
            <w:numPr>
              <w:numId w:val="7"/>
            </w:numPr>
            <w:ind w:left="1134" w:hanging="284"/>
            <w:jc w:val="both"/>
          </w:pPr>
        </w:pPrChange>
      </w:pPr>
      <w:del w:id="3391" w:author="DHA" w:date="2010-07-05T21:25:00Z">
        <w:r w:rsidRPr="00F22470" w:rsidDel="00072ACF">
          <w:rPr>
            <w:rFonts w:ascii="Times New Roman" w:hAnsi="Times New Roman"/>
            <w:color w:val="000000"/>
            <w:sz w:val="26"/>
            <w:szCs w:val="26"/>
          </w:rPr>
          <w:delText>Sau khi màn hình chính hiện ra, quản lý chọn chức năng hệ thống từ menu chính</w:delText>
        </w:r>
      </w:del>
    </w:p>
    <w:p w:rsidR="006C1EE4" w:rsidRDefault="004A0BCF">
      <w:pPr>
        <w:pStyle w:val="ListParagraph"/>
        <w:numPr>
          <w:ilvl w:val="0"/>
          <w:numId w:val="7"/>
          <w:numberingChange w:id="3392" w:author="DONGTHUY" w:date="2010-07-04T11:47:00Z" w:original=""/>
        </w:numPr>
        <w:ind w:left="0" w:hanging="284"/>
        <w:jc w:val="both"/>
        <w:rPr>
          <w:del w:id="3393" w:author="DHA" w:date="2010-07-05T21:25:00Z"/>
          <w:rFonts w:ascii="Times New Roman" w:hAnsi="Times New Roman"/>
          <w:color w:val="000000"/>
          <w:sz w:val="26"/>
          <w:szCs w:val="26"/>
        </w:rPr>
        <w:pPrChange w:id="3394" w:author="DHA" w:date="2010-07-05T21:30:00Z">
          <w:pPr>
            <w:pStyle w:val="ListParagraph"/>
            <w:numPr>
              <w:numId w:val="7"/>
            </w:numPr>
            <w:ind w:left="1134" w:hanging="284"/>
            <w:jc w:val="both"/>
          </w:pPr>
        </w:pPrChange>
      </w:pPr>
      <w:del w:id="3395" w:author="DHA" w:date="2010-07-05T21:25:00Z">
        <w:r w:rsidRPr="00F22470" w:rsidDel="00072ACF">
          <w:rPr>
            <w:rFonts w:ascii="Times New Roman" w:hAnsi="Times New Roman"/>
            <w:color w:val="000000"/>
            <w:sz w:val="26"/>
            <w:szCs w:val="26"/>
          </w:rPr>
          <w:delText>Hệ thống hiển thị combobox chứa 2 chức năng thay đổi thông số con.</w:delText>
        </w:r>
      </w:del>
    </w:p>
    <w:p w:rsidR="006C1EE4" w:rsidRDefault="004A0BCF">
      <w:pPr>
        <w:pStyle w:val="ListParagraph"/>
        <w:numPr>
          <w:ilvl w:val="0"/>
          <w:numId w:val="7"/>
          <w:numberingChange w:id="3396" w:author="DONGTHUY" w:date="2010-07-04T11:47:00Z" w:original=""/>
        </w:numPr>
        <w:ind w:left="0" w:hanging="284"/>
        <w:jc w:val="both"/>
        <w:rPr>
          <w:del w:id="3397" w:author="DHA" w:date="2010-07-05T21:25:00Z"/>
          <w:rFonts w:ascii="Times New Roman" w:hAnsi="Times New Roman"/>
          <w:color w:val="000000"/>
          <w:sz w:val="26"/>
          <w:szCs w:val="26"/>
        </w:rPr>
        <w:pPrChange w:id="3398" w:author="DHA" w:date="2010-07-05T21:30:00Z">
          <w:pPr>
            <w:pStyle w:val="ListParagraph"/>
            <w:numPr>
              <w:numId w:val="7"/>
            </w:numPr>
            <w:ind w:left="1134" w:hanging="284"/>
            <w:jc w:val="both"/>
          </w:pPr>
        </w:pPrChange>
      </w:pPr>
      <w:del w:id="3399" w:author="DHA" w:date="2010-07-05T21:25:00Z">
        <w:r w:rsidRPr="00F22470" w:rsidDel="00072ACF">
          <w:rPr>
            <w:rFonts w:ascii="Times New Roman" w:hAnsi="Times New Roman"/>
            <w:color w:val="000000"/>
            <w:sz w:val="26"/>
            <w:szCs w:val="26"/>
          </w:rPr>
          <w:delText>Nếu người dùn</w:delText>
        </w:r>
        <w:r w:rsidRPr="003D22F6" w:rsidDel="00072ACF">
          <w:rPr>
            <w:rFonts w:ascii="Times New Roman" w:hAnsi="Times New Roman"/>
            <w:color w:val="000000"/>
            <w:sz w:val="26"/>
            <w:szCs w:val="26"/>
          </w:rPr>
          <w:delText>g chọn thay đổi tổng thể:</w:delText>
        </w:r>
      </w:del>
    </w:p>
    <w:p w:rsidR="006C1EE4" w:rsidRDefault="004A0BCF">
      <w:pPr>
        <w:pStyle w:val="ListParagraph"/>
        <w:numPr>
          <w:ilvl w:val="1"/>
          <w:numId w:val="11"/>
          <w:numberingChange w:id="3400" w:author="DONGTHUY" w:date="2010-07-04T11:47:00Z" w:original=""/>
        </w:numPr>
        <w:ind w:left="0" w:hanging="284"/>
        <w:jc w:val="both"/>
        <w:rPr>
          <w:del w:id="3401" w:author="DHA" w:date="2010-07-05T21:25:00Z"/>
          <w:rFonts w:ascii="Times New Roman" w:hAnsi="Times New Roman"/>
          <w:color w:val="000000"/>
          <w:sz w:val="26"/>
          <w:szCs w:val="26"/>
        </w:rPr>
        <w:pPrChange w:id="3402" w:author="DHA" w:date="2010-07-05T21:30:00Z">
          <w:pPr>
            <w:pStyle w:val="ListParagraph"/>
            <w:numPr>
              <w:ilvl w:val="1"/>
              <w:numId w:val="11"/>
            </w:numPr>
            <w:ind w:left="1134" w:hanging="284"/>
            <w:jc w:val="both"/>
          </w:pPr>
        </w:pPrChange>
      </w:pPr>
      <w:del w:id="3403" w:author="DHA" w:date="2010-07-05T21:25:00Z">
        <w:r w:rsidRPr="003D22F6" w:rsidDel="00072ACF">
          <w:rPr>
            <w:rFonts w:ascii="Times New Roman" w:hAnsi="Times New Roman"/>
            <w:color w:val="000000"/>
            <w:sz w:val="26"/>
            <w:szCs w:val="26"/>
          </w:rPr>
          <w:delText>Hệ thống đọc cơ sở dữ liệu và hiển thị lên màn hình danh sách các công việc trong luồng công việc với các thông tin tương ứng dưới dạng lưới</w:delText>
        </w:r>
      </w:del>
    </w:p>
    <w:p w:rsidR="006C1EE4" w:rsidRDefault="004A0BCF">
      <w:pPr>
        <w:pStyle w:val="ListParagraph"/>
        <w:numPr>
          <w:ilvl w:val="1"/>
          <w:numId w:val="11"/>
          <w:numberingChange w:id="3404" w:author="DONGTHUY" w:date="2010-07-04T11:47:00Z" w:original=""/>
        </w:numPr>
        <w:ind w:left="0" w:hanging="284"/>
        <w:jc w:val="both"/>
        <w:rPr>
          <w:del w:id="3405" w:author="DHA" w:date="2010-07-05T21:25:00Z"/>
          <w:rFonts w:ascii="Times New Roman" w:hAnsi="Times New Roman"/>
          <w:color w:val="000000"/>
          <w:sz w:val="26"/>
          <w:szCs w:val="26"/>
        </w:rPr>
        <w:pPrChange w:id="3406" w:author="DHA" w:date="2010-07-05T21:30:00Z">
          <w:pPr>
            <w:pStyle w:val="ListParagraph"/>
            <w:numPr>
              <w:ilvl w:val="1"/>
              <w:numId w:val="11"/>
            </w:numPr>
            <w:ind w:left="1134" w:hanging="284"/>
            <w:jc w:val="both"/>
          </w:pPr>
        </w:pPrChange>
      </w:pPr>
      <w:del w:id="3407" w:author="DHA" w:date="2010-07-05T21:25:00Z">
        <w:r w:rsidRPr="003D22F6" w:rsidDel="00072ACF">
          <w:rPr>
            <w:rFonts w:ascii="Times New Roman" w:hAnsi="Times New Roman"/>
            <w:color w:val="000000"/>
            <w:sz w:val="26"/>
            <w:szCs w:val="26"/>
          </w:rPr>
          <w:delText>Quản lý tiến hành cập nhật các thông số</w:delText>
        </w:r>
      </w:del>
    </w:p>
    <w:p w:rsidR="006C1EE4" w:rsidRDefault="004A0BCF">
      <w:pPr>
        <w:pStyle w:val="ListParagraph"/>
        <w:numPr>
          <w:ilvl w:val="1"/>
          <w:numId w:val="37"/>
          <w:numberingChange w:id="3408" w:author="DONGTHUY" w:date="2010-07-04T11:47:00Z" w:original="o"/>
        </w:numPr>
        <w:ind w:left="0" w:hanging="284"/>
        <w:jc w:val="both"/>
        <w:rPr>
          <w:del w:id="3409" w:author="DHA" w:date="2010-07-05T21:25:00Z"/>
          <w:rFonts w:ascii="Times New Roman" w:hAnsi="Times New Roman"/>
          <w:color w:val="000000"/>
          <w:sz w:val="26"/>
          <w:szCs w:val="26"/>
        </w:rPr>
        <w:pPrChange w:id="3410" w:author="DHA" w:date="2010-07-05T21:30:00Z">
          <w:pPr>
            <w:pStyle w:val="ListParagraph"/>
            <w:numPr>
              <w:ilvl w:val="1"/>
              <w:numId w:val="37"/>
            </w:numPr>
            <w:ind w:left="1418" w:hanging="284"/>
            <w:jc w:val="both"/>
          </w:pPr>
        </w:pPrChange>
      </w:pPr>
      <w:del w:id="3411"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1"/>
          <w:numId w:val="37"/>
          <w:numberingChange w:id="3412" w:author="DONGTHUY" w:date="2010-07-04T11:47:00Z" w:original="o"/>
        </w:numPr>
        <w:ind w:left="0" w:hanging="284"/>
        <w:jc w:val="both"/>
        <w:rPr>
          <w:del w:id="3413" w:author="DHA" w:date="2010-07-05T21:25:00Z"/>
          <w:rFonts w:ascii="Times New Roman" w:hAnsi="Times New Roman"/>
          <w:color w:val="000000"/>
          <w:sz w:val="26"/>
          <w:szCs w:val="26"/>
        </w:rPr>
        <w:pPrChange w:id="3414" w:author="DHA" w:date="2010-07-05T21:30:00Z">
          <w:pPr>
            <w:pStyle w:val="ListParagraph"/>
            <w:numPr>
              <w:ilvl w:val="1"/>
              <w:numId w:val="37"/>
            </w:numPr>
            <w:ind w:left="1418" w:hanging="284"/>
            <w:jc w:val="both"/>
          </w:pPr>
        </w:pPrChange>
      </w:pPr>
      <w:del w:id="3415"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0"/>
          <w:numId w:val="7"/>
          <w:numberingChange w:id="3416" w:author="DONGTHUY" w:date="2010-07-04T11:47:00Z" w:original=""/>
        </w:numPr>
        <w:ind w:left="0" w:hanging="284"/>
        <w:jc w:val="both"/>
        <w:rPr>
          <w:del w:id="3417" w:author="DHA" w:date="2010-07-05T21:25:00Z"/>
          <w:rFonts w:ascii="Times New Roman" w:hAnsi="Times New Roman"/>
          <w:color w:val="000000"/>
          <w:sz w:val="26"/>
          <w:szCs w:val="26"/>
        </w:rPr>
        <w:pPrChange w:id="3418" w:author="DHA" w:date="2010-07-05T21:30:00Z">
          <w:pPr>
            <w:pStyle w:val="ListParagraph"/>
            <w:numPr>
              <w:numId w:val="7"/>
            </w:numPr>
            <w:ind w:left="1134" w:hanging="284"/>
            <w:jc w:val="both"/>
          </w:pPr>
        </w:pPrChange>
      </w:pPr>
      <w:del w:id="3419" w:author="DHA" w:date="2010-07-05T21:25:00Z">
        <w:r w:rsidRPr="00F22470" w:rsidDel="00072ACF">
          <w:rPr>
            <w:rFonts w:ascii="Times New Roman" w:hAnsi="Times New Roman"/>
            <w:color w:val="000000"/>
            <w:sz w:val="26"/>
            <w:szCs w:val="26"/>
          </w:rPr>
          <w:delText>Nếu quản lý chọn thay đổi trên đợt thi, hệ thống sẽ tiến hành đọc cơ sở dữ liệu và hiển thị lên màn hình danh sách các đợt thi chưa thực hiện dưới dạng danh sách và danh sách các công việc với thời gian tương ứng với đợt thi được chọn dưới dạng lưới</w:delText>
        </w:r>
      </w:del>
    </w:p>
    <w:p w:rsidR="006C1EE4" w:rsidRDefault="004A0BCF">
      <w:pPr>
        <w:pStyle w:val="ListParagraph"/>
        <w:numPr>
          <w:ilvl w:val="1"/>
          <w:numId w:val="36"/>
          <w:numberingChange w:id="3420" w:author="DONGTHUY" w:date="2010-07-04T11:47:00Z" w:original="o"/>
        </w:numPr>
        <w:ind w:left="0" w:hanging="284"/>
        <w:jc w:val="both"/>
        <w:rPr>
          <w:del w:id="3421" w:author="DHA" w:date="2010-07-05T21:25:00Z"/>
          <w:rFonts w:ascii="Times New Roman" w:hAnsi="Times New Roman"/>
          <w:color w:val="000000"/>
          <w:sz w:val="26"/>
          <w:szCs w:val="26"/>
        </w:rPr>
        <w:pPrChange w:id="3422" w:author="DHA" w:date="2010-07-05T21:30:00Z">
          <w:pPr>
            <w:pStyle w:val="ListParagraph"/>
            <w:numPr>
              <w:ilvl w:val="1"/>
              <w:numId w:val="36"/>
            </w:numPr>
            <w:ind w:left="1418" w:hanging="284"/>
            <w:jc w:val="both"/>
          </w:pPr>
        </w:pPrChange>
      </w:pPr>
      <w:del w:id="3423" w:author="DHA" w:date="2010-07-05T21:25:00Z">
        <w:r w:rsidRPr="003D22F6" w:rsidDel="00072ACF">
          <w:rPr>
            <w:rFonts w:ascii="Times New Roman" w:hAnsi="Times New Roman"/>
            <w:color w:val="000000"/>
            <w:sz w:val="26"/>
            <w:szCs w:val="26"/>
          </w:rPr>
          <w:delText>Quản lý tiến hành cập nhật thông số</w:delText>
        </w:r>
      </w:del>
    </w:p>
    <w:p w:rsidR="006C1EE4" w:rsidRDefault="004A0BCF">
      <w:pPr>
        <w:pStyle w:val="ListParagraph"/>
        <w:numPr>
          <w:ilvl w:val="1"/>
          <w:numId w:val="36"/>
          <w:numberingChange w:id="3424" w:author="DONGTHUY" w:date="2010-07-04T11:47:00Z" w:original="o"/>
        </w:numPr>
        <w:ind w:left="0" w:hanging="284"/>
        <w:jc w:val="both"/>
        <w:rPr>
          <w:del w:id="3425" w:author="DHA" w:date="2010-07-05T21:25:00Z"/>
          <w:rFonts w:ascii="Times New Roman" w:hAnsi="Times New Roman"/>
          <w:color w:val="000000"/>
          <w:sz w:val="26"/>
          <w:szCs w:val="26"/>
        </w:rPr>
        <w:pPrChange w:id="3426" w:author="DHA" w:date="2010-07-05T21:30:00Z">
          <w:pPr>
            <w:pStyle w:val="ListParagraph"/>
            <w:numPr>
              <w:ilvl w:val="1"/>
              <w:numId w:val="36"/>
            </w:numPr>
            <w:ind w:left="1418" w:hanging="284"/>
            <w:jc w:val="both"/>
          </w:pPr>
        </w:pPrChange>
      </w:pPr>
      <w:del w:id="3427" w:author="DHA" w:date="2010-07-05T21:25:00Z">
        <w:r w:rsidRPr="003D22F6"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1"/>
          <w:numId w:val="36"/>
          <w:numberingChange w:id="3428" w:author="DONGTHUY" w:date="2010-07-04T11:47:00Z" w:original="o"/>
        </w:numPr>
        <w:ind w:left="0" w:hanging="284"/>
        <w:jc w:val="both"/>
        <w:rPr>
          <w:del w:id="3429" w:author="DHA" w:date="2010-07-05T21:25:00Z"/>
          <w:rFonts w:ascii="Times New Roman" w:hAnsi="Times New Roman"/>
          <w:color w:val="000000"/>
          <w:sz w:val="26"/>
          <w:szCs w:val="26"/>
        </w:rPr>
        <w:pPrChange w:id="3430" w:author="DHA" w:date="2010-07-05T21:30:00Z">
          <w:pPr>
            <w:pStyle w:val="ListParagraph"/>
            <w:numPr>
              <w:ilvl w:val="1"/>
              <w:numId w:val="36"/>
            </w:numPr>
            <w:ind w:left="1418" w:hanging="284"/>
            <w:jc w:val="both"/>
          </w:pPr>
        </w:pPrChange>
      </w:pPr>
      <w:del w:id="3431" w:author="DHA" w:date="2010-07-05T21:25:00Z">
        <w:r w:rsidRPr="003D22F6"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5"/>
          <w:numId w:val="4"/>
          <w:numberingChange w:id="3432" w:author="DONGTHUY" w:date="2010-07-04T11:47:00Z" w:original=""/>
        </w:numPr>
        <w:ind w:left="0" w:hanging="284"/>
        <w:jc w:val="both"/>
        <w:rPr>
          <w:del w:id="3433" w:author="DHA" w:date="2010-07-05T21:25:00Z"/>
          <w:rFonts w:ascii="Times New Roman" w:hAnsi="Times New Roman"/>
          <w:color w:val="000000"/>
          <w:sz w:val="26"/>
          <w:szCs w:val="26"/>
        </w:rPr>
        <w:pPrChange w:id="3434" w:author="DHA" w:date="2010-07-05T21:30:00Z">
          <w:pPr>
            <w:pStyle w:val="ListParagraph"/>
            <w:numPr>
              <w:ilvl w:val="5"/>
              <w:numId w:val="4"/>
            </w:numPr>
            <w:ind w:left="851" w:hanging="284"/>
            <w:jc w:val="both"/>
          </w:pPr>
        </w:pPrChange>
      </w:pPr>
      <w:del w:id="3435"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436" w:author="DONGTHUY" w:date="2010-07-04T11:47:00Z" w:original="%5:3:4:."/>
        </w:numPr>
        <w:ind w:left="0" w:firstLine="284"/>
        <w:jc w:val="both"/>
        <w:rPr>
          <w:del w:id="3437" w:author="DHA" w:date="2010-07-05T21:25:00Z"/>
          <w:rFonts w:ascii="Times New Roman" w:hAnsi="Times New Roman"/>
          <w:color w:val="000000"/>
          <w:sz w:val="26"/>
          <w:szCs w:val="26"/>
        </w:rPr>
        <w:pPrChange w:id="3438" w:author="DHA" w:date="2010-07-05T21:30:00Z">
          <w:pPr>
            <w:pStyle w:val="ListParagraph"/>
            <w:numPr>
              <w:ilvl w:val="4"/>
              <w:numId w:val="4"/>
            </w:numPr>
            <w:ind w:left="0" w:firstLine="284"/>
            <w:jc w:val="both"/>
          </w:pPr>
        </w:pPrChange>
      </w:pPr>
      <w:del w:id="3439"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440" w:author="DONGTHUY" w:date="2010-07-04T11:47:00Z" w:original="%5:4:4:."/>
        </w:numPr>
        <w:ind w:left="0" w:firstLine="284"/>
        <w:jc w:val="both"/>
        <w:rPr>
          <w:del w:id="3441" w:author="DHA" w:date="2010-07-05T21:25:00Z"/>
          <w:rFonts w:ascii="Times New Roman" w:hAnsi="Times New Roman"/>
          <w:color w:val="000000"/>
          <w:sz w:val="26"/>
          <w:szCs w:val="26"/>
        </w:rPr>
        <w:pPrChange w:id="3442" w:author="DHA" w:date="2010-07-05T21:30:00Z">
          <w:pPr>
            <w:pStyle w:val="ListParagraph"/>
            <w:numPr>
              <w:ilvl w:val="4"/>
              <w:numId w:val="4"/>
            </w:numPr>
            <w:ind w:left="0" w:firstLine="284"/>
            <w:jc w:val="both"/>
          </w:pPr>
        </w:pPrChange>
      </w:pPr>
      <w:del w:id="3443"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444" w:author="DONGTHUY" w:date="2010-07-04T11:47:00Z" w:original="%5:5:4:."/>
        </w:numPr>
        <w:ind w:left="0" w:firstLine="284"/>
        <w:jc w:val="both"/>
        <w:rPr>
          <w:del w:id="3445" w:author="DHA" w:date="2010-07-05T21:25:00Z"/>
          <w:rFonts w:ascii="Times New Roman" w:hAnsi="Times New Roman"/>
          <w:color w:val="000000"/>
          <w:sz w:val="26"/>
          <w:szCs w:val="26"/>
        </w:rPr>
        <w:pPrChange w:id="3446" w:author="DHA" w:date="2010-07-05T21:30:00Z">
          <w:pPr>
            <w:pStyle w:val="ListParagraph"/>
            <w:numPr>
              <w:ilvl w:val="4"/>
              <w:numId w:val="4"/>
            </w:numPr>
            <w:ind w:left="0" w:firstLine="284"/>
            <w:jc w:val="both"/>
          </w:pPr>
        </w:pPrChange>
      </w:pPr>
      <w:del w:id="3447"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3448" w:author="DHA" w:date="2010-07-05T21:25:00Z"/>
          <w:rFonts w:ascii="Times New Roman" w:hAnsi="Times New Roman"/>
          <w:color w:val="000000"/>
          <w:sz w:val="26"/>
          <w:szCs w:val="26"/>
        </w:rPr>
      </w:pPr>
      <w:del w:id="3449" w:author="DHA" w:date="2010-07-05T21:25:00Z">
        <w:r w:rsidRPr="003D22F6" w:rsidDel="00072ACF">
          <w:rPr>
            <w:rFonts w:ascii="Times New Roman" w:hAnsi="Times New Roman"/>
            <w:color w:val="000000"/>
            <w:sz w:val="26"/>
            <w:szCs w:val="26"/>
          </w:rPr>
          <w:delText>Điểm mở rộng: không có</w:delText>
        </w:r>
      </w:del>
    </w:p>
    <w:p w:rsidR="006C1EE4" w:rsidRDefault="004A0BCF">
      <w:pPr>
        <w:pStyle w:val="ListParagraph"/>
        <w:numPr>
          <w:ilvl w:val="3"/>
          <w:numId w:val="4"/>
          <w:numberingChange w:id="3450" w:author="DONGTHUY" w:date="2010-07-04T11:47:00Z" w:original="%1:3:0:.%2:3:0:.%3:2:0:.%4:14:0:."/>
        </w:numPr>
        <w:ind w:left="0" w:firstLine="284"/>
        <w:jc w:val="both"/>
        <w:outlineLvl w:val="3"/>
        <w:rPr>
          <w:del w:id="3451" w:author="DHA" w:date="2010-07-05T21:25:00Z"/>
          <w:rFonts w:ascii="Times New Roman" w:hAnsi="Times New Roman"/>
          <w:b/>
          <w:color w:val="000000"/>
          <w:sz w:val="26"/>
          <w:szCs w:val="26"/>
        </w:rPr>
        <w:pPrChange w:id="3452" w:author="DHA" w:date="2010-07-05T21:30:00Z">
          <w:pPr>
            <w:pStyle w:val="ListParagraph"/>
            <w:numPr>
              <w:ilvl w:val="3"/>
              <w:numId w:val="4"/>
            </w:numPr>
            <w:ind w:left="0" w:firstLine="284"/>
            <w:jc w:val="both"/>
            <w:outlineLvl w:val="3"/>
          </w:pPr>
        </w:pPrChange>
      </w:pPr>
      <w:bookmarkStart w:id="3453" w:name="_Toc262558572"/>
      <w:bookmarkStart w:id="3454" w:name="_Toc263796617"/>
      <w:bookmarkStart w:id="3455" w:name="_Toc263797228"/>
      <w:del w:id="3456" w:author="DHA" w:date="2010-07-05T21:25:00Z">
        <w:r w:rsidRPr="00573841" w:rsidDel="00072ACF">
          <w:rPr>
            <w:rFonts w:ascii="Times New Roman" w:hAnsi="Times New Roman"/>
            <w:b/>
            <w:color w:val="000000"/>
            <w:sz w:val="26"/>
            <w:szCs w:val="26"/>
          </w:rPr>
          <w:delText>Đặc tả Use-case "Cập nhật đợt thi"</w:delText>
        </w:r>
        <w:bookmarkEnd w:id="3453"/>
        <w:bookmarkEnd w:id="3454"/>
        <w:bookmarkEnd w:id="3455"/>
      </w:del>
    </w:p>
    <w:p w:rsidR="006C1EE4" w:rsidRDefault="004A0BCF">
      <w:pPr>
        <w:pStyle w:val="ListParagraph"/>
        <w:numPr>
          <w:ilvl w:val="4"/>
          <w:numId w:val="4"/>
          <w:numberingChange w:id="3457" w:author="DONGTHUY" w:date="2010-07-04T11:47:00Z" w:original="%5:1:4:."/>
        </w:numPr>
        <w:ind w:left="0" w:firstLine="284"/>
        <w:jc w:val="both"/>
        <w:rPr>
          <w:del w:id="3458" w:author="DHA" w:date="2010-07-05T21:25:00Z"/>
          <w:rFonts w:ascii="Times New Roman" w:hAnsi="Times New Roman"/>
          <w:color w:val="000000"/>
          <w:sz w:val="26"/>
          <w:szCs w:val="26"/>
        </w:rPr>
        <w:pPrChange w:id="3459" w:author="DHA" w:date="2010-07-05T21:30:00Z">
          <w:pPr>
            <w:pStyle w:val="ListParagraph"/>
            <w:numPr>
              <w:ilvl w:val="4"/>
              <w:numId w:val="4"/>
            </w:numPr>
            <w:ind w:left="0" w:firstLine="284"/>
            <w:jc w:val="both"/>
          </w:pPr>
        </w:pPrChange>
      </w:pPr>
      <w:del w:id="3460" w:author="DHA" w:date="2010-07-05T21:25:00Z">
        <w:r w:rsidRPr="003D22F6" w:rsidDel="00072ACF">
          <w:rPr>
            <w:rFonts w:ascii="Times New Roman" w:hAnsi="Times New Roman"/>
            <w:color w:val="000000"/>
            <w:sz w:val="26"/>
            <w:szCs w:val="26"/>
          </w:rPr>
          <w:delText>Tóm tắt: Usecase dùng cho quản lý để thay đổi thông tin đợt thi (thêm, xóa, sửa) trong mỗi kì thi trên hệ thống</w:delText>
        </w:r>
      </w:del>
    </w:p>
    <w:p w:rsidR="006C1EE4" w:rsidRDefault="004A0BCF">
      <w:pPr>
        <w:pStyle w:val="ListParagraph"/>
        <w:numPr>
          <w:ilvl w:val="4"/>
          <w:numId w:val="4"/>
          <w:numberingChange w:id="3461" w:author="DONGTHUY" w:date="2010-07-04T11:47:00Z" w:original="%5:2:4:."/>
        </w:numPr>
        <w:ind w:left="0" w:firstLine="284"/>
        <w:jc w:val="both"/>
        <w:rPr>
          <w:del w:id="3462" w:author="DHA" w:date="2010-07-05T21:25:00Z"/>
          <w:rFonts w:ascii="Times New Roman" w:hAnsi="Times New Roman"/>
          <w:color w:val="000000"/>
          <w:sz w:val="26"/>
          <w:szCs w:val="26"/>
        </w:rPr>
        <w:pPrChange w:id="3463" w:author="DHA" w:date="2010-07-05T21:30:00Z">
          <w:pPr>
            <w:pStyle w:val="ListParagraph"/>
            <w:numPr>
              <w:ilvl w:val="4"/>
              <w:numId w:val="4"/>
            </w:numPr>
            <w:ind w:left="0" w:firstLine="284"/>
            <w:jc w:val="both"/>
          </w:pPr>
        </w:pPrChange>
      </w:pPr>
      <w:del w:id="3464" w:author="DHA" w:date="2010-07-05T21:25:00Z">
        <w:r w:rsidRPr="003D22F6" w:rsidDel="00072ACF">
          <w:rPr>
            <w:rFonts w:ascii="Times New Roman" w:hAnsi="Times New Roman"/>
            <w:color w:val="000000"/>
            <w:sz w:val="26"/>
            <w:szCs w:val="26"/>
          </w:rPr>
          <w:delText>Dòng sự kiện</w:delText>
        </w:r>
      </w:del>
    </w:p>
    <w:p w:rsidR="006C1EE4" w:rsidRDefault="004A0BCF">
      <w:pPr>
        <w:pStyle w:val="ListParagraph"/>
        <w:numPr>
          <w:ilvl w:val="5"/>
          <w:numId w:val="4"/>
          <w:numberingChange w:id="3465" w:author="DONGTHUY" w:date="2010-07-04T11:47:00Z" w:original=""/>
        </w:numPr>
        <w:ind w:left="0" w:hanging="284"/>
        <w:jc w:val="both"/>
        <w:rPr>
          <w:del w:id="3466" w:author="DHA" w:date="2010-07-05T21:25:00Z"/>
          <w:rFonts w:ascii="Times New Roman" w:hAnsi="Times New Roman"/>
          <w:color w:val="000000"/>
          <w:sz w:val="26"/>
          <w:szCs w:val="26"/>
        </w:rPr>
        <w:pPrChange w:id="3467" w:author="DHA" w:date="2010-07-05T21:30:00Z">
          <w:pPr>
            <w:pStyle w:val="ListParagraph"/>
            <w:numPr>
              <w:ilvl w:val="5"/>
              <w:numId w:val="4"/>
            </w:numPr>
            <w:ind w:left="851" w:hanging="284"/>
            <w:jc w:val="both"/>
          </w:pPr>
        </w:pPrChange>
      </w:pPr>
      <w:del w:id="3468" w:author="DHA" w:date="2010-07-05T21:25:00Z">
        <w:r w:rsidRPr="003D22F6" w:rsidDel="00072ACF">
          <w:rPr>
            <w:rFonts w:ascii="Times New Roman" w:hAnsi="Times New Roman"/>
            <w:color w:val="000000"/>
            <w:sz w:val="26"/>
            <w:szCs w:val="26"/>
          </w:rPr>
          <w:delText>Dòng sự kiện chính</w:delText>
        </w:r>
      </w:del>
    </w:p>
    <w:p w:rsidR="006C1EE4" w:rsidRDefault="004A0BCF">
      <w:pPr>
        <w:pStyle w:val="ListParagraph"/>
        <w:numPr>
          <w:ilvl w:val="0"/>
          <w:numId w:val="7"/>
          <w:numberingChange w:id="3469" w:author="DONGTHUY" w:date="2010-07-04T11:47:00Z" w:original=""/>
        </w:numPr>
        <w:ind w:left="0" w:hanging="283"/>
        <w:jc w:val="both"/>
        <w:rPr>
          <w:del w:id="3470" w:author="DHA" w:date="2010-07-05T21:25:00Z"/>
          <w:rFonts w:ascii="Times New Roman" w:hAnsi="Times New Roman"/>
          <w:color w:val="000000"/>
          <w:sz w:val="26"/>
          <w:szCs w:val="26"/>
        </w:rPr>
        <w:pPrChange w:id="3471" w:author="DHA" w:date="2010-07-05T21:30:00Z">
          <w:pPr>
            <w:pStyle w:val="ListParagraph"/>
            <w:numPr>
              <w:numId w:val="7"/>
            </w:numPr>
            <w:ind w:left="1134" w:hanging="283"/>
            <w:jc w:val="both"/>
          </w:pPr>
        </w:pPrChange>
      </w:pPr>
      <w:del w:id="3472" w:author="DHA" w:date="2010-07-05T21:25:00Z">
        <w:r w:rsidRPr="00F22470" w:rsidDel="00072ACF">
          <w:rPr>
            <w:rFonts w:ascii="Times New Roman" w:hAnsi="Times New Roman"/>
            <w:color w:val="000000"/>
            <w:sz w:val="26"/>
            <w:szCs w:val="26"/>
          </w:rPr>
          <w:delText>Sau khi màn hình chính hiện ra, quản lý chọn chức năng cập nhật đợt thi từ menu chính</w:delText>
        </w:r>
      </w:del>
    </w:p>
    <w:p w:rsidR="006C1EE4" w:rsidRDefault="004A0BCF">
      <w:pPr>
        <w:pStyle w:val="ListParagraph"/>
        <w:numPr>
          <w:ilvl w:val="0"/>
          <w:numId w:val="7"/>
          <w:numberingChange w:id="3473" w:author="DONGTHUY" w:date="2010-07-04T11:47:00Z" w:original=""/>
        </w:numPr>
        <w:ind w:left="0" w:hanging="283"/>
        <w:jc w:val="both"/>
        <w:rPr>
          <w:del w:id="3474" w:author="DHA" w:date="2010-07-05T21:25:00Z"/>
          <w:rFonts w:ascii="Times New Roman" w:hAnsi="Times New Roman"/>
          <w:color w:val="000000"/>
          <w:sz w:val="26"/>
          <w:szCs w:val="26"/>
        </w:rPr>
        <w:pPrChange w:id="3475" w:author="DHA" w:date="2010-07-05T21:30:00Z">
          <w:pPr>
            <w:pStyle w:val="ListParagraph"/>
            <w:numPr>
              <w:numId w:val="7"/>
            </w:numPr>
            <w:ind w:left="1134" w:hanging="283"/>
            <w:jc w:val="both"/>
          </w:pPr>
        </w:pPrChange>
      </w:pPr>
      <w:del w:id="3476" w:author="DHA" w:date="2010-07-05T21:25:00Z">
        <w:r w:rsidRPr="00F22470" w:rsidDel="00072ACF">
          <w:rPr>
            <w:rFonts w:ascii="Times New Roman" w:hAnsi="Times New Roman"/>
            <w:color w:val="000000"/>
            <w:sz w:val="26"/>
            <w:szCs w:val="26"/>
          </w:rPr>
          <w:delText>Hệ thống đọc cơ sở dữ liệu và hiển thị lên màn hình danh sách đợt thi với các thông tin tương ứng dưới dạng lưới</w:delText>
        </w:r>
      </w:del>
    </w:p>
    <w:p w:rsidR="006C1EE4" w:rsidRDefault="004A0BCF">
      <w:pPr>
        <w:pStyle w:val="ListParagraph"/>
        <w:numPr>
          <w:ilvl w:val="0"/>
          <w:numId w:val="7"/>
          <w:numberingChange w:id="3477" w:author="DONGTHUY" w:date="2010-07-04T11:47:00Z" w:original=""/>
        </w:numPr>
        <w:ind w:left="0" w:hanging="283"/>
        <w:jc w:val="both"/>
        <w:rPr>
          <w:del w:id="3478" w:author="DHA" w:date="2010-07-05T21:25:00Z"/>
          <w:rFonts w:ascii="Times New Roman" w:hAnsi="Times New Roman"/>
          <w:color w:val="000000"/>
          <w:sz w:val="26"/>
          <w:szCs w:val="26"/>
        </w:rPr>
        <w:pPrChange w:id="3479" w:author="DHA" w:date="2010-07-05T21:30:00Z">
          <w:pPr>
            <w:pStyle w:val="ListParagraph"/>
            <w:numPr>
              <w:numId w:val="7"/>
            </w:numPr>
            <w:ind w:left="1134" w:hanging="283"/>
            <w:jc w:val="both"/>
          </w:pPr>
        </w:pPrChange>
      </w:pPr>
      <w:del w:id="3480" w:author="DHA" w:date="2010-07-05T21:25:00Z">
        <w:r w:rsidRPr="00F22470" w:rsidDel="00072ACF">
          <w:rPr>
            <w:rFonts w:ascii="Times New Roman" w:hAnsi="Times New Roman"/>
            <w:color w:val="000000"/>
            <w:sz w:val="26"/>
            <w:szCs w:val="26"/>
          </w:rPr>
          <w:delText xml:space="preserve">Quản lý tiến hành cập nhật (thêm đợt thi, xóa một đợt thi bất kì, thay đổi thông tin các đợt thi) </w:delText>
        </w:r>
      </w:del>
    </w:p>
    <w:p w:rsidR="006C1EE4" w:rsidRDefault="004A0BCF">
      <w:pPr>
        <w:pStyle w:val="ListParagraph"/>
        <w:numPr>
          <w:ilvl w:val="0"/>
          <w:numId w:val="38"/>
          <w:numberingChange w:id="3481" w:author="DONGTHUY" w:date="2010-07-04T11:47:00Z" w:original="o"/>
        </w:numPr>
        <w:ind w:left="0" w:hanging="284"/>
        <w:jc w:val="both"/>
        <w:rPr>
          <w:del w:id="3482" w:author="DHA" w:date="2010-07-05T21:25:00Z"/>
          <w:rFonts w:ascii="Times New Roman" w:hAnsi="Times New Roman"/>
          <w:color w:val="000000"/>
          <w:sz w:val="26"/>
          <w:szCs w:val="26"/>
        </w:rPr>
        <w:pPrChange w:id="3483" w:author="DHA" w:date="2010-07-05T21:30:00Z">
          <w:pPr>
            <w:pStyle w:val="ListParagraph"/>
            <w:numPr>
              <w:numId w:val="38"/>
            </w:numPr>
            <w:ind w:left="1418" w:hanging="284"/>
            <w:jc w:val="both"/>
          </w:pPr>
        </w:pPrChange>
      </w:pPr>
      <w:del w:id="3484" w:author="DHA" w:date="2010-07-05T21:25:00Z">
        <w:r w:rsidRPr="00F22470" w:rsidDel="00072ACF">
          <w:rPr>
            <w:rFonts w:ascii="Times New Roman" w:hAnsi="Times New Roman"/>
            <w:color w:val="000000"/>
            <w:sz w:val="26"/>
            <w:szCs w:val="26"/>
          </w:rPr>
          <w:delText>Nếu quản lý chọn lưu, hệ thống sẽ lưu lại toàn bộ thông tin mới vào cơ sở dữ liệu</w:delText>
        </w:r>
      </w:del>
    </w:p>
    <w:p w:rsidR="006C1EE4" w:rsidRDefault="004A0BCF">
      <w:pPr>
        <w:pStyle w:val="ListParagraph"/>
        <w:numPr>
          <w:ilvl w:val="0"/>
          <w:numId w:val="38"/>
          <w:numberingChange w:id="3485" w:author="DONGTHUY" w:date="2010-07-04T11:47:00Z" w:original="o"/>
        </w:numPr>
        <w:ind w:left="0" w:hanging="284"/>
        <w:jc w:val="both"/>
        <w:rPr>
          <w:del w:id="3486" w:author="DHA" w:date="2010-07-05T21:25:00Z"/>
          <w:rFonts w:ascii="Times New Roman" w:hAnsi="Times New Roman"/>
          <w:color w:val="000000"/>
          <w:sz w:val="26"/>
          <w:szCs w:val="26"/>
        </w:rPr>
        <w:pPrChange w:id="3487" w:author="DHA" w:date="2010-07-05T21:30:00Z">
          <w:pPr>
            <w:pStyle w:val="ListParagraph"/>
            <w:numPr>
              <w:numId w:val="38"/>
            </w:numPr>
            <w:ind w:left="1418" w:hanging="284"/>
            <w:jc w:val="both"/>
          </w:pPr>
        </w:pPrChange>
      </w:pPr>
      <w:del w:id="3488" w:author="DHA" w:date="2010-07-05T21:25:00Z">
        <w:r w:rsidRPr="00F22470" w:rsidDel="00072ACF">
          <w:rPr>
            <w:rFonts w:ascii="Times New Roman" w:hAnsi="Times New Roman"/>
            <w:color w:val="000000"/>
            <w:sz w:val="26"/>
            <w:szCs w:val="26"/>
          </w:rPr>
          <w:delText>Nếu quản lý chọn hủy, hệ thống yêu cầu xác nhận lại việc Hủy, quản lý chọn đồng ý, hệ thống sẽ không lưu cơ sở dữ liệu và use-case kết thúc</w:delText>
        </w:r>
      </w:del>
    </w:p>
    <w:p w:rsidR="006C1EE4" w:rsidRDefault="004A0BCF">
      <w:pPr>
        <w:pStyle w:val="ListParagraph"/>
        <w:numPr>
          <w:ilvl w:val="5"/>
          <w:numId w:val="4"/>
          <w:numberingChange w:id="3489" w:author="DONGTHUY" w:date="2010-07-04T11:47:00Z" w:original=""/>
        </w:numPr>
        <w:ind w:left="0" w:hanging="284"/>
        <w:jc w:val="both"/>
        <w:rPr>
          <w:del w:id="3490" w:author="DHA" w:date="2010-07-05T21:25:00Z"/>
          <w:rFonts w:ascii="Times New Roman" w:hAnsi="Times New Roman"/>
          <w:color w:val="000000"/>
          <w:sz w:val="26"/>
          <w:szCs w:val="26"/>
        </w:rPr>
        <w:pPrChange w:id="3491" w:author="DHA" w:date="2010-07-05T21:30:00Z">
          <w:pPr>
            <w:pStyle w:val="ListParagraph"/>
            <w:numPr>
              <w:ilvl w:val="5"/>
              <w:numId w:val="4"/>
            </w:numPr>
            <w:ind w:left="851" w:hanging="284"/>
            <w:jc w:val="both"/>
          </w:pPr>
        </w:pPrChange>
      </w:pPr>
      <w:del w:id="3492" w:author="DHA" w:date="2010-07-05T21:25:00Z">
        <w:r w:rsidRPr="003D22F6" w:rsidDel="00072ACF">
          <w:rPr>
            <w:rFonts w:ascii="Times New Roman" w:hAnsi="Times New Roman"/>
            <w:color w:val="000000"/>
            <w:sz w:val="26"/>
            <w:szCs w:val="26"/>
          </w:rPr>
          <w:delText>Dòng sự kiện khác: không có</w:delText>
        </w:r>
      </w:del>
    </w:p>
    <w:p w:rsidR="006C1EE4" w:rsidRDefault="004A0BCF">
      <w:pPr>
        <w:pStyle w:val="ListParagraph"/>
        <w:numPr>
          <w:ilvl w:val="4"/>
          <w:numId w:val="4"/>
          <w:numberingChange w:id="3493" w:author="DONGTHUY" w:date="2010-07-04T11:47:00Z" w:original="%5:3:4:."/>
        </w:numPr>
        <w:ind w:left="0" w:firstLine="284"/>
        <w:jc w:val="both"/>
        <w:rPr>
          <w:del w:id="3494" w:author="DHA" w:date="2010-07-05T21:25:00Z"/>
          <w:rFonts w:ascii="Times New Roman" w:hAnsi="Times New Roman"/>
          <w:color w:val="000000"/>
          <w:sz w:val="26"/>
          <w:szCs w:val="26"/>
        </w:rPr>
        <w:pPrChange w:id="3495" w:author="DHA" w:date="2010-07-05T21:30:00Z">
          <w:pPr>
            <w:pStyle w:val="ListParagraph"/>
            <w:numPr>
              <w:ilvl w:val="4"/>
              <w:numId w:val="4"/>
            </w:numPr>
            <w:ind w:left="0" w:firstLine="284"/>
            <w:jc w:val="both"/>
          </w:pPr>
        </w:pPrChange>
      </w:pPr>
      <w:del w:id="3496" w:author="DHA" w:date="2010-07-05T21:25:00Z">
        <w:r w:rsidRPr="003D22F6" w:rsidDel="00072ACF">
          <w:rPr>
            <w:rFonts w:ascii="Times New Roman" w:hAnsi="Times New Roman"/>
            <w:color w:val="000000"/>
            <w:sz w:val="26"/>
            <w:szCs w:val="26"/>
          </w:rPr>
          <w:delText>Các yêu cầu đặc biệt: không có</w:delText>
        </w:r>
      </w:del>
    </w:p>
    <w:p w:rsidR="006C1EE4" w:rsidRDefault="004A0BCF">
      <w:pPr>
        <w:pStyle w:val="ListParagraph"/>
        <w:numPr>
          <w:ilvl w:val="4"/>
          <w:numId w:val="4"/>
          <w:numberingChange w:id="3497" w:author="DONGTHUY" w:date="2010-07-04T11:47:00Z" w:original="%5:4:4:."/>
        </w:numPr>
        <w:ind w:left="0" w:firstLine="284"/>
        <w:jc w:val="both"/>
        <w:rPr>
          <w:del w:id="3498" w:author="DHA" w:date="2010-07-05T21:25:00Z"/>
          <w:rFonts w:ascii="Times New Roman" w:hAnsi="Times New Roman"/>
          <w:color w:val="000000"/>
          <w:sz w:val="26"/>
          <w:szCs w:val="26"/>
        </w:rPr>
        <w:pPrChange w:id="3499" w:author="DHA" w:date="2010-07-05T21:30:00Z">
          <w:pPr>
            <w:pStyle w:val="ListParagraph"/>
            <w:numPr>
              <w:ilvl w:val="4"/>
              <w:numId w:val="4"/>
            </w:numPr>
            <w:ind w:left="0" w:firstLine="284"/>
            <w:jc w:val="both"/>
          </w:pPr>
        </w:pPrChange>
      </w:pPr>
      <w:del w:id="3500" w:author="DHA" w:date="2010-07-05T21:25:00Z">
        <w:r w:rsidRPr="003D22F6" w:rsidDel="00072ACF">
          <w:rPr>
            <w:rFonts w:ascii="Times New Roman" w:hAnsi="Times New Roman"/>
            <w:color w:val="000000"/>
            <w:sz w:val="26"/>
            <w:szCs w:val="26"/>
          </w:rPr>
          <w:delText>Trạng thái hệ thống khi bắt đầu thực hiện Use-case: màn hình xử lý chính của quản lý được hiển thị</w:delText>
        </w:r>
      </w:del>
    </w:p>
    <w:p w:rsidR="006C1EE4" w:rsidRDefault="004A0BCF">
      <w:pPr>
        <w:pStyle w:val="ListParagraph"/>
        <w:numPr>
          <w:ilvl w:val="4"/>
          <w:numId w:val="4"/>
          <w:numberingChange w:id="3501" w:author="DONGTHUY" w:date="2010-07-04T11:47:00Z" w:original="%5:5:4:."/>
        </w:numPr>
        <w:ind w:left="0" w:firstLine="284"/>
        <w:jc w:val="both"/>
        <w:rPr>
          <w:del w:id="3502" w:author="DHA" w:date="2010-07-05T21:25:00Z"/>
          <w:rFonts w:ascii="Times New Roman" w:hAnsi="Times New Roman"/>
          <w:color w:val="000000"/>
          <w:sz w:val="26"/>
          <w:szCs w:val="26"/>
        </w:rPr>
        <w:pPrChange w:id="3503" w:author="DHA" w:date="2010-07-05T21:30:00Z">
          <w:pPr>
            <w:pStyle w:val="ListParagraph"/>
            <w:numPr>
              <w:ilvl w:val="4"/>
              <w:numId w:val="4"/>
            </w:numPr>
            <w:ind w:left="0" w:firstLine="284"/>
            <w:jc w:val="both"/>
          </w:pPr>
        </w:pPrChange>
      </w:pPr>
      <w:del w:id="3504" w:author="DHA" w:date="2010-07-05T21:25:00Z">
        <w:r w:rsidRPr="003D22F6" w:rsidDel="00072ACF">
          <w:rPr>
            <w:rFonts w:ascii="Times New Roman" w:hAnsi="Times New Roman"/>
            <w:color w:val="000000"/>
            <w:sz w:val="26"/>
            <w:szCs w:val="26"/>
          </w:rPr>
          <w:delText>Trạng thái hệ thống sau khi thực hiện Use-case: Nếu thực hiện thành công, cơ sở dữ liệu thông tin đợt thi được thay đổi</w:delText>
        </w:r>
      </w:del>
    </w:p>
    <w:p w:rsidR="002743F1" w:rsidRDefault="004A0BCF">
      <w:pPr>
        <w:pStyle w:val="ListParagraph"/>
        <w:ind w:left="0" w:firstLine="284"/>
        <w:jc w:val="both"/>
        <w:rPr>
          <w:del w:id="3505" w:author="DHA" w:date="2010-07-05T21:25:00Z"/>
          <w:rFonts w:ascii="Times New Roman" w:hAnsi="Times New Roman"/>
          <w:color w:val="000000"/>
          <w:sz w:val="26"/>
          <w:szCs w:val="26"/>
        </w:rPr>
      </w:pPr>
      <w:del w:id="3506" w:author="DHA" w:date="2010-07-05T21:25:00Z">
        <w:r w:rsidRPr="003D22F6" w:rsidDel="00072ACF">
          <w:rPr>
            <w:rFonts w:ascii="Times New Roman" w:hAnsi="Times New Roman"/>
            <w:color w:val="000000"/>
            <w:sz w:val="26"/>
            <w:szCs w:val="26"/>
          </w:rPr>
          <w:delText>Điểm mở rộng: không có</w:delText>
        </w:r>
      </w:del>
    </w:p>
    <w:p w:rsidR="006C1EE4" w:rsidRDefault="006C1EE4">
      <w:pPr>
        <w:pStyle w:val="ListParagraph"/>
        <w:ind w:left="0" w:firstLine="360"/>
        <w:jc w:val="both"/>
        <w:rPr>
          <w:rFonts w:ascii="Times New Roman" w:hAnsi="Times New Roman"/>
          <w:color w:val="000000"/>
          <w:sz w:val="26"/>
          <w:szCs w:val="26"/>
        </w:rPr>
        <w:pPrChange w:id="3507" w:author="DHA" w:date="2010-07-05T21:30:00Z">
          <w:pPr>
            <w:pStyle w:val="ListParagraph"/>
            <w:ind w:left="2232" w:firstLine="360"/>
            <w:jc w:val="both"/>
          </w:pPr>
        </w:pPrChange>
      </w:pPr>
    </w:p>
    <w:p w:rsidR="004A0BCF" w:rsidRPr="00161B91" w:rsidRDefault="004A0BCF" w:rsidP="00161B91">
      <w:pPr>
        <w:pStyle w:val="ListParagraph"/>
        <w:numPr>
          <w:ilvl w:val="1"/>
          <w:numId w:val="4"/>
          <w:numberingChange w:id="3508" w:author="DONGTHUY" w:date="2010-07-04T11:47:00Z" w:original="%1:3:0:.%2:4:0:."/>
        </w:numPr>
        <w:ind w:left="284" w:firstLine="0"/>
        <w:jc w:val="both"/>
        <w:outlineLvl w:val="1"/>
        <w:rPr>
          <w:rFonts w:ascii="Times New Roman" w:hAnsi="Times New Roman"/>
          <w:b/>
          <w:color w:val="000000"/>
          <w:sz w:val="26"/>
          <w:szCs w:val="26"/>
        </w:rPr>
      </w:pPr>
      <w:bookmarkStart w:id="3509" w:name="_Toc262558573"/>
      <w:bookmarkStart w:id="3510" w:name="_Toc263796618"/>
      <w:bookmarkStart w:id="3511" w:name="_Toc263797229"/>
      <w:r w:rsidRPr="00161B91">
        <w:rPr>
          <w:rFonts w:ascii="Times New Roman" w:hAnsi="Times New Roman"/>
          <w:b/>
          <w:color w:val="000000"/>
          <w:sz w:val="26"/>
          <w:szCs w:val="26"/>
        </w:rPr>
        <w:t>Thiết kế giao diện</w:t>
      </w:r>
      <w:bookmarkEnd w:id="3509"/>
      <w:bookmarkEnd w:id="3510"/>
      <w:bookmarkEnd w:id="3511"/>
    </w:p>
    <w:p w:rsidR="004A0BCF" w:rsidRPr="00161B91" w:rsidRDefault="004A0BCF" w:rsidP="00161B91">
      <w:pPr>
        <w:pStyle w:val="ListParagraph"/>
        <w:numPr>
          <w:ilvl w:val="2"/>
          <w:numId w:val="4"/>
          <w:numberingChange w:id="3512" w:author="DONGTHUY" w:date="2010-07-04T11:47:00Z" w:original="%1:3:0:.%2:4:0:.%3:1:0:."/>
        </w:numPr>
        <w:ind w:left="284" w:firstLine="0"/>
        <w:jc w:val="both"/>
        <w:outlineLvl w:val="2"/>
        <w:rPr>
          <w:rFonts w:ascii="Times New Roman" w:hAnsi="Times New Roman"/>
          <w:b/>
          <w:color w:val="000000"/>
          <w:sz w:val="26"/>
          <w:szCs w:val="26"/>
        </w:rPr>
      </w:pPr>
      <w:bookmarkStart w:id="3513" w:name="_Toc262558574"/>
      <w:bookmarkStart w:id="3514" w:name="_Toc263796619"/>
      <w:bookmarkStart w:id="3515" w:name="_Toc263797230"/>
      <w:r w:rsidRPr="00161B91">
        <w:rPr>
          <w:rFonts w:ascii="Times New Roman" w:hAnsi="Times New Roman"/>
          <w:b/>
          <w:color w:val="000000"/>
          <w:sz w:val="26"/>
          <w:szCs w:val="26"/>
        </w:rPr>
        <w:t>Cấu trúc các màn hình xử lý chính</w:t>
      </w:r>
      <w:bookmarkEnd w:id="3513"/>
      <w:bookmarkEnd w:id="3514"/>
      <w:bookmarkEnd w:id="3515"/>
    </w:p>
    <w:p w:rsidR="004A0BCF" w:rsidRPr="00161B91" w:rsidRDefault="00051831" w:rsidP="00161B91">
      <w:pPr>
        <w:pStyle w:val="ListParagraph"/>
        <w:ind w:left="0"/>
        <w:jc w:val="both"/>
        <w:outlineLvl w:val="2"/>
        <w:rPr>
          <w:rFonts w:ascii="Times New Roman" w:hAnsi="Times New Roman"/>
          <w:b/>
          <w:color w:val="000000"/>
          <w:sz w:val="26"/>
          <w:szCs w:val="26"/>
        </w:rPr>
      </w:pPr>
      <w:r w:rsidRPr="00051831">
        <w:rPr>
          <w:rFonts w:ascii="Times New Roman" w:hAnsi="Times New Roman"/>
          <w:b/>
          <w:color w:val="000000"/>
          <w:sz w:val="26"/>
          <w:szCs w:val="26"/>
          <w:lang w:eastAsia="vi-VN"/>
        </w:rPr>
      </w:r>
      <w:r>
        <w:rPr>
          <w:rFonts w:ascii="Times New Roman" w:hAnsi="Times New Roman"/>
          <w:b/>
          <w:color w:val="000000"/>
          <w:sz w:val="26"/>
          <w:szCs w:val="26"/>
          <w:lang w:eastAsia="vi-VN"/>
        </w:rPr>
        <w:pict>
          <v:group id="Canvas 240" o:spid="_x0000_s1264" editas="canvas" style="width:468pt;height:117.55pt;mso-position-horizontal-relative:char;mso-position-vertical-relative:line" coordsize="59436,14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">
            <v:rect id="_x0000_s1265" style="position:absolute;width:59436;height:14928;visibility:visible" filled="f" stroked="f"/>
            <v:roundrect id="AutoShape 242" o:spid="_x0000_s1266" style="position:absolute;left:29514;top:114;width:8465;height:268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25MIA&#10;AADbAAAADwAAAGRycy9kb3ducmV2LnhtbESPS2vDMBCE74X8B7GB3Bo5Di2tE8WYPKBXO6XnxVo/&#10;iLUykhK7/74qFHocZuYbZp/PZhAPcr63rGCzTkAQ11b33Cr4vF6e30D4gKxxsEwKvslDflg87THT&#10;duKSHlVoRYSwz1BBF8KYSenrjgz6tR2Jo9dYZzBE6VqpHU4RbgaZJsmrNNhzXOhwpGNH9a26GwVT&#10;8dVvzzf9cpW+OdXvY9m4y6zUajkXOxCB5vAf/mt/aAVpCr9f4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zbkwgAAANsAAAAPAAAAAAAAAAAAAAAAAJgCAABkcnMvZG93&#10;bnJldi54bWxQSwUGAAAAAAQABAD1AAAAhwMAAAAA&#10;" fillcolor="#17365d" strokecolor="#404040">
              <v:shadow on="t" opacity=".5"/>
              <v:textbox>
                <w:txbxContent>
                  <w:p w:rsidR="006C1EE4" w:rsidRPr="0024218F" w:rsidRDefault="006C1EE4" w:rsidP="00933332">
                    <w:pPr>
                      <w:jc w:val="center"/>
                      <w:rPr>
                        <w:rFonts w:ascii="Times New Roman" w:hAnsi="Times New Roman"/>
                      </w:rPr>
                    </w:pPr>
                    <w:r w:rsidRPr="0024218F">
                      <w:rPr>
                        <w:rFonts w:ascii="Times New Roman" w:hAnsi="Times New Roman"/>
                      </w:rPr>
                      <w:t>Đăng</w:t>
                    </w:r>
                    <w:r>
                      <w:rPr>
                        <w:rFonts w:ascii="Times New Roman" w:hAnsi="Times New Roman"/>
                      </w:rPr>
                      <w:t>N</w:t>
                    </w:r>
                    <w:r w:rsidRPr="0024218F">
                      <w:rPr>
                        <w:rFonts w:ascii="Times New Roman" w:hAnsi="Times New Roman"/>
                      </w:rPr>
                      <w:t>hập</w:t>
                    </w:r>
                  </w:p>
                </w:txbxContent>
              </v:textbox>
            </v:roundrect>
            <v:roundrect id="AutoShape 243" o:spid="_x0000_s1267" style="position:absolute;left:9912;top:11791;width:13176;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LtsQA&#10;AADbAAAADwAAAGRycy9kb3ducmV2LnhtbESPQWvCQBSE74L/YXlCb7qpUmmjGxFRGooXk3p/ZF+T&#10;tNm3IbsmaX99tyD0OMzMN8x2N5pG9NS52rKCx0UEgriwuuZSwXt+mj+DcB5ZY2OZFHyTg10ynWwx&#10;1nbgC/WZL0WAsItRQeV9G0vpiooMuoVtiYP3YTuDPsiulLrDIcBNI5dRtJYGaw4LFbZ0qKj4ym5G&#10;wevZvow/0dOlOR6vp/wzfcvLNSr1MBv3GxCeRv8fvrdTrWC5gr8v4Q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7y7bEAAAA2wAAAA8AAAAAAAAAAAAAAAAAmAIAAGRycy9k&#10;b3ducmV2LnhtbFBLBQYAAAAABAAEAPUAAACJAwAAAAA=&#10;" fillcolor="#622423" strokecolor="#404040">
              <v:shadow on="t" color="#bfbfbf"/>
              <v:textbox>
                <w:txbxContent>
                  <w:p w:rsidR="006C1EE4" w:rsidRPr="0024218F" w:rsidRDefault="006C1EE4" w:rsidP="00933332">
                    <w:pPr>
                      <w:jc w:val="center"/>
                      <w:rPr>
                        <w:rFonts w:ascii="Times New Roman" w:hAnsi="Times New Roman"/>
                      </w:rPr>
                    </w:pPr>
                    <w:r>
                      <w:rPr>
                        <w:rFonts w:ascii="Times New Roman" w:hAnsi="Times New Roman"/>
                      </w:rPr>
                      <w:t>TrangNgườiDùng</w:t>
                    </w:r>
                  </w:p>
                </w:txbxContent>
              </v:textbox>
            </v:roundrect>
            <v:roundrect id="AutoShape 244" o:spid="_x0000_s1268" style="position:absolute;left:25660;top:11791;width:10547;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6w8MA&#10;AADbAAAADwAAAGRycy9kb3ducmV2LnhtbESPS2vCQBSF94L/YbhCd2aiRanRSbCFPlw2LWR7k7km&#10;aTN3QmbU+O87BcHl4Tw+zi4bTSfONLjWsoJFFIMgrqxuuVbw/fU6fwLhPLLGzjIpuJKDLJ1Odpho&#10;e+FPOue+FmGEXYIKGu/7REpXNWTQRbYnDt7RDgZ9kEMt9YCXMG46uYzjtTTYciA02NNLQ9VvfjIK&#10;3gIvL3+Op0Phy9X1fcNF9fyo1MNs3G9BeBr9PXxrf2gFyxX8fwk/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26w8MAAADbAAAADwAAAAAAAAAAAAAAAACYAgAAZHJzL2Rv&#10;d25yZXYueG1sUEsFBgAAAAAEAAQA9QAAAIgDAAAAAA==&#10;" fillcolor="#622423" strokecolor="#404040">
              <v:shadow on="t" color="#bfbfbf" offset="3pt"/>
              <v:textbox>
                <w:txbxContent>
                  <w:p w:rsidR="006C1EE4" w:rsidRPr="0024218F" w:rsidRDefault="006C1EE4" w:rsidP="00933332">
                    <w:pPr>
                      <w:jc w:val="center"/>
                      <w:rPr>
                        <w:rFonts w:ascii="Times New Roman" w:hAnsi="Times New Roman"/>
                      </w:rPr>
                    </w:pPr>
                    <w:r>
                      <w:rPr>
                        <w:rFonts w:ascii="Times New Roman" w:hAnsi="Times New Roman"/>
                      </w:rPr>
                      <w:t>TrangQuảnLý</w:t>
                    </w:r>
                  </w:p>
                </w:txbxContent>
              </v:textbox>
            </v:roundrect>
            <v:roundrect id="AutoShape 245" o:spid="_x0000_s1269" style="position:absolute;left:38982;top:11791;width:10433;height:267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p6MQA&#10;AADbAAAADwAAAGRycy9kb3ducmV2LnhtbESPwWrDMBBE74X8g9hCLiGR7UMoThRjagK5tBCn9LxY&#10;W9vUWhlJTtx8fVUo5DjMzBtmX8xmEFdyvresIN0kIIgbq3tuFXxcjusXED4gaxwsk4If8lAcFk97&#10;zLW98ZmudWhFhLDPUUEXwphL6ZuODPqNHYmj92WdwRCla6V2eItwM8gsSbbSYM9xocORXjtqvuvJ&#10;KPis0nI1ntPm/V6f0mn1ljmuMqWWz3O5AxFoDo/wf/ukFWRb+PsSf4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zKejEAAAA2wAAAA8AAAAAAAAAAAAAAAAAmAIAAGRycy9k&#10;b3ducmV2LnhtbFBLBQYAAAAABAAEAPUAAACJAwAAAAA=&#10;" fillcolor="#0f243e" strokecolor="#404040">
              <v:shadow on="t" color="#bfbfbf" offset="3pt"/>
              <v:textbox>
                <w:txbxContent>
                  <w:p w:rsidR="006C1EE4" w:rsidRPr="0024218F" w:rsidRDefault="006C1EE4" w:rsidP="00933332">
                    <w:pPr>
                      <w:jc w:val="center"/>
                      <w:rPr>
                        <w:rFonts w:ascii="Times New Roman" w:hAnsi="Times New Roman"/>
                      </w:rPr>
                    </w:pPr>
                    <w:r>
                      <w:rPr>
                        <w:rFonts w:ascii="Times New Roman" w:hAnsi="Times New Roman"/>
                      </w:rPr>
                      <w:t>TrangBáoLỗi</w:t>
                    </w:r>
                  </w:p>
                </w:txbxContent>
              </v:textbox>
            </v:roundrect>
            <v:shape id="AutoShape 246" o:spid="_x0000_s1270" type="#_x0000_t32" style="position:absolute;left:33750;top:2794;width:6;height:27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shape id="AutoShape 247" o:spid="_x0000_s1271" type="#_x0000_t32" style="position:absolute;left:23088;top:5581;width:21095;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shape id="AutoShape 248" o:spid="_x0000_s1272" type="#_x0000_t32" style="position:absolute;left:23088;top:5581;width:6;height:2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AutoShape 249" o:spid="_x0000_s1273" type="#_x0000_t32" style="position:absolute;left:16605;top:8451;width:14332;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AutoShape 250" o:spid="_x0000_s1274" type="#_x0000_t32" style="position:absolute;left:16497;top:8451;width:6;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qbsQAAADbAAAADwAAAGRycy9kb3ducmV2LnhtbESPQWvCQBSE74X+h+UVvNWNC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ipuxAAAANsAAAAPAAAAAAAAAAAA&#10;AAAAAKECAABkcnMvZG93bnJldi54bWxQSwUGAAAAAAQABAD5AAAAkgMAAAAA&#10;">
              <v:stroke endarrow="block"/>
            </v:shape>
            <v:shape id="AutoShape 251" o:spid="_x0000_s1275" type="#_x0000_t32" style="position:absolute;left:30930;top:8451;width:7;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252" o:spid="_x0000_s1276" type="#_x0000_t32" style="position:absolute;left:44196;top:5581;width:6;height:62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Text Box 253" o:spid="_x0000_s1277" type="#_x0000_t202" style="position:absolute;left:36499;top:3568;width:9100;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6C1EE4" w:rsidRPr="008440E7" w:rsidRDefault="006C1EE4" w:rsidP="00933332">
                    <w:pPr>
                      <w:rPr>
                        <w:rFonts w:ascii="Times New Roman" w:hAnsi="Times New Roman"/>
                        <w:i/>
                        <w:sz w:val="20"/>
                        <w:szCs w:val="20"/>
                      </w:rPr>
                    </w:pPr>
                    <w:r w:rsidRPr="008440E7">
                      <w:rPr>
                        <w:rFonts w:ascii="Times New Roman" w:hAnsi="Times New Roman"/>
                        <w:i/>
                        <w:sz w:val="20"/>
                        <w:szCs w:val="20"/>
                      </w:rPr>
                      <w:t>không hợp lệ</w:t>
                    </w:r>
                  </w:p>
                </w:txbxContent>
              </v:textbox>
            </v:shape>
            <v:shape id="Text Box 254" o:spid="_x0000_s1278" type="#_x0000_t202" style="position:absolute;left:22821;top:3556;width:560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6C1EE4" w:rsidRPr="008440E7" w:rsidRDefault="006C1EE4" w:rsidP="00933332">
                    <w:pPr>
                      <w:rPr>
                        <w:rFonts w:ascii="Times New Roman" w:hAnsi="Times New Roman"/>
                        <w:i/>
                        <w:sz w:val="20"/>
                        <w:szCs w:val="20"/>
                      </w:rPr>
                    </w:pPr>
                    <w:r w:rsidRPr="008440E7">
                      <w:rPr>
                        <w:rFonts w:ascii="Times New Roman" w:hAnsi="Times New Roman"/>
                        <w:i/>
                        <w:sz w:val="20"/>
                        <w:szCs w:val="20"/>
                      </w:rPr>
                      <w:t>hợp lệ</w:t>
                    </w:r>
                  </w:p>
                </w:txbxContent>
              </v:textbox>
            </v:shape>
            <v:shape id="Text Box 255" o:spid="_x0000_s1279" type="#_x0000_t202" style="position:absolute;left:11360;top:6057;width:10744;height:24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6C1EE4" w:rsidRPr="008440E7" w:rsidRDefault="006C1EE4" w:rsidP="00933332">
                    <w:pPr>
                      <w:rPr>
                        <w:rFonts w:ascii="Times New Roman" w:hAnsi="Times New Roman"/>
                        <w:i/>
                        <w:sz w:val="20"/>
                        <w:szCs w:val="20"/>
                      </w:rPr>
                    </w:pPr>
                    <w:r>
                      <w:rPr>
                        <w:rFonts w:ascii="Times New Roman" w:hAnsi="Times New Roman"/>
                        <w:i/>
                        <w:sz w:val="20"/>
                        <w:szCs w:val="20"/>
                      </w:rPr>
                      <w:t>người dùng cơ sở</w:t>
                    </w:r>
                  </w:p>
                </w:txbxContent>
              </v:textbox>
            </v:shape>
            <v:shape id="Text Box 256" o:spid="_x0000_s1280" type="#_x0000_t202" style="position:absolute;left:25660;top:5956;width:6197;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6C1EE4" w:rsidRPr="008440E7" w:rsidRDefault="006C1EE4" w:rsidP="00933332">
                    <w:pPr>
                      <w:rPr>
                        <w:rFonts w:ascii="Times New Roman" w:hAnsi="Times New Roman"/>
                        <w:i/>
                        <w:sz w:val="20"/>
                        <w:szCs w:val="20"/>
                      </w:rPr>
                    </w:pPr>
                    <w:r>
                      <w:rPr>
                        <w:rFonts w:ascii="Times New Roman" w:hAnsi="Times New Roman"/>
                        <w:i/>
                        <w:sz w:val="20"/>
                        <w:szCs w:val="20"/>
                      </w:rPr>
                      <w:t>quản trị</w:t>
                    </w:r>
                  </w:p>
                </w:txbxContent>
              </v:textbox>
            </v:shape>
            <w10:wrap type="none"/>
            <w10:anchorlock/>
          </v:group>
        </w:pict>
      </w:r>
    </w:p>
    <w:p w:rsidR="004A0BCF" w:rsidRPr="00C900E0" w:rsidRDefault="004A0BCF" w:rsidP="00784A8E">
      <w:pPr>
        <w:pStyle w:val="ListParagraph"/>
        <w:ind w:left="0" w:firstLine="270"/>
        <w:jc w:val="both"/>
        <w:rPr>
          <w:rFonts w:ascii="Times New Roman" w:hAnsi="Times New Roman"/>
          <w:color w:val="000000"/>
          <w:sz w:val="26"/>
          <w:szCs w:val="26"/>
        </w:rPr>
      </w:pPr>
      <w:del w:id="3516" w:author="DHA" w:date="2010-07-05T21:30:00Z">
        <w:r w:rsidRPr="003D22F6" w:rsidDel="00072ACF">
          <w:rPr>
            <w:rFonts w:ascii="Times New Roman" w:hAnsi="Times New Roman"/>
            <w:color w:val="000000"/>
            <w:sz w:val="26"/>
            <w:szCs w:val="26"/>
          </w:rPr>
          <w:delText>Ban đầu, nhân viên click vào biểu tượng của chương trình trên màn hình, chương trình sẽ bắt đầu chạy. Cửa</w:delText>
        </w:r>
      </w:del>
      <w:ins w:id="3517" w:author="DHA" w:date="2010-07-05T21:30:00Z">
        <w:r w:rsidR="00072ACF">
          <w:rPr>
            <w:rFonts w:ascii="Times New Roman" w:hAnsi="Times New Roman"/>
            <w:color w:val="000000"/>
            <w:sz w:val="26"/>
            <w:szCs w:val="26"/>
            <w:lang w:val="en-US"/>
          </w:rPr>
          <w:t xml:space="preserve">Khi nhân viên chọn sử dụng chương trình, đầu tiên, </w:t>
        </w:r>
      </w:ins>
      <w:ins w:id="3518" w:author="DHA" w:date="2010-07-05T21:31:00Z">
        <w:r w:rsidR="00072ACF">
          <w:rPr>
            <w:rFonts w:ascii="Times New Roman" w:hAnsi="Times New Roman"/>
            <w:color w:val="000000"/>
            <w:sz w:val="26"/>
            <w:szCs w:val="26"/>
            <w:lang w:val="en-US"/>
          </w:rPr>
          <w:t>cửa</w:t>
        </w:r>
      </w:ins>
      <w:r w:rsidRPr="003D22F6">
        <w:rPr>
          <w:rFonts w:ascii="Times New Roman" w:hAnsi="Times New Roman"/>
          <w:color w:val="000000"/>
          <w:sz w:val="26"/>
          <w:szCs w:val="26"/>
        </w:rPr>
        <w:t xml:space="preserve"> sổ đăng nhập hiện ra</w:t>
      </w:r>
      <w:ins w:id="3519" w:author="DHA" w:date="2010-07-05T21:31:00Z">
        <w:r w:rsidR="00072ACF">
          <w:rPr>
            <w:rFonts w:ascii="Times New Roman" w:hAnsi="Times New Roman"/>
            <w:color w:val="000000"/>
            <w:sz w:val="26"/>
            <w:szCs w:val="26"/>
            <w:lang w:val="en-US"/>
          </w:rPr>
          <w:t xml:space="preserve"> và</w:t>
        </w:r>
      </w:ins>
      <w:del w:id="3520" w:author="DHA" w:date="2010-07-05T21:31:00Z">
        <w:r w:rsidRPr="003D22F6" w:rsidDel="00072ACF">
          <w:rPr>
            <w:rFonts w:ascii="Times New Roman" w:hAnsi="Times New Roman"/>
            <w:color w:val="000000"/>
            <w:sz w:val="26"/>
            <w:szCs w:val="26"/>
          </w:rPr>
          <w:delText>,</w:delText>
        </w:r>
      </w:del>
      <w:r w:rsidRPr="003D22F6">
        <w:rPr>
          <w:rFonts w:ascii="Times New Roman" w:hAnsi="Times New Roman"/>
          <w:color w:val="000000"/>
          <w:sz w:val="26"/>
          <w:szCs w:val="26"/>
        </w:rPr>
        <w:t xml:space="preserve"> yêu cầu nhân viên cần phải đăng nhập trước khi có thể sử dụng chương trình. Nếu người đăng nhập với tài khoản hợp lệ (Tên tài khoản và Mật khẩu đúng với tên tài khoản và mật khẩu đã lưu trên cơ sở dữ liệu), cửa sổ đăng nhập sẽ đóng lại, và thay vào đó cửa sổ tương ứng với vai trò nhân viên sẽ hiện ra (nếu tài khoản phù hợp với lo</w:t>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r>
      <w:r w:rsidRPr="003D22F6">
        <w:rPr>
          <w:rFonts w:ascii="Times New Roman" w:hAnsi="Times New Roman"/>
          <w:color w:val="000000"/>
          <w:sz w:val="26"/>
          <w:szCs w:val="26"/>
        </w:rPr>
        <w:softHyphen/>
        <w:t xml:space="preserve">ại nhân viên là Nhân viên, trang nhân viên sẽ được kích hoạt, ngược lại, nếu tài </w:t>
      </w:r>
      <w:r w:rsidRPr="003D22F6">
        <w:rPr>
          <w:rFonts w:ascii="Times New Roman" w:hAnsi="Times New Roman"/>
          <w:color w:val="000000"/>
          <w:sz w:val="26"/>
          <w:szCs w:val="26"/>
        </w:rPr>
        <w:lastRenderedPageBreak/>
        <w:t xml:space="preserve">khoản phù hợp với loại nhân viên là Quản lý, trang quản lý sẽ được kích hoạt). Ngược lại, nếu tài khoản </w:t>
      </w:r>
      <w:del w:id="3521" w:author="DHA" w:date="2010-07-05T21:31:00Z">
        <w:r w:rsidRPr="003D22F6" w:rsidDel="00072ACF">
          <w:rPr>
            <w:rFonts w:ascii="Times New Roman" w:hAnsi="Times New Roman"/>
            <w:color w:val="000000"/>
            <w:sz w:val="26"/>
            <w:szCs w:val="26"/>
          </w:rPr>
          <w:delText xml:space="preserve">ko </w:delText>
        </w:r>
      </w:del>
      <w:ins w:id="3522" w:author="DHA" w:date="2010-07-05T21:31:00Z">
        <w:r w:rsidR="00072ACF" w:rsidRPr="003D22F6">
          <w:rPr>
            <w:rFonts w:ascii="Times New Roman" w:hAnsi="Times New Roman"/>
            <w:color w:val="000000"/>
            <w:sz w:val="26"/>
            <w:szCs w:val="26"/>
          </w:rPr>
          <w:t>k</w:t>
        </w:r>
        <w:r w:rsidR="00072ACF">
          <w:rPr>
            <w:rFonts w:ascii="Times New Roman" w:hAnsi="Times New Roman"/>
            <w:color w:val="000000"/>
            <w:sz w:val="26"/>
            <w:szCs w:val="26"/>
            <w:lang w:val="en-US"/>
          </w:rPr>
          <w:t>hông</w:t>
        </w:r>
        <w:r w:rsidR="00072ACF" w:rsidRPr="003D22F6">
          <w:rPr>
            <w:rFonts w:ascii="Times New Roman" w:hAnsi="Times New Roman"/>
            <w:color w:val="000000"/>
            <w:sz w:val="26"/>
            <w:szCs w:val="26"/>
          </w:rPr>
          <w:t xml:space="preserve"> </w:t>
        </w:r>
      </w:ins>
      <w:r w:rsidRPr="003D22F6">
        <w:rPr>
          <w:rFonts w:ascii="Times New Roman" w:hAnsi="Times New Roman"/>
          <w:color w:val="000000"/>
          <w:sz w:val="26"/>
          <w:szCs w:val="26"/>
        </w:rPr>
        <w:t>hợp lệ, trang báo lỗi sẽ hiện ra, yêu cầu nhân viên nhập lại tên tài khoản và mật khẩu.</w:t>
      </w:r>
    </w:p>
    <w:p w:rsidR="004A0BCF" w:rsidRPr="00C900E0" w:rsidRDefault="004A0BCF" w:rsidP="00784A8E">
      <w:pPr>
        <w:pStyle w:val="ListParagraph"/>
        <w:ind w:left="0" w:firstLine="270"/>
        <w:jc w:val="both"/>
        <w:rPr>
          <w:rFonts w:ascii="Times New Roman" w:hAnsi="Times New Roman"/>
          <w:color w:val="000000"/>
          <w:sz w:val="26"/>
          <w:szCs w:val="26"/>
        </w:rPr>
      </w:pPr>
      <w:r w:rsidRPr="003D22F6">
        <w:rPr>
          <w:rFonts w:ascii="Times New Roman" w:hAnsi="Times New Roman"/>
          <w:color w:val="000000"/>
          <w:sz w:val="26"/>
          <w:szCs w:val="26"/>
        </w:rPr>
        <w:t>Khi không sử dụng chương trình nữa, hệ thống sẽ tự động đăng xuất.</w:t>
      </w:r>
    </w:p>
    <w:p w:rsidR="004A0BCF" w:rsidRPr="00C900E0" w:rsidRDefault="004A0BCF" w:rsidP="00161B91">
      <w:pPr>
        <w:pStyle w:val="ListParagraph"/>
        <w:numPr>
          <w:ilvl w:val="2"/>
          <w:numId w:val="4"/>
          <w:numberingChange w:id="3523" w:author="DONGTHUY" w:date="2010-07-04T11:47:00Z" w:original="%1:3:0:.%2:4:0:.%3:2:0:."/>
        </w:numPr>
        <w:ind w:left="284" w:firstLine="0"/>
        <w:jc w:val="both"/>
        <w:outlineLvl w:val="2"/>
        <w:rPr>
          <w:rFonts w:ascii="Times New Roman" w:hAnsi="Times New Roman"/>
          <w:b/>
          <w:color w:val="000000"/>
          <w:sz w:val="26"/>
          <w:szCs w:val="26"/>
        </w:rPr>
      </w:pPr>
      <w:bookmarkStart w:id="3524" w:name="_Toc262558575"/>
      <w:bookmarkStart w:id="3525" w:name="_Toc263796620"/>
      <w:bookmarkStart w:id="3526" w:name="_Toc263797231"/>
      <w:r w:rsidRPr="003D22F6">
        <w:rPr>
          <w:rFonts w:ascii="Times New Roman" w:hAnsi="Times New Roman"/>
          <w:b/>
          <w:color w:val="000000"/>
          <w:sz w:val="26"/>
          <w:szCs w:val="26"/>
        </w:rPr>
        <w:t>Danh sách các màn hình xử lý chính</w:t>
      </w:r>
      <w:bookmarkEnd w:id="3524"/>
      <w:bookmarkEnd w:id="3525"/>
      <w:bookmarkEnd w:id="3526"/>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40"/>
        <w:gridCol w:w="2206"/>
        <w:gridCol w:w="5581"/>
      </w:tblGrid>
      <w:tr w:rsidR="004A0BCF" w:rsidRPr="00E74EDE" w:rsidTr="00E74EDE">
        <w:tc>
          <w:tcPr>
            <w:tcW w:w="742" w:type="dxa"/>
            <w:shd w:val="clear" w:color="auto" w:fill="0F243E"/>
          </w:tcPr>
          <w:p w:rsidR="006C1EE4" w:rsidRDefault="004A0BCF">
            <w:pPr>
              <w:pStyle w:val="ListParagraph"/>
              <w:spacing w:after="0"/>
              <w:ind w:left="0" w:firstLine="4"/>
              <w:jc w:val="both"/>
              <w:rPr>
                <w:rFonts w:ascii="Times New Roman" w:hAnsi="Times New Roman"/>
                <w:b/>
                <w:color w:val="000000"/>
                <w:sz w:val="26"/>
                <w:szCs w:val="26"/>
              </w:rPr>
              <w:pPrChange w:id="3527" w:author="DHA" w:date="2010-07-05T21:37:00Z">
                <w:pPr>
                  <w:pStyle w:val="ListParagraph"/>
                  <w:spacing w:after="0"/>
                  <w:ind w:left="0" w:firstLine="360"/>
                  <w:jc w:val="both"/>
                </w:pPr>
              </w:pPrChange>
            </w:pPr>
            <w:r w:rsidRPr="00E74EDE">
              <w:rPr>
                <w:rFonts w:ascii="Times New Roman" w:hAnsi="Times New Roman"/>
                <w:b/>
                <w:color w:val="000000"/>
                <w:sz w:val="26"/>
                <w:szCs w:val="26"/>
              </w:rPr>
              <w:t>STT</w:t>
            </w:r>
          </w:p>
        </w:tc>
        <w:tc>
          <w:tcPr>
            <w:tcW w:w="2213" w:type="dxa"/>
            <w:shd w:val="clear" w:color="auto" w:fill="0F243E"/>
          </w:tcPr>
          <w:p w:rsidR="006C1EE4" w:rsidRDefault="004A0BCF">
            <w:pPr>
              <w:pStyle w:val="ListParagraph"/>
              <w:spacing w:after="0"/>
              <w:ind w:left="0" w:hanging="16"/>
              <w:jc w:val="both"/>
              <w:rPr>
                <w:rFonts w:ascii="Times New Roman" w:hAnsi="Times New Roman"/>
                <w:b/>
                <w:color w:val="000000"/>
                <w:sz w:val="26"/>
                <w:szCs w:val="26"/>
              </w:rPr>
              <w:pPrChange w:id="3528" w:author="DHA" w:date="2010-07-05T21:37:00Z">
                <w:pPr>
                  <w:pStyle w:val="ListParagraph"/>
                  <w:spacing w:after="0"/>
                  <w:ind w:left="0" w:firstLine="360"/>
                  <w:jc w:val="both"/>
                </w:pPr>
              </w:pPrChange>
            </w:pPr>
            <w:r w:rsidRPr="00E74EDE">
              <w:rPr>
                <w:rFonts w:ascii="Times New Roman" w:hAnsi="Times New Roman"/>
                <w:b/>
                <w:color w:val="000000"/>
                <w:sz w:val="26"/>
                <w:szCs w:val="26"/>
              </w:rPr>
              <w:t>Tên màn hình</w:t>
            </w:r>
          </w:p>
        </w:tc>
        <w:tc>
          <w:tcPr>
            <w:tcW w:w="5797" w:type="dxa"/>
            <w:shd w:val="clear" w:color="auto" w:fill="0F243E"/>
          </w:tcPr>
          <w:p w:rsidR="006C1EE4" w:rsidRDefault="004A0BCF">
            <w:pPr>
              <w:pStyle w:val="ListParagraph"/>
              <w:spacing w:after="0"/>
              <w:ind w:left="0"/>
              <w:jc w:val="both"/>
              <w:rPr>
                <w:rFonts w:ascii="Times New Roman" w:hAnsi="Times New Roman"/>
                <w:b/>
                <w:color w:val="000000"/>
                <w:sz w:val="26"/>
                <w:szCs w:val="26"/>
              </w:rPr>
              <w:pPrChange w:id="3529" w:author="DHA" w:date="2010-07-05T21:37:00Z">
                <w:pPr>
                  <w:pStyle w:val="ListParagraph"/>
                  <w:spacing w:after="0"/>
                  <w:ind w:left="0" w:firstLine="360"/>
                  <w:jc w:val="both"/>
                </w:pPr>
              </w:pPrChange>
            </w:pPr>
            <w:r w:rsidRPr="00E74EDE">
              <w:rPr>
                <w:rFonts w:ascii="Times New Roman" w:hAnsi="Times New Roman"/>
                <w:b/>
                <w:color w:val="000000"/>
                <w:sz w:val="26"/>
                <w:szCs w:val="26"/>
              </w:rPr>
              <w:t>Ý nghĩa/Ghi chú</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30" w:author="DHA" w:date="2010-07-05T21:37:00Z">
                <w:pPr>
                  <w:pStyle w:val="ListParagraph"/>
                  <w:spacing w:after="0"/>
                  <w:ind w:left="0" w:firstLine="360"/>
                  <w:jc w:val="both"/>
                </w:pPr>
              </w:pPrChange>
            </w:pPr>
            <w:r w:rsidRPr="00E74EDE">
              <w:rPr>
                <w:rFonts w:ascii="Times New Roman" w:hAnsi="Times New Roman"/>
                <w:color w:val="000000"/>
                <w:sz w:val="26"/>
                <w:szCs w:val="26"/>
              </w:rPr>
              <w:t>1</w:t>
            </w:r>
          </w:p>
        </w:tc>
        <w:tc>
          <w:tcPr>
            <w:tcW w:w="2213" w:type="dxa"/>
          </w:tcPr>
          <w:p w:rsidR="006C1EE4" w:rsidRDefault="004A0BCF">
            <w:pPr>
              <w:pStyle w:val="ListParagraph"/>
              <w:tabs>
                <w:tab w:val="left" w:pos="1440"/>
              </w:tabs>
              <w:spacing w:after="0"/>
              <w:ind w:left="0" w:hanging="16"/>
              <w:jc w:val="both"/>
              <w:rPr>
                <w:rFonts w:ascii="Times New Roman" w:hAnsi="Times New Roman"/>
                <w:color w:val="000000"/>
                <w:sz w:val="26"/>
                <w:szCs w:val="26"/>
              </w:rPr>
              <w:pPrChange w:id="3531" w:author="DHA" w:date="2010-07-05T21:37:00Z">
                <w:pPr>
                  <w:pStyle w:val="ListParagraph"/>
                  <w:tabs>
                    <w:tab w:val="left" w:pos="1440"/>
                  </w:tabs>
                  <w:spacing w:after="0"/>
                  <w:ind w:left="0" w:firstLine="360"/>
                  <w:jc w:val="both"/>
                </w:pPr>
              </w:pPrChange>
            </w:pPr>
            <w:r w:rsidRPr="00E74EDE">
              <w:rPr>
                <w:rFonts w:ascii="Times New Roman" w:hAnsi="Times New Roman"/>
                <w:color w:val="000000"/>
                <w:sz w:val="26"/>
                <w:szCs w:val="26"/>
              </w:rPr>
              <w:t>ĐăngNhập</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32" w:author="DHA" w:date="2010-07-05T21:37:00Z">
                <w:pPr>
                  <w:pStyle w:val="ListParagraph"/>
                  <w:spacing w:after="0"/>
                  <w:ind w:left="0" w:firstLine="360"/>
                  <w:jc w:val="both"/>
                </w:pPr>
              </w:pPrChange>
            </w:pPr>
            <w:r w:rsidRPr="00E74EDE">
              <w:rPr>
                <w:rFonts w:ascii="Times New Roman" w:hAnsi="Times New Roman"/>
                <w:color w:val="000000"/>
                <w:sz w:val="26"/>
                <w:szCs w:val="26"/>
              </w:rPr>
              <w:t>Cho phép nhân viên đăng nhập với tài khoản hợp lệ trước khi sử dụng chương trình</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33" w:author="DHA" w:date="2010-07-05T21:37:00Z">
                <w:pPr>
                  <w:pStyle w:val="ListParagraph"/>
                  <w:spacing w:after="0"/>
                  <w:ind w:left="0" w:firstLine="360"/>
                  <w:jc w:val="both"/>
                </w:pPr>
              </w:pPrChange>
            </w:pPr>
            <w:r w:rsidRPr="00E74EDE">
              <w:rPr>
                <w:rFonts w:ascii="Times New Roman" w:hAnsi="Times New Roman"/>
                <w:color w:val="000000"/>
                <w:sz w:val="26"/>
                <w:szCs w:val="26"/>
              </w:rPr>
              <w:t>2</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34" w:author="DHA" w:date="2010-07-05T21:37:00Z">
                <w:pPr>
                  <w:pStyle w:val="ListParagraph"/>
                  <w:spacing w:after="0"/>
                  <w:ind w:left="0" w:firstLine="360"/>
                  <w:jc w:val="both"/>
                </w:pPr>
              </w:pPrChange>
            </w:pPr>
            <w:r w:rsidRPr="00E74EDE">
              <w:rPr>
                <w:rFonts w:ascii="Times New Roman" w:hAnsi="Times New Roman"/>
                <w:color w:val="000000"/>
                <w:sz w:val="26"/>
                <w:szCs w:val="26"/>
              </w:rPr>
              <w:t>TrangNgườiDùng</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35" w:author="DHA" w:date="2010-07-05T21:37:00Z">
                <w:pPr>
                  <w:pStyle w:val="ListParagraph"/>
                  <w:spacing w:after="0"/>
                  <w:ind w:left="0" w:firstLine="360"/>
                  <w:jc w:val="both"/>
                </w:pPr>
              </w:pPrChange>
            </w:pPr>
            <w:r w:rsidRPr="00E74EDE">
              <w:rPr>
                <w:rFonts w:ascii="Times New Roman" w:hAnsi="Times New Roman"/>
                <w:color w:val="000000"/>
                <w:sz w:val="26"/>
                <w:szCs w:val="26"/>
              </w:rPr>
              <w:t>Màn hình làm việc chính của nhân viên</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36" w:author="DHA" w:date="2010-07-05T21:37:00Z">
                <w:pPr>
                  <w:pStyle w:val="ListParagraph"/>
                  <w:spacing w:after="0"/>
                  <w:ind w:left="0" w:firstLine="360"/>
                  <w:jc w:val="both"/>
                </w:pPr>
              </w:pPrChange>
            </w:pPr>
            <w:r w:rsidRPr="00E74EDE">
              <w:rPr>
                <w:rFonts w:ascii="Times New Roman" w:hAnsi="Times New Roman"/>
                <w:color w:val="000000"/>
                <w:sz w:val="26"/>
                <w:szCs w:val="26"/>
              </w:rPr>
              <w:t>3</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37" w:author="DHA" w:date="2010-07-05T21:37:00Z">
                <w:pPr>
                  <w:pStyle w:val="ListParagraph"/>
                  <w:spacing w:after="0"/>
                  <w:ind w:left="0" w:firstLine="360"/>
                  <w:jc w:val="both"/>
                </w:pPr>
              </w:pPrChange>
            </w:pPr>
            <w:r w:rsidRPr="00E74EDE">
              <w:rPr>
                <w:rFonts w:ascii="Times New Roman" w:hAnsi="Times New Roman"/>
                <w:color w:val="000000"/>
                <w:sz w:val="26"/>
                <w:szCs w:val="26"/>
              </w:rPr>
              <w:t>TrangQuảnLý</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38" w:author="DHA" w:date="2010-07-05T21:37:00Z">
                <w:pPr>
                  <w:pStyle w:val="ListParagraph"/>
                  <w:spacing w:after="0"/>
                  <w:ind w:left="0" w:firstLine="360"/>
                  <w:jc w:val="both"/>
                </w:pPr>
              </w:pPrChange>
            </w:pPr>
            <w:r w:rsidRPr="00E74EDE">
              <w:rPr>
                <w:rFonts w:ascii="Times New Roman" w:hAnsi="Times New Roman"/>
                <w:color w:val="000000"/>
                <w:sz w:val="26"/>
                <w:szCs w:val="26"/>
              </w:rPr>
              <w:t>Màn hình làm việc chính của Quản lý</w:t>
            </w:r>
          </w:p>
        </w:tc>
      </w:tr>
      <w:tr w:rsidR="004A0BCF" w:rsidRPr="00E74EDE" w:rsidTr="00E74EDE">
        <w:tc>
          <w:tcPr>
            <w:tcW w:w="742" w:type="dxa"/>
          </w:tcPr>
          <w:p w:rsidR="006C1EE4" w:rsidRDefault="004A0BCF">
            <w:pPr>
              <w:pStyle w:val="ListParagraph"/>
              <w:spacing w:after="0"/>
              <w:ind w:left="0" w:firstLine="4"/>
              <w:jc w:val="both"/>
              <w:rPr>
                <w:rFonts w:ascii="Times New Roman" w:hAnsi="Times New Roman"/>
                <w:color w:val="000000"/>
                <w:sz w:val="26"/>
                <w:szCs w:val="26"/>
              </w:rPr>
              <w:pPrChange w:id="3539" w:author="DHA" w:date="2010-07-05T21:37:00Z">
                <w:pPr>
                  <w:pStyle w:val="ListParagraph"/>
                  <w:spacing w:after="0"/>
                  <w:ind w:left="0" w:firstLine="360"/>
                  <w:jc w:val="both"/>
                </w:pPr>
              </w:pPrChange>
            </w:pPr>
            <w:r w:rsidRPr="00E74EDE">
              <w:rPr>
                <w:rFonts w:ascii="Times New Roman" w:hAnsi="Times New Roman"/>
                <w:color w:val="000000"/>
                <w:sz w:val="26"/>
                <w:szCs w:val="26"/>
              </w:rPr>
              <w:t>4</w:t>
            </w:r>
          </w:p>
        </w:tc>
        <w:tc>
          <w:tcPr>
            <w:tcW w:w="2213" w:type="dxa"/>
          </w:tcPr>
          <w:p w:rsidR="006C1EE4" w:rsidRDefault="004A0BCF">
            <w:pPr>
              <w:pStyle w:val="ListParagraph"/>
              <w:spacing w:after="0"/>
              <w:ind w:left="0" w:hanging="16"/>
              <w:jc w:val="both"/>
              <w:rPr>
                <w:rFonts w:ascii="Times New Roman" w:hAnsi="Times New Roman"/>
                <w:color w:val="000000"/>
                <w:sz w:val="26"/>
                <w:szCs w:val="26"/>
              </w:rPr>
              <w:pPrChange w:id="3540" w:author="DHA" w:date="2010-07-05T21:37:00Z">
                <w:pPr>
                  <w:pStyle w:val="ListParagraph"/>
                  <w:spacing w:after="0"/>
                  <w:ind w:left="0" w:firstLine="360"/>
                  <w:jc w:val="both"/>
                </w:pPr>
              </w:pPrChange>
            </w:pPr>
            <w:r w:rsidRPr="00E74EDE">
              <w:rPr>
                <w:rFonts w:ascii="Times New Roman" w:hAnsi="Times New Roman"/>
                <w:color w:val="000000"/>
                <w:sz w:val="26"/>
                <w:szCs w:val="26"/>
              </w:rPr>
              <w:t>TrangBáoLỗi</w:t>
            </w:r>
          </w:p>
        </w:tc>
        <w:tc>
          <w:tcPr>
            <w:tcW w:w="5797" w:type="dxa"/>
          </w:tcPr>
          <w:p w:rsidR="006C1EE4" w:rsidRDefault="004A0BCF">
            <w:pPr>
              <w:pStyle w:val="ListParagraph"/>
              <w:spacing w:after="0"/>
              <w:ind w:left="0"/>
              <w:jc w:val="both"/>
              <w:rPr>
                <w:rFonts w:ascii="Times New Roman" w:hAnsi="Times New Roman"/>
                <w:color w:val="000000"/>
                <w:sz w:val="26"/>
                <w:szCs w:val="26"/>
              </w:rPr>
              <w:pPrChange w:id="3541" w:author="DHA" w:date="2010-07-05T21:37:00Z">
                <w:pPr>
                  <w:pStyle w:val="ListParagraph"/>
                  <w:spacing w:after="0"/>
                  <w:ind w:left="0" w:firstLine="360"/>
                  <w:jc w:val="both"/>
                </w:pPr>
              </w:pPrChange>
            </w:pPr>
            <w:r w:rsidRPr="00E74EDE">
              <w:rPr>
                <w:rFonts w:ascii="Times New Roman" w:hAnsi="Times New Roman"/>
                <w:color w:val="000000"/>
                <w:sz w:val="26"/>
                <w:szCs w:val="26"/>
              </w:rPr>
              <w:t>Trang thông báo các lỗi xảy ra trong quá trình sử dụng hệ thống</w:t>
            </w:r>
          </w:p>
        </w:tc>
      </w:tr>
    </w:tbl>
    <w:p w:rsidR="004A0BCF" w:rsidRPr="00C900E0" w:rsidRDefault="004A0BCF" w:rsidP="00161B91">
      <w:pPr>
        <w:pStyle w:val="ListParagraph"/>
        <w:numPr>
          <w:ilvl w:val="2"/>
          <w:numId w:val="4"/>
          <w:numberingChange w:id="3542" w:author="DONGTHUY" w:date="2010-07-04T11:47:00Z" w:original="%1:3:0:.%2:4:0:.%3:3:0:."/>
        </w:numPr>
        <w:ind w:left="284" w:firstLine="0"/>
        <w:jc w:val="both"/>
        <w:outlineLvl w:val="2"/>
        <w:rPr>
          <w:rFonts w:ascii="Times New Roman" w:hAnsi="Times New Roman"/>
          <w:b/>
          <w:color w:val="000000"/>
          <w:sz w:val="26"/>
          <w:szCs w:val="26"/>
        </w:rPr>
      </w:pPr>
      <w:bookmarkStart w:id="3543" w:name="_Toc262558576"/>
      <w:bookmarkStart w:id="3544" w:name="_Toc263796621"/>
      <w:bookmarkStart w:id="3545" w:name="_Toc263797232"/>
      <w:r w:rsidRPr="003D22F6">
        <w:rPr>
          <w:rFonts w:ascii="Times New Roman" w:hAnsi="Times New Roman"/>
          <w:b/>
          <w:color w:val="000000"/>
          <w:sz w:val="26"/>
          <w:szCs w:val="26"/>
        </w:rPr>
        <w:t>Mô tả chi tiết từng màn hình xử lý chính</w:t>
      </w:r>
      <w:bookmarkEnd w:id="3543"/>
      <w:bookmarkEnd w:id="3544"/>
      <w:bookmarkEnd w:id="3545"/>
    </w:p>
    <w:p w:rsidR="004A0BCF" w:rsidRPr="00161B91" w:rsidRDefault="004A0BCF" w:rsidP="00161B91">
      <w:pPr>
        <w:pStyle w:val="ListParagraph"/>
        <w:numPr>
          <w:ilvl w:val="3"/>
          <w:numId w:val="4"/>
          <w:numberingChange w:id="3546" w:author="DONGTHUY" w:date="2010-07-04T11:47:00Z" w:original="%1:3:0:.%2:4:0:.%3:3:0:.%4:1:0:."/>
        </w:numPr>
        <w:ind w:left="284" w:firstLine="0"/>
        <w:jc w:val="both"/>
        <w:outlineLvl w:val="3"/>
        <w:rPr>
          <w:rFonts w:ascii="Times New Roman" w:hAnsi="Times New Roman"/>
          <w:b/>
          <w:color w:val="000000"/>
          <w:sz w:val="26"/>
          <w:szCs w:val="26"/>
        </w:rPr>
      </w:pPr>
      <w:bookmarkStart w:id="3547" w:name="_Toc262558577"/>
      <w:bookmarkStart w:id="3548" w:name="_Toc263796622"/>
      <w:bookmarkStart w:id="3549" w:name="_Toc263797233"/>
      <w:r w:rsidRPr="00161B91">
        <w:rPr>
          <w:rFonts w:ascii="Times New Roman" w:hAnsi="Times New Roman"/>
          <w:b/>
          <w:color w:val="000000"/>
          <w:sz w:val="26"/>
          <w:szCs w:val="26"/>
        </w:rPr>
        <w:t>Màn hình Đăng nhập:</w:t>
      </w:r>
      <w:bookmarkEnd w:id="3547"/>
      <w:bookmarkEnd w:id="3548"/>
      <w:bookmarkEnd w:id="3549"/>
    </w:p>
    <w:p w:rsidR="006C1EE4" w:rsidRDefault="00051831">
      <w:pPr>
        <w:pStyle w:val="ListParagraph"/>
        <w:ind w:left="0"/>
        <w:jc w:val="both"/>
        <w:rPr>
          <w:ins w:id="3550" w:author="DHA" w:date="2010-07-05T22:50:00Z"/>
          <w:rFonts w:ascii="Times New Roman" w:hAnsi="Times New Roman"/>
          <w:color w:val="000000"/>
          <w:sz w:val="26"/>
          <w:szCs w:val="26"/>
          <w:lang w:val="en-US"/>
        </w:rPr>
        <w:pPrChange w:id="3551" w:author="DHA" w:date="2010-07-05T22:42:00Z">
          <w:pPr>
            <w:pStyle w:val="ListParagraph"/>
            <w:ind w:left="0" w:firstLine="270"/>
            <w:jc w:val="both"/>
          </w:pPr>
        </w:pPrChange>
      </w:pPr>
      <w:del w:id="3552" w:author="DHA" w:date="2010-07-05T23:44:00Z">
        <w:r>
          <w:rPr>
            <w:rFonts w:ascii="Times New Roman" w:hAnsi="Times New Roman"/>
            <w:color w:val="000000"/>
            <w:sz w:val="26"/>
            <w:szCs w:val="26"/>
            <w:lang w:val="en-US"/>
          </w:rPr>
          <w:pict>
            <v:shape id="_x0000_s1330" type="#_x0000_t202" style="position:absolute;left:0;text-align:left;margin-left:-1.8pt;margin-top:52.05pt;width:83.05pt;height:21.2pt;z-index:251651072" filled="f" stroked="f">
              <v:textbox>
                <w:txbxContent>
                  <w:p w:rsidR="006C1EE4" w:rsidRPr="0003487C" w:rsidRDefault="006C1EE4">
                    <w:pPr>
                      <w:rPr>
                        <w:rFonts w:ascii="Times New Roman" w:hAnsi="Times New Roman"/>
                        <w:sz w:val="18"/>
                        <w:szCs w:val="18"/>
                        <w:lang w:val="en-US"/>
                        <w:rPrChange w:id="3553" w:author="DHA" w:date="2010-07-05T21:40:00Z">
                          <w:rPr>
                            <w:rFonts w:ascii="Times New Roman" w:hAnsi="Times New Roman"/>
                            <w:sz w:val="18"/>
                            <w:szCs w:val="18"/>
                          </w:rPr>
                        </w:rPrChange>
                      </w:rPr>
                    </w:pPr>
                    <w:ins w:id="3554" w:author="DHA" w:date="2010-07-05T21:34:00Z">
                      <w:r w:rsidRPr="0003487C">
                        <w:rPr>
                          <w:rFonts w:ascii="Times New Roman" w:hAnsi="Times New Roman"/>
                          <w:sz w:val="18"/>
                          <w:szCs w:val="18"/>
                          <w:lang w:val="en-US"/>
                        </w:rPr>
                        <w:t>Tên ng</w:t>
                      </w:r>
                      <w:r w:rsidRPr="0003487C">
                        <w:rPr>
                          <w:rFonts w:ascii="Times New Roman" w:hAnsi="Times New Roman"/>
                          <w:sz w:val="18"/>
                          <w:szCs w:val="18"/>
                        </w:rPr>
                        <w:t>ười dùng</w:t>
                      </w:r>
                    </w:ins>
                    <w:ins w:id="3555" w:author="DHA" w:date="2010-07-05T21:40:00Z">
                      <w:r>
                        <w:rPr>
                          <w:rFonts w:ascii="Times New Roman" w:hAnsi="Times New Roman"/>
                          <w:sz w:val="18"/>
                          <w:szCs w:val="18"/>
                          <w:lang w:val="en-US"/>
                        </w:rPr>
                        <w:t>:</w:t>
                      </w:r>
                    </w:ins>
                  </w:p>
                </w:txbxContent>
              </v:textbox>
            </v:shape>
          </w:pict>
        </w:r>
        <w:r>
          <w:rPr>
            <w:rFonts w:ascii="Times New Roman" w:hAnsi="Times New Roman"/>
            <w:color w:val="000000"/>
            <w:sz w:val="26"/>
            <w:szCs w:val="26"/>
            <w:lang w:val="en-US"/>
          </w:rPr>
          <w:pict>
            <v:shape id="_x0000_s1334" type="#_x0000_t202" style="position:absolute;left:0;text-align:left;margin-left:-1.8pt;margin-top:78.3pt;width:83.05pt;height:21.2pt;z-index:251650048" filled="f" stroked="f">
              <v:textbox>
                <w:txbxContent>
                  <w:p w:rsidR="006C1EE4" w:rsidRPr="0003487C" w:rsidRDefault="006C1EE4">
                    <w:pPr>
                      <w:rPr>
                        <w:rFonts w:ascii="Times New Roman" w:hAnsi="Times New Roman"/>
                        <w:sz w:val="18"/>
                        <w:szCs w:val="18"/>
                        <w:lang w:val="en-US"/>
                        <w:rPrChange w:id="3556" w:author="DHA" w:date="2010-07-05T21:40:00Z">
                          <w:rPr>
                            <w:rFonts w:ascii="Times New Roman" w:hAnsi="Times New Roman"/>
                            <w:sz w:val="18"/>
                            <w:szCs w:val="18"/>
                          </w:rPr>
                        </w:rPrChange>
                      </w:rPr>
                    </w:pPr>
                    <w:ins w:id="3557" w:author="DHA" w:date="2010-07-05T21:41:00Z">
                      <w:r>
                        <w:rPr>
                          <w:rFonts w:ascii="Times New Roman" w:hAnsi="Times New Roman"/>
                          <w:sz w:val="18"/>
                          <w:szCs w:val="18"/>
                          <w:lang w:val="en-US"/>
                        </w:rPr>
                        <w:t>Mật khẩu:</w:t>
                      </w:r>
                    </w:ins>
                  </w:p>
                </w:txbxContent>
              </v:textbox>
            </v:shape>
          </w:pict>
        </w:r>
      </w:del>
      <w:r>
        <w:rPr>
          <w:rFonts w:ascii="Times New Roman" w:hAnsi="Times New Roman"/>
          <w:color w:val="000000"/>
          <w:sz w:val="26"/>
          <w:szCs w:val="26"/>
          <w:lang w:val="en-US"/>
        </w:rPr>
      </w:r>
      <w:r>
        <w:rPr>
          <w:rFonts w:ascii="Times New Roman" w:hAnsi="Times New Roman"/>
          <w:color w:val="000000"/>
          <w:sz w:val="26"/>
          <w:szCs w:val="26"/>
          <w:lang w:val="en-US"/>
        </w:rPr>
        <w:pict>
          <v:group id="_x0000_s1323" editas="canvas" style="width:446.55pt;height:117.55pt;mso-position-horizontal-relative:char;mso-position-vertical-relative:line" coordorigin="1432,2332" coordsize="8931,235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2" type="#_x0000_t75" style="position:absolute;left:1432;top:2332;width:8931;height:2351" o:preferrelative="f">
              <v:fill o:detectmouseclick="t"/>
              <v:path o:extrusionok="t" o:connecttype="none"/>
              <o:lock v:ext="edit" text="t"/>
            </v:shape>
            <v:shape id="_x0000_s1424" type="#_x0000_t75" style="position:absolute;left:5708;top:2332;width:4655;height:2351">
              <v:imagedata r:id="rId23" o:title="System"/>
            </v:shape>
            <v:shape id="_x0000_s1425" type="#_x0000_t75" style="position:absolute;left:1432;top:2332;width:4189;height:2116">
              <v:imagedata r:id="rId24" o:title="Login"/>
            </v:shape>
            <w10:wrap type="none"/>
            <w10:anchorlock/>
          </v:group>
        </w:pict>
      </w:r>
    </w:p>
    <w:p w:rsidR="006C1EE4" w:rsidRDefault="00051831">
      <w:pPr>
        <w:pStyle w:val="ListParagraph"/>
        <w:ind w:left="0"/>
        <w:jc w:val="both"/>
        <w:rPr>
          <w:ins w:id="3558" w:author="DHA" w:date="2010-07-05T22:46:00Z"/>
          <w:rFonts w:ascii="Times New Roman" w:hAnsi="Times New Roman"/>
          <w:i/>
          <w:color w:val="000000"/>
          <w:sz w:val="26"/>
          <w:szCs w:val="26"/>
          <w:u w:val="single"/>
          <w:lang w:val="en-US"/>
          <w:rPrChange w:id="3559" w:author="DHA" w:date="2010-07-05T22:58:00Z">
            <w:rPr>
              <w:ins w:id="3560" w:author="DHA" w:date="2010-07-05T22:46:00Z"/>
              <w:rFonts w:ascii="Times New Roman" w:hAnsi="Times New Roman"/>
              <w:color w:val="000000"/>
              <w:sz w:val="26"/>
              <w:szCs w:val="26"/>
              <w:lang w:val="en-US"/>
            </w:rPr>
          </w:rPrChange>
        </w:rPr>
        <w:pPrChange w:id="3561" w:author="DHA" w:date="2010-07-05T22:42:00Z">
          <w:pPr>
            <w:pStyle w:val="ListParagraph"/>
            <w:ind w:left="0" w:firstLine="270"/>
            <w:jc w:val="both"/>
          </w:pPr>
        </w:pPrChange>
      </w:pPr>
      <w:ins w:id="3562" w:author="DHA" w:date="2010-07-05T22:51:00Z">
        <w:r w:rsidRPr="00051831">
          <w:rPr>
            <w:rFonts w:ascii="Times New Roman" w:hAnsi="Times New Roman"/>
            <w:i/>
            <w:color w:val="000000"/>
            <w:sz w:val="26"/>
            <w:szCs w:val="26"/>
            <w:u w:val="single"/>
            <w:lang w:val="en-US"/>
            <w:rPrChange w:id="3563" w:author="DHA" w:date="2010-07-05T22:58:00Z">
              <w:rPr>
                <w:rFonts w:ascii="Times New Roman" w:hAnsi="Times New Roman"/>
                <w:color w:val="000000"/>
                <w:sz w:val="26"/>
                <w:szCs w:val="26"/>
                <w:lang w:val="en-US"/>
              </w:rPr>
            </w:rPrChange>
          </w:rPr>
          <w:t>Mô tả các Control trên màn hình</w:t>
        </w:r>
      </w:ins>
      <w:ins w:id="3564" w:author="DHA" w:date="2010-07-05T22:58:00Z">
        <w:r w:rsidR="008750BC">
          <w:rPr>
            <w:rFonts w:ascii="Times New Roman" w:hAnsi="Times New Roman"/>
            <w:i/>
            <w:color w:val="000000"/>
            <w:sz w:val="26"/>
            <w:szCs w:val="26"/>
            <w:u w:val="single"/>
            <w:lang w:val="en-US"/>
          </w:rPr>
          <w:t>:</w:t>
        </w:r>
      </w:ins>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2700"/>
        <w:gridCol w:w="5805"/>
      </w:tblGrid>
      <w:tr w:rsidR="00622175" w:rsidRPr="00622175" w:rsidTr="00622175">
        <w:trPr>
          <w:jc w:val="center"/>
          <w:ins w:id="3565" w:author="DHA" w:date="2010-07-05T22:47:00Z"/>
        </w:trPr>
        <w:tc>
          <w:tcPr>
            <w:tcW w:w="738" w:type="dxa"/>
            <w:shd w:val="clear" w:color="auto" w:fill="0F243E" w:themeFill="text2" w:themeFillShade="80"/>
          </w:tcPr>
          <w:p w:rsidR="006467F0" w:rsidRPr="00622175" w:rsidRDefault="002F56C6" w:rsidP="00622175">
            <w:pPr>
              <w:pStyle w:val="ListParagraph"/>
              <w:spacing w:after="0"/>
              <w:ind w:left="0"/>
              <w:jc w:val="center"/>
              <w:rPr>
                <w:ins w:id="3566" w:author="DHA" w:date="2010-07-05T22:47:00Z"/>
                <w:rFonts w:ascii="Times New Roman" w:hAnsi="Times New Roman"/>
                <w:b/>
                <w:color w:val="000000"/>
                <w:sz w:val="26"/>
                <w:szCs w:val="26"/>
                <w:lang w:val="en-US"/>
              </w:rPr>
            </w:pPr>
            <w:ins w:id="3567" w:author="DHA" w:date="2010-07-05T22:48:00Z">
              <w:r>
                <w:rPr>
                  <w:rFonts w:ascii="Times New Roman" w:hAnsi="Times New Roman"/>
                  <w:b/>
                  <w:color w:val="000000"/>
                  <w:sz w:val="26"/>
                  <w:szCs w:val="26"/>
                  <w:lang w:val="en-US"/>
                </w:rPr>
                <w:t>STT</w:t>
              </w:r>
            </w:ins>
          </w:p>
        </w:tc>
        <w:tc>
          <w:tcPr>
            <w:tcW w:w="2700" w:type="dxa"/>
            <w:shd w:val="clear" w:color="auto" w:fill="0F243E" w:themeFill="text2" w:themeFillShade="80"/>
          </w:tcPr>
          <w:p w:rsidR="006467F0" w:rsidRPr="00622175" w:rsidRDefault="002F56C6" w:rsidP="00622175">
            <w:pPr>
              <w:pStyle w:val="ListParagraph"/>
              <w:spacing w:after="0"/>
              <w:ind w:left="0"/>
              <w:jc w:val="center"/>
              <w:rPr>
                <w:ins w:id="3568" w:author="DHA" w:date="2010-07-05T22:47:00Z"/>
                <w:rFonts w:ascii="Times New Roman" w:hAnsi="Times New Roman"/>
                <w:b/>
                <w:color w:val="000000"/>
                <w:sz w:val="26"/>
                <w:szCs w:val="26"/>
                <w:lang w:val="en-US"/>
              </w:rPr>
            </w:pPr>
            <w:ins w:id="3569" w:author="DHA" w:date="2010-07-05T22:48:00Z">
              <w:r>
                <w:rPr>
                  <w:rFonts w:ascii="Times New Roman" w:hAnsi="Times New Roman"/>
                  <w:b/>
                  <w:color w:val="000000"/>
                  <w:sz w:val="26"/>
                  <w:szCs w:val="26"/>
                  <w:lang w:val="en-US"/>
                </w:rPr>
                <w:t>Nội dung</w:t>
              </w:r>
            </w:ins>
          </w:p>
        </w:tc>
        <w:tc>
          <w:tcPr>
            <w:tcW w:w="5805" w:type="dxa"/>
            <w:shd w:val="clear" w:color="auto" w:fill="0F243E" w:themeFill="text2" w:themeFillShade="80"/>
          </w:tcPr>
          <w:p w:rsidR="006467F0" w:rsidRPr="00622175" w:rsidRDefault="002F56C6" w:rsidP="00622175">
            <w:pPr>
              <w:pStyle w:val="ListParagraph"/>
              <w:spacing w:after="0"/>
              <w:ind w:left="0"/>
              <w:jc w:val="center"/>
              <w:rPr>
                <w:ins w:id="3570" w:author="DHA" w:date="2010-07-05T22:47:00Z"/>
                <w:rFonts w:ascii="Times New Roman" w:hAnsi="Times New Roman"/>
                <w:b/>
                <w:color w:val="000000"/>
                <w:sz w:val="26"/>
                <w:szCs w:val="26"/>
                <w:lang w:val="en-US"/>
              </w:rPr>
            </w:pPr>
            <w:ins w:id="3571" w:author="DHA" w:date="2010-07-05T22:48:00Z">
              <w:r>
                <w:rPr>
                  <w:rFonts w:ascii="Times New Roman" w:hAnsi="Times New Roman"/>
                  <w:b/>
                  <w:color w:val="000000"/>
                  <w:sz w:val="26"/>
                  <w:szCs w:val="26"/>
                  <w:lang w:val="en-US"/>
                </w:rPr>
                <w:t>Mô tả</w:t>
              </w:r>
            </w:ins>
          </w:p>
        </w:tc>
      </w:tr>
      <w:tr w:rsidR="00622175" w:rsidRPr="00622175" w:rsidTr="00622175">
        <w:trPr>
          <w:jc w:val="center"/>
          <w:ins w:id="3572" w:author="DHA" w:date="2010-07-05T22:47:00Z"/>
        </w:trPr>
        <w:tc>
          <w:tcPr>
            <w:tcW w:w="738" w:type="dxa"/>
          </w:tcPr>
          <w:p w:rsidR="006467F0" w:rsidRPr="00622175" w:rsidRDefault="006467F0" w:rsidP="00622175">
            <w:pPr>
              <w:pStyle w:val="ListParagraph"/>
              <w:spacing w:after="0"/>
              <w:ind w:left="0"/>
              <w:jc w:val="center"/>
              <w:rPr>
                <w:ins w:id="3573" w:author="DHA" w:date="2010-07-05T22:47:00Z"/>
                <w:rFonts w:ascii="Times New Roman" w:hAnsi="Times New Roman"/>
                <w:color w:val="000000"/>
                <w:sz w:val="26"/>
                <w:szCs w:val="26"/>
                <w:lang w:val="en-US"/>
              </w:rPr>
            </w:pPr>
            <w:ins w:id="3574" w:author="DHA" w:date="2010-07-05T22:50:00Z">
              <w:r w:rsidRPr="00622175">
                <w:rPr>
                  <w:rFonts w:ascii="Times New Roman" w:hAnsi="Times New Roman"/>
                  <w:color w:val="000000"/>
                  <w:sz w:val="26"/>
                  <w:szCs w:val="26"/>
                  <w:lang w:val="en-US"/>
                </w:rPr>
                <w:t>1</w:t>
              </w:r>
            </w:ins>
          </w:p>
        </w:tc>
        <w:tc>
          <w:tcPr>
            <w:tcW w:w="2700" w:type="dxa"/>
          </w:tcPr>
          <w:p w:rsidR="006467F0" w:rsidRPr="00622175" w:rsidRDefault="006467F0" w:rsidP="00622175">
            <w:pPr>
              <w:pStyle w:val="ListParagraph"/>
              <w:spacing w:after="0"/>
              <w:ind w:left="0"/>
              <w:jc w:val="both"/>
              <w:rPr>
                <w:ins w:id="3575" w:author="DHA" w:date="2010-07-05T22:47:00Z"/>
                <w:rFonts w:ascii="Times New Roman" w:hAnsi="Times New Roman"/>
                <w:color w:val="000000"/>
                <w:sz w:val="26"/>
                <w:szCs w:val="26"/>
                <w:lang w:val="en-US"/>
              </w:rPr>
            </w:pPr>
            <w:ins w:id="3576" w:author="DHA" w:date="2010-07-05T22:50:00Z">
              <w:r w:rsidRPr="00622175">
                <w:rPr>
                  <w:rFonts w:ascii="Times New Roman" w:hAnsi="Times New Roman"/>
                  <w:color w:val="000000"/>
                  <w:sz w:val="26"/>
                  <w:szCs w:val="26"/>
                  <w:lang w:val="en-US"/>
                </w:rPr>
                <w:t>Tab Đăng nhập</w:t>
              </w:r>
            </w:ins>
          </w:p>
        </w:tc>
        <w:tc>
          <w:tcPr>
            <w:tcW w:w="5805" w:type="dxa"/>
          </w:tcPr>
          <w:p w:rsidR="006467F0" w:rsidRPr="00622175" w:rsidRDefault="006467F0" w:rsidP="00622175">
            <w:pPr>
              <w:pStyle w:val="ListParagraph"/>
              <w:spacing w:after="0"/>
              <w:ind w:left="0"/>
              <w:jc w:val="both"/>
              <w:rPr>
                <w:ins w:id="3577" w:author="DHA" w:date="2010-07-05T22:47:00Z"/>
                <w:rFonts w:ascii="Times New Roman" w:hAnsi="Times New Roman"/>
                <w:color w:val="000000"/>
                <w:sz w:val="26"/>
                <w:szCs w:val="26"/>
                <w:lang w:val="en-US"/>
              </w:rPr>
            </w:pPr>
            <w:ins w:id="3578" w:author="DHA" w:date="2010-07-05T22:50:00Z">
              <w:r w:rsidRPr="00622175">
                <w:rPr>
                  <w:rFonts w:ascii="Times New Roman" w:hAnsi="Times New Roman"/>
                  <w:color w:val="000000"/>
                  <w:sz w:val="26"/>
                  <w:szCs w:val="26"/>
                  <w:lang w:val="en-US"/>
                </w:rPr>
                <w:t>Thẻ chứa nội dung đăng nhập vào hệ thống</w:t>
              </w:r>
            </w:ins>
          </w:p>
        </w:tc>
      </w:tr>
      <w:tr w:rsidR="00622175" w:rsidRPr="00622175" w:rsidTr="00622175">
        <w:trPr>
          <w:jc w:val="center"/>
          <w:ins w:id="3579" w:author="DHA" w:date="2010-07-05T22:47:00Z"/>
        </w:trPr>
        <w:tc>
          <w:tcPr>
            <w:tcW w:w="738" w:type="dxa"/>
          </w:tcPr>
          <w:p w:rsidR="006467F0" w:rsidRPr="00622175" w:rsidRDefault="006467F0" w:rsidP="00622175">
            <w:pPr>
              <w:pStyle w:val="ListParagraph"/>
              <w:spacing w:after="0"/>
              <w:ind w:left="0"/>
              <w:jc w:val="center"/>
              <w:rPr>
                <w:ins w:id="3580" w:author="DHA" w:date="2010-07-05T22:47:00Z"/>
                <w:rFonts w:ascii="Times New Roman" w:hAnsi="Times New Roman"/>
                <w:color w:val="000000"/>
                <w:sz w:val="26"/>
                <w:szCs w:val="26"/>
                <w:lang w:val="en-US"/>
              </w:rPr>
            </w:pPr>
            <w:ins w:id="3581" w:author="DHA" w:date="2010-07-05T22:50:00Z">
              <w:r w:rsidRPr="00622175">
                <w:rPr>
                  <w:rFonts w:ascii="Times New Roman" w:hAnsi="Times New Roman"/>
                  <w:color w:val="000000"/>
                  <w:sz w:val="26"/>
                  <w:szCs w:val="26"/>
                  <w:lang w:val="en-US"/>
                </w:rPr>
                <w:t>2</w:t>
              </w:r>
            </w:ins>
          </w:p>
        </w:tc>
        <w:tc>
          <w:tcPr>
            <w:tcW w:w="2700" w:type="dxa"/>
          </w:tcPr>
          <w:p w:rsidR="006467F0" w:rsidRPr="00622175" w:rsidRDefault="006467F0" w:rsidP="00622175">
            <w:pPr>
              <w:pStyle w:val="ListParagraph"/>
              <w:spacing w:after="0"/>
              <w:ind w:left="0"/>
              <w:jc w:val="both"/>
              <w:rPr>
                <w:ins w:id="3582" w:author="DHA" w:date="2010-07-05T22:47:00Z"/>
                <w:rFonts w:ascii="Times New Roman" w:hAnsi="Times New Roman"/>
                <w:color w:val="000000"/>
                <w:sz w:val="26"/>
                <w:szCs w:val="26"/>
                <w:lang w:val="en-US"/>
              </w:rPr>
            </w:pPr>
            <w:ins w:id="3583" w:author="DHA" w:date="2010-07-05T22:50:00Z">
              <w:r w:rsidRPr="00622175">
                <w:rPr>
                  <w:rFonts w:ascii="Times New Roman" w:hAnsi="Times New Roman"/>
                  <w:color w:val="000000"/>
                  <w:sz w:val="26"/>
                  <w:szCs w:val="26"/>
                  <w:lang w:val="en-US"/>
                </w:rPr>
                <w:t>Tên người dùng</w:t>
              </w:r>
            </w:ins>
          </w:p>
        </w:tc>
        <w:tc>
          <w:tcPr>
            <w:tcW w:w="5805" w:type="dxa"/>
          </w:tcPr>
          <w:p w:rsidR="006467F0" w:rsidRPr="00622175" w:rsidRDefault="006467F0" w:rsidP="00622175">
            <w:pPr>
              <w:pStyle w:val="ListParagraph"/>
              <w:spacing w:after="0"/>
              <w:ind w:left="0"/>
              <w:jc w:val="both"/>
              <w:rPr>
                <w:ins w:id="3584" w:author="DHA" w:date="2010-07-05T22:47:00Z"/>
                <w:rFonts w:ascii="Times New Roman" w:hAnsi="Times New Roman"/>
                <w:color w:val="000000"/>
                <w:sz w:val="26"/>
                <w:szCs w:val="26"/>
                <w:lang w:val="en-US"/>
              </w:rPr>
            </w:pPr>
            <w:ins w:id="3585" w:author="DHA" w:date="2010-07-05T22:50:00Z">
              <w:r w:rsidRPr="00622175">
                <w:rPr>
                  <w:rFonts w:ascii="Times New Roman" w:hAnsi="Times New Roman"/>
                  <w:color w:val="000000"/>
                  <w:sz w:val="26"/>
                  <w:szCs w:val="26"/>
                  <w:lang w:val="en-US"/>
                </w:rPr>
                <w:t>Tên người dùng hệ thống</w:t>
              </w:r>
            </w:ins>
          </w:p>
        </w:tc>
      </w:tr>
      <w:tr w:rsidR="00622175" w:rsidRPr="00622175" w:rsidTr="00622175">
        <w:trPr>
          <w:jc w:val="center"/>
          <w:ins w:id="3586" w:author="DHA" w:date="2010-07-05T22:47:00Z"/>
        </w:trPr>
        <w:tc>
          <w:tcPr>
            <w:tcW w:w="738" w:type="dxa"/>
          </w:tcPr>
          <w:p w:rsidR="006467F0" w:rsidRPr="00622175" w:rsidRDefault="006467F0" w:rsidP="00622175">
            <w:pPr>
              <w:pStyle w:val="ListParagraph"/>
              <w:spacing w:after="0"/>
              <w:ind w:left="0"/>
              <w:jc w:val="center"/>
              <w:rPr>
                <w:ins w:id="3587" w:author="DHA" w:date="2010-07-05T22:47:00Z"/>
                <w:rFonts w:ascii="Times New Roman" w:hAnsi="Times New Roman"/>
                <w:color w:val="000000"/>
                <w:sz w:val="26"/>
                <w:szCs w:val="26"/>
                <w:lang w:val="en-US"/>
              </w:rPr>
            </w:pPr>
            <w:ins w:id="3588" w:author="DHA" w:date="2010-07-05T22:50:00Z">
              <w:r w:rsidRPr="00622175">
                <w:rPr>
                  <w:rFonts w:ascii="Times New Roman" w:hAnsi="Times New Roman"/>
                  <w:color w:val="000000"/>
                  <w:sz w:val="26"/>
                  <w:szCs w:val="26"/>
                  <w:lang w:val="en-US"/>
                </w:rPr>
                <w:t>3</w:t>
              </w:r>
            </w:ins>
          </w:p>
        </w:tc>
        <w:tc>
          <w:tcPr>
            <w:tcW w:w="2700" w:type="dxa"/>
          </w:tcPr>
          <w:p w:rsidR="006467F0" w:rsidRPr="00622175" w:rsidRDefault="006467F0" w:rsidP="00622175">
            <w:pPr>
              <w:pStyle w:val="ListParagraph"/>
              <w:spacing w:after="0"/>
              <w:ind w:left="0"/>
              <w:jc w:val="both"/>
              <w:rPr>
                <w:ins w:id="3589" w:author="DHA" w:date="2010-07-05T22:47:00Z"/>
                <w:rFonts w:ascii="Times New Roman" w:hAnsi="Times New Roman"/>
                <w:color w:val="000000"/>
                <w:sz w:val="26"/>
                <w:szCs w:val="26"/>
                <w:lang w:val="en-US"/>
              </w:rPr>
            </w:pPr>
            <w:ins w:id="3590" w:author="DHA" w:date="2010-07-05T22:51:00Z">
              <w:r w:rsidRPr="00622175">
                <w:rPr>
                  <w:rFonts w:ascii="Times New Roman" w:hAnsi="Times New Roman"/>
                  <w:color w:val="000000"/>
                  <w:sz w:val="26"/>
                  <w:szCs w:val="26"/>
                  <w:lang w:val="en-US"/>
                </w:rPr>
                <w:t>Mật khẩu</w:t>
              </w:r>
            </w:ins>
          </w:p>
        </w:tc>
        <w:tc>
          <w:tcPr>
            <w:tcW w:w="5805" w:type="dxa"/>
          </w:tcPr>
          <w:p w:rsidR="006467F0" w:rsidRPr="00622175" w:rsidRDefault="006467F0" w:rsidP="00622175">
            <w:pPr>
              <w:pStyle w:val="ListParagraph"/>
              <w:spacing w:after="0"/>
              <w:ind w:left="0"/>
              <w:jc w:val="both"/>
              <w:rPr>
                <w:ins w:id="3591" w:author="DHA" w:date="2010-07-05T22:47:00Z"/>
                <w:rFonts w:ascii="Times New Roman" w:hAnsi="Times New Roman"/>
                <w:color w:val="000000"/>
                <w:sz w:val="26"/>
                <w:szCs w:val="26"/>
                <w:lang w:val="en-US"/>
              </w:rPr>
            </w:pPr>
            <w:ins w:id="3592" w:author="DHA" w:date="2010-07-05T22:51:00Z">
              <w:r w:rsidRPr="00622175">
                <w:rPr>
                  <w:rFonts w:ascii="Times New Roman" w:hAnsi="Times New Roman"/>
                  <w:color w:val="000000"/>
                  <w:sz w:val="26"/>
                  <w:szCs w:val="26"/>
                  <w:lang w:val="en-US"/>
                </w:rPr>
                <w:t>Mật khẩu tương ứng giúp người dùng đăng nhập hệ thống</w:t>
              </w:r>
            </w:ins>
          </w:p>
        </w:tc>
      </w:tr>
      <w:tr w:rsidR="00622175" w:rsidRPr="00622175" w:rsidTr="00622175">
        <w:trPr>
          <w:jc w:val="center"/>
          <w:ins w:id="3593" w:author="DHA" w:date="2010-07-05T22:47:00Z"/>
        </w:trPr>
        <w:tc>
          <w:tcPr>
            <w:tcW w:w="738" w:type="dxa"/>
          </w:tcPr>
          <w:p w:rsidR="006467F0" w:rsidRPr="00622175" w:rsidRDefault="006467F0" w:rsidP="00622175">
            <w:pPr>
              <w:pStyle w:val="ListParagraph"/>
              <w:spacing w:after="0"/>
              <w:ind w:left="0"/>
              <w:jc w:val="center"/>
              <w:rPr>
                <w:ins w:id="3594" w:author="DHA" w:date="2010-07-05T22:47:00Z"/>
                <w:rFonts w:ascii="Times New Roman" w:hAnsi="Times New Roman"/>
                <w:color w:val="000000"/>
                <w:sz w:val="26"/>
                <w:szCs w:val="26"/>
                <w:lang w:val="en-US"/>
              </w:rPr>
            </w:pPr>
            <w:ins w:id="3595" w:author="DHA" w:date="2010-07-05T22:50:00Z">
              <w:r w:rsidRPr="00622175">
                <w:rPr>
                  <w:rFonts w:ascii="Times New Roman" w:hAnsi="Times New Roman"/>
                  <w:color w:val="000000"/>
                  <w:sz w:val="26"/>
                  <w:szCs w:val="26"/>
                  <w:lang w:val="en-US"/>
                </w:rPr>
                <w:t>4</w:t>
              </w:r>
            </w:ins>
          </w:p>
        </w:tc>
        <w:tc>
          <w:tcPr>
            <w:tcW w:w="2700" w:type="dxa"/>
          </w:tcPr>
          <w:p w:rsidR="006467F0" w:rsidRPr="00622175" w:rsidRDefault="006467F0" w:rsidP="00622175">
            <w:pPr>
              <w:pStyle w:val="ListParagraph"/>
              <w:spacing w:after="0"/>
              <w:ind w:left="0"/>
              <w:jc w:val="both"/>
              <w:rPr>
                <w:ins w:id="3596" w:author="DHA" w:date="2010-07-05T22:47:00Z"/>
                <w:rFonts w:ascii="Times New Roman" w:hAnsi="Times New Roman"/>
                <w:color w:val="000000"/>
                <w:sz w:val="26"/>
                <w:szCs w:val="26"/>
                <w:lang w:val="en-US"/>
              </w:rPr>
            </w:pPr>
            <w:ins w:id="3597" w:author="DHA" w:date="2010-07-05T22:51:00Z">
              <w:r w:rsidRPr="00622175">
                <w:rPr>
                  <w:rFonts w:ascii="Times New Roman" w:hAnsi="Times New Roman"/>
                  <w:color w:val="000000"/>
                  <w:sz w:val="26"/>
                  <w:szCs w:val="26"/>
                  <w:lang w:val="en-US"/>
                </w:rPr>
                <w:t>Button Đăng Nhập</w:t>
              </w:r>
            </w:ins>
          </w:p>
        </w:tc>
        <w:tc>
          <w:tcPr>
            <w:tcW w:w="5805" w:type="dxa"/>
          </w:tcPr>
          <w:p w:rsidR="006467F0" w:rsidRPr="00622175" w:rsidRDefault="006467F0" w:rsidP="00622175">
            <w:pPr>
              <w:pStyle w:val="ListParagraph"/>
              <w:spacing w:after="0"/>
              <w:ind w:left="0"/>
              <w:jc w:val="both"/>
              <w:rPr>
                <w:ins w:id="3598" w:author="DHA" w:date="2010-07-05T22:47:00Z"/>
                <w:rFonts w:ascii="Times New Roman" w:hAnsi="Times New Roman"/>
                <w:color w:val="000000"/>
                <w:sz w:val="26"/>
                <w:szCs w:val="26"/>
                <w:lang w:val="en-US"/>
              </w:rPr>
            </w:pPr>
            <w:ins w:id="3599" w:author="DHA" w:date="2010-07-05T22:52:00Z">
              <w:r w:rsidRPr="00622175">
                <w:rPr>
                  <w:rFonts w:ascii="Times New Roman" w:hAnsi="Times New Roman"/>
                  <w:color w:val="000000"/>
                  <w:sz w:val="26"/>
                  <w:szCs w:val="26"/>
                  <w:lang w:val="en-US"/>
                </w:rPr>
                <w:t>Kiểm tra giá trị tên người dùng và mật khẩu chính xác không. Nếu chính xác, hệ thống sẽ chuyển đến trang giao diện tương ứng với người sử dụng hệ thống. Nếu không, hệ thống tự động kích hoạt trang báo lỗi</w:t>
              </w:r>
            </w:ins>
          </w:p>
        </w:tc>
      </w:tr>
      <w:tr w:rsidR="00622175" w:rsidRPr="00622175" w:rsidTr="00622175">
        <w:trPr>
          <w:jc w:val="center"/>
          <w:ins w:id="3600" w:author="DHA" w:date="2010-07-05T22:47:00Z"/>
        </w:trPr>
        <w:tc>
          <w:tcPr>
            <w:tcW w:w="738" w:type="dxa"/>
          </w:tcPr>
          <w:p w:rsidR="006467F0" w:rsidRPr="00622175" w:rsidRDefault="006467F0" w:rsidP="00622175">
            <w:pPr>
              <w:pStyle w:val="ListParagraph"/>
              <w:spacing w:after="0"/>
              <w:ind w:left="0"/>
              <w:jc w:val="center"/>
              <w:rPr>
                <w:ins w:id="3601" w:author="DHA" w:date="2010-07-05T22:47:00Z"/>
                <w:rFonts w:ascii="Times New Roman" w:hAnsi="Times New Roman"/>
                <w:color w:val="000000"/>
                <w:sz w:val="26"/>
                <w:szCs w:val="26"/>
                <w:lang w:val="en-US"/>
              </w:rPr>
            </w:pPr>
            <w:ins w:id="3602" w:author="DHA" w:date="2010-07-05T22:50:00Z">
              <w:r w:rsidRPr="00622175">
                <w:rPr>
                  <w:rFonts w:ascii="Times New Roman" w:hAnsi="Times New Roman"/>
                  <w:color w:val="000000"/>
                  <w:sz w:val="26"/>
                  <w:szCs w:val="26"/>
                  <w:lang w:val="en-US"/>
                </w:rPr>
                <w:t>5</w:t>
              </w:r>
            </w:ins>
          </w:p>
        </w:tc>
        <w:tc>
          <w:tcPr>
            <w:tcW w:w="2700" w:type="dxa"/>
          </w:tcPr>
          <w:p w:rsidR="006467F0" w:rsidRPr="00622175" w:rsidRDefault="006467F0" w:rsidP="002743F1">
            <w:pPr>
              <w:pStyle w:val="ListParagraph"/>
              <w:spacing w:after="0"/>
              <w:ind w:left="0"/>
              <w:jc w:val="both"/>
              <w:rPr>
                <w:ins w:id="3603" w:author="DHA" w:date="2010-07-05T22:47:00Z"/>
                <w:rFonts w:ascii="Times New Roman" w:hAnsi="Times New Roman"/>
                <w:color w:val="000000"/>
                <w:sz w:val="26"/>
                <w:szCs w:val="26"/>
                <w:lang w:val="en-US"/>
              </w:rPr>
            </w:pPr>
            <w:ins w:id="3604" w:author="DHA" w:date="2010-07-05T22:52:00Z">
              <w:r w:rsidRPr="00622175">
                <w:rPr>
                  <w:rFonts w:ascii="Times New Roman" w:hAnsi="Times New Roman"/>
                  <w:color w:val="000000"/>
                  <w:sz w:val="26"/>
                  <w:szCs w:val="26"/>
                  <w:lang w:val="en-US"/>
                </w:rPr>
                <w:t xml:space="preserve">Tab </w:t>
              </w:r>
            </w:ins>
            <w:ins w:id="3605" w:author="DHA" w:date="2010-07-05T23:45:00Z">
              <w:r w:rsidR="002743F1">
                <w:rPr>
                  <w:rFonts w:ascii="Times New Roman" w:hAnsi="Times New Roman"/>
                  <w:color w:val="000000"/>
                  <w:sz w:val="26"/>
                  <w:szCs w:val="26"/>
                  <w:lang w:val="en-US"/>
                </w:rPr>
                <w:t>Cơ sở dữ liệu</w:t>
              </w:r>
            </w:ins>
          </w:p>
        </w:tc>
        <w:tc>
          <w:tcPr>
            <w:tcW w:w="5805" w:type="dxa"/>
          </w:tcPr>
          <w:p w:rsidR="006467F0" w:rsidRPr="00622175" w:rsidRDefault="006467F0" w:rsidP="00622175">
            <w:pPr>
              <w:pStyle w:val="ListParagraph"/>
              <w:spacing w:after="0"/>
              <w:ind w:left="0"/>
              <w:jc w:val="both"/>
              <w:rPr>
                <w:ins w:id="3606" w:author="DHA" w:date="2010-07-05T22:47:00Z"/>
                <w:rFonts w:ascii="Times New Roman" w:hAnsi="Times New Roman"/>
                <w:color w:val="000000"/>
                <w:sz w:val="26"/>
                <w:szCs w:val="26"/>
                <w:lang w:val="en-US"/>
              </w:rPr>
            </w:pPr>
            <w:ins w:id="3607" w:author="DHA" w:date="2010-07-05T22:52:00Z">
              <w:r w:rsidRPr="00622175">
                <w:rPr>
                  <w:rFonts w:ascii="Times New Roman" w:hAnsi="Times New Roman"/>
                  <w:color w:val="000000"/>
                  <w:sz w:val="26"/>
                  <w:szCs w:val="26"/>
                  <w:lang w:val="en-US"/>
                </w:rPr>
                <w:t xml:space="preserve">Thẻ chứa nội dung </w:t>
              </w:r>
            </w:ins>
            <w:ins w:id="3608" w:author="DHA" w:date="2010-07-05T22:53:00Z">
              <w:r w:rsidRPr="00622175">
                <w:rPr>
                  <w:rFonts w:ascii="Times New Roman" w:hAnsi="Times New Roman"/>
                  <w:color w:val="000000"/>
                  <w:sz w:val="26"/>
                  <w:szCs w:val="26"/>
                  <w:lang w:val="en-US"/>
                </w:rPr>
                <w:t>cài đặt cho cơ sở dữ liệu đang sử dụng, cho phép người dùng thay đổi giá trị thích hợp để có thể đăng nhập đúng vào cơ sở dự liệu của hệ thống</w:t>
              </w:r>
            </w:ins>
          </w:p>
        </w:tc>
      </w:tr>
      <w:tr w:rsidR="00622175" w:rsidRPr="00622175" w:rsidTr="00622175">
        <w:trPr>
          <w:jc w:val="center"/>
          <w:ins w:id="3609" w:author="DHA" w:date="2010-07-05T22:47:00Z"/>
        </w:trPr>
        <w:tc>
          <w:tcPr>
            <w:tcW w:w="738" w:type="dxa"/>
          </w:tcPr>
          <w:p w:rsidR="006467F0" w:rsidRPr="00622175" w:rsidRDefault="006467F0" w:rsidP="00622175">
            <w:pPr>
              <w:pStyle w:val="ListParagraph"/>
              <w:spacing w:after="0"/>
              <w:ind w:left="0"/>
              <w:jc w:val="center"/>
              <w:rPr>
                <w:ins w:id="3610" w:author="DHA" w:date="2010-07-05T22:47:00Z"/>
                <w:rFonts w:ascii="Times New Roman" w:hAnsi="Times New Roman"/>
                <w:color w:val="000000"/>
                <w:sz w:val="26"/>
                <w:szCs w:val="26"/>
                <w:lang w:val="en-US"/>
              </w:rPr>
            </w:pPr>
            <w:ins w:id="3611" w:author="DHA" w:date="2010-07-05T22:50:00Z">
              <w:r w:rsidRPr="00622175">
                <w:rPr>
                  <w:rFonts w:ascii="Times New Roman" w:hAnsi="Times New Roman"/>
                  <w:color w:val="000000"/>
                  <w:sz w:val="26"/>
                  <w:szCs w:val="26"/>
                  <w:lang w:val="en-US"/>
                </w:rPr>
                <w:t>6</w:t>
              </w:r>
            </w:ins>
          </w:p>
        </w:tc>
        <w:tc>
          <w:tcPr>
            <w:tcW w:w="2700" w:type="dxa"/>
          </w:tcPr>
          <w:p w:rsidR="006467F0" w:rsidRPr="00622175" w:rsidRDefault="008750BC" w:rsidP="00622175">
            <w:pPr>
              <w:pStyle w:val="ListParagraph"/>
              <w:spacing w:after="0"/>
              <w:ind w:left="0"/>
              <w:jc w:val="both"/>
              <w:rPr>
                <w:ins w:id="3612" w:author="DHA" w:date="2010-07-05T22:47:00Z"/>
                <w:rFonts w:ascii="Times New Roman" w:hAnsi="Times New Roman"/>
                <w:color w:val="000000"/>
                <w:sz w:val="26"/>
                <w:szCs w:val="26"/>
                <w:lang w:val="en-US"/>
              </w:rPr>
            </w:pPr>
            <w:ins w:id="3613" w:author="DHA" w:date="2010-07-05T22:54:00Z">
              <w:r w:rsidRPr="00622175">
                <w:rPr>
                  <w:rFonts w:ascii="Times New Roman" w:hAnsi="Times New Roman"/>
                  <w:color w:val="000000"/>
                  <w:sz w:val="26"/>
                  <w:szCs w:val="26"/>
                  <w:lang w:val="en-US"/>
                </w:rPr>
                <w:t>Database</w:t>
              </w:r>
            </w:ins>
          </w:p>
        </w:tc>
        <w:tc>
          <w:tcPr>
            <w:tcW w:w="5805" w:type="dxa"/>
          </w:tcPr>
          <w:p w:rsidR="006467F0" w:rsidRPr="00622175" w:rsidRDefault="008750BC" w:rsidP="00622175">
            <w:pPr>
              <w:pStyle w:val="ListParagraph"/>
              <w:spacing w:after="0"/>
              <w:ind w:left="0"/>
              <w:jc w:val="both"/>
              <w:rPr>
                <w:ins w:id="3614" w:author="DHA" w:date="2010-07-05T22:47:00Z"/>
                <w:rFonts w:ascii="Times New Roman" w:hAnsi="Times New Roman"/>
                <w:color w:val="000000"/>
                <w:sz w:val="26"/>
                <w:szCs w:val="26"/>
                <w:lang w:val="en-US"/>
              </w:rPr>
            </w:pPr>
            <w:ins w:id="3615" w:author="DHA" w:date="2010-07-05T22:54:00Z">
              <w:r w:rsidRPr="00622175">
                <w:rPr>
                  <w:rFonts w:ascii="Times New Roman" w:hAnsi="Times New Roman"/>
                  <w:color w:val="000000"/>
                  <w:sz w:val="26"/>
                  <w:szCs w:val="26"/>
                  <w:lang w:val="en-US"/>
                </w:rPr>
                <w:t>Combobox chứa các cơ sở dữ liệu khác nhau mà hệ thống sử dụng trong quá trình chạy</w:t>
              </w:r>
            </w:ins>
          </w:p>
        </w:tc>
      </w:tr>
      <w:tr w:rsidR="00622175" w:rsidRPr="00622175" w:rsidTr="00622175">
        <w:trPr>
          <w:trHeight w:val="350"/>
          <w:jc w:val="center"/>
          <w:ins w:id="3616" w:author="DHA" w:date="2010-07-05T22:47:00Z"/>
        </w:trPr>
        <w:tc>
          <w:tcPr>
            <w:tcW w:w="738" w:type="dxa"/>
          </w:tcPr>
          <w:p w:rsidR="006467F0" w:rsidRPr="00622175" w:rsidRDefault="006467F0" w:rsidP="00622175">
            <w:pPr>
              <w:pStyle w:val="ListParagraph"/>
              <w:spacing w:after="0"/>
              <w:ind w:left="0"/>
              <w:jc w:val="center"/>
              <w:rPr>
                <w:ins w:id="3617" w:author="DHA" w:date="2010-07-05T22:47:00Z"/>
                <w:rFonts w:ascii="Times New Roman" w:hAnsi="Times New Roman"/>
                <w:color w:val="000000"/>
                <w:sz w:val="26"/>
                <w:szCs w:val="26"/>
                <w:lang w:val="en-US"/>
              </w:rPr>
            </w:pPr>
            <w:ins w:id="3618" w:author="DHA" w:date="2010-07-05T22:50:00Z">
              <w:r w:rsidRPr="00622175">
                <w:rPr>
                  <w:rFonts w:ascii="Times New Roman" w:hAnsi="Times New Roman"/>
                  <w:color w:val="000000"/>
                  <w:sz w:val="26"/>
                  <w:szCs w:val="26"/>
                  <w:lang w:val="en-US"/>
                </w:rPr>
                <w:t>7</w:t>
              </w:r>
            </w:ins>
          </w:p>
        </w:tc>
        <w:tc>
          <w:tcPr>
            <w:tcW w:w="2700" w:type="dxa"/>
          </w:tcPr>
          <w:p w:rsidR="006467F0" w:rsidRPr="00622175" w:rsidRDefault="008750BC" w:rsidP="00622175">
            <w:pPr>
              <w:pStyle w:val="ListParagraph"/>
              <w:spacing w:after="0"/>
              <w:ind w:left="0"/>
              <w:jc w:val="both"/>
              <w:rPr>
                <w:ins w:id="3619" w:author="DHA" w:date="2010-07-05T22:47:00Z"/>
                <w:rFonts w:ascii="Times New Roman" w:hAnsi="Times New Roman"/>
                <w:color w:val="000000"/>
                <w:sz w:val="26"/>
                <w:szCs w:val="26"/>
                <w:lang w:val="en-US"/>
              </w:rPr>
            </w:pPr>
            <w:ins w:id="3620" w:author="DHA" w:date="2010-07-05T22:55:00Z">
              <w:r w:rsidRPr="00622175">
                <w:rPr>
                  <w:rFonts w:ascii="Times New Roman" w:hAnsi="Times New Roman"/>
                  <w:color w:val="000000"/>
                  <w:sz w:val="26"/>
                  <w:szCs w:val="26"/>
                  <w:lang w:val="en-US"/>
                </w:rPr>
                <w:t>Tên server</w:t>
              </w:r>
            </w:ins>
          </w:p>
        </w:tc>
        <w:tc>
          <w:tcPr>
            <w:tcW w:w="5805" w:type="dxa"/>
          </w:tcPr>
          <w:p w:rsidR="006467F0" w:rsidRPr="00622175" w:rsidRDefault="008750BC" w:rsidP="00622175">
            <w:pPr>
              <w:pStyle w:val="ListParagraph"/>
              <w:spacing w:after="0"/>
              <w:ind w:left="0"/>
              <w:jc w:val="both"/>
              <w:rPr>
                <w:ins w:id="3621" w:author="DHA" w:date="2010-07-05T22:47:00Z"/>
                <w:rFonts w:ascii="Times New Roman" w:hAnsi="Times New Roman"/>
                <w:color w:val="000000"/>
                <w:sz w:val="26"/>
                <w:szCs w:val="26"/>
                <w:lang w:val="en-US"/>
              </w:rPr>
            </w:pPr>
            <w:ins w:id="3622" w:author="DHA" w:date="2010-07-05T22:55:00Z">
              <w:r w:rsidRPr="00622175">
                <w:rPr>
                  <w:rFonts w:ascii="Times New Roman" w:hAnsi="Times New Roman"/>
                  <w:color w:val="000000"/>
                  <w:sz w:val="26"/>
                  <w:szCs w:val="26"/>
                  <w:lang w:val="en-US"/>
                </w:rPr>
                <w:t>Server chứa cơ sở dữ liệu</w:t>
              </w:r>
            </w:ins>
          </w:p>
        </w:tc>
      </w:tr>
      <w:tr w:rsidR="00622175" w:rsidRPr="00622175" w:rsidTr="00622175">
        <w:trPr>
          <w:jc w:val="center"/>
          <w:ins w:id="3623" w:author="DHA" w:date="2010-07-05T22:47:00Z"/>
        </w:trPr>
        <w:tc>
          <w:tcPr>
            <w:tcW w:w="738" w:type="dxa"/>
          </w:tcPr>
          <w:p w:rsidR="006467F0" w:rsidRPr="00622175" w:rsidRDefault="006467F0" w:rsidP="00622175">
            <w:pPr>
              <w:pStyle w:val="ListParagraph"/>
              <w:spacing w:after="0"/>
              <w:ind w:left="0"/>
              <w:jc w:val="center"/>
              <w:rPr>
                <w:ins w:id="3624" w:author="DHA" w:date="2010-07-05T22:47:00Z"/>
                <w:rFonts w:ascii="Times New Roman" w:hAnsi="Times New Roman"/>
                <w:color w:val="000000"/>
                <w:sz w:val="26"/>
                <w:szCs w:val="26"/>
                <w:lang w:val="en-US"/>
              </w:rPr>
            </w:pPr>
            <w:ins w:id="3625" w:author="DHA" w:date="2010-07-05T22:50:00Z">
              <w:r w:rsidRPr="00622175">
                <w:rPr>
                  <w:rFonts w:ascii="Times New Roman" w:hAnsi="Times New Roman"/>
                  <w:color w:val="000000"/>
                  <w:sz w:val="26"/>
                  <w:szCs w:val="26"/>
                  <w:lang w:val="en-US"/>
                </w:rPr>
                <w:t>8</w:t>
              </w:r>
            </w:ins>
          </w:p>
        </w:tc>
        <w:tc>
          <w:tcPr>
            <w:tcW w:w="2700" w:type="dxa"/>
          </w:tcPr>
          <w:p w:rsidR="006467F0" w:rsidRPr="00622175" w:rsidRDefault="008750BC" w:rsidP="00622175">
            <w:pPr>
              <w:pStyle w:val="ListParagraph"/>
              <w:spacing w:after="0"/>
              <w:ind w:left="0"/>
              <w:jc w:val="both"/>
              <w:rPr>
                <w:ins w:id="3626" w:author="DHA" w:date="2010-07-05T22:47:00Z"/>
                <w:rFonts w:ascii="Times New Roman" w:hAnsi="Times New Roman"/>
                <w:color w:val="000000"/>
                <w:sz w:val="26"/>
                <w:szCs w:val="26"/>
                <w:lang w:val="en-US"/>
              </w:rPr>
            </w:pPr>
            <w:ins w:id="3627" w:author="DHA" w:date="2010-07-05T22:55:00Z">
              <w:r w:rsidRPr="00622175">
                <w:rPr>
                  <w:rFonts w:ascii="Times New Roman" w:hAnsi="Times New Roman"/>
                  <w:color w:val="000000"/>
                  <w:sz w:val="26"/>
                  <w:szCs w:val="26"/>
                  <w:lang w:val="en-US"/>
                </w:rPr>
                <w:t>Tên database</w:t>
              </w:r>
            </w:ins>
          </w:p>
        </w:tc>
        <w:tc>
          <w:tcPr>
            <w:tcW w:w="5805" w:type="dxa"/>
          </w:tcPr>
          <w:p w:rsidR="006467F0" w:rsidRPr="00622175" w:rsidRDefault="008750BC" w:rsidP="00622175">
            <w:pPr>
              <w:pStyle w:val="ListParagraph"/>
              <w:spacing w:after="0"/>
              <w:ind w:left="0"/>
              <w:jc w:val="both"/>
              <w:rPr>
                <w:ins w:id="3628" w:author="DHA" w:date="2010-07-05T22:47:00Z"/>
                <w:rFonts w:ascii="Times New Roman" w:hAnsi="Times New Roman"/>
                <w:color w:val="000000"/>
                <w:sz w:val="26"/>
                <w:szCs w:val="26"/>
                <w:lang w:val="en-US"/>
              </w:rPr>
            </w:pPr>
            <w:ins w:id="3629" w:author="DHA" w:date="2010-07-05T22:55:00Z">
              <w:r w:rsidRPr="00622175">
                <w:rPr>
                  <w:rFonts w:ascii="Times New Roman" w:hAnsi="Times New Roman"/>
                  <w:color w:val="000000"/>
                  <w:sz w:val="26"/>
                  <w:szCs w:val="26"/>
                  <w:lang w:val="en-US"/>
                </w:rPr>
                <w:t>Tên database tương ứng trên server</w:t>
              </w:r>
            </w:ins>
          </w:p>
        </w:tc>
      </w:tr>
      <w:tr w:rsidR="00622175" w:rsidRPr="00622175" w:rsidTr="00622175">
        <w:trPr>
          <w:jc w:val="center"/>
          <w:ins w:id="3630" w:author="DHA" w:date="2010-07-05T22:47:00Z"/>
        </w:trPr>
        <w:tc>
          <w:tcPr>
            <w:tcW w:w="738" w:type="dxa"/>
          </w:tcPr>
          <w:p w:rsidR="006467F0" w:rsidRPr="00622175" w:rsidRDefault="006467F0" w:rsidP="00622175">
            <w:pPr>
              <w:pStyle w:val="ListParagraph"/>
              <w:spacing w:after="0"/>
              <w:ind w:left="0"/>
              <w:jc w:val="center"/>
              <w:rPr>
                <w:ins w:id="3631" w:author="DHA" w:date="2010-07-05T22:47:00Z"/>
                <w:rFonts w:ascii="Times New Roman" w:hAnsi="Times New Roman"/>
                <w:color w:val="000000"/>
                <w:sz w:val="26"/>
                <w:szCs w:val="26"/>
                <w:lang w:val="en-US"/>
              </w:rPr>
            </w:pPr>
            <w:ins w:id="3632" w:author="DHA" w:date="2010-07-05T22:50:00Z">
              <w:r w:rsidRPr="00622175">
                <w:rPr>
                  <w:rFonts w:ascii="Times New Roman" w:hAnsi="Times New Roman"/>
                  <w:color w:val="000000"/>
                  <w:sz w:val="26"/>
                  <w:szCs w:val="26"/>
                  <w:lang w:val="en-US"/>
                </w:rPr>
                <w:lastRenderedPageBreak/>
                <w:t>9</w:t>
              </w:r>
            </w:ins>
          </w:p>
        </w:tc>
        <w:tc>
          <w:tcPr>
            <w:tcW w:w="2700" w:type="dxa"/>
          </w:tcPr>
          <w:p w:rsidR="006467F0" w:rsidRPr="00622175" w:rsidRDefault="008750BC" w:rsidP="002743F1">
            <w:pPr>
              <w:pStyle w:val="ListParagraph"/>
              <w:spacing w:after="0"/>
              <w:ind w:left="0"/>
              <w:jc w:val="both"/>
              <w:rPr>
                <w:ins w:id="3633" w:author="DHA" w:date="2010-07-05T22:47:00Z"/>
                <w:rFonts w:ascii="Times New Roman" w:hAnsi="Times New Roman"/>
                <w:color w:val="000000"/>
                <w:sz w:val="26"/>
                <w:szCs w:val="26"/>
                <w:lang w:val="en-US"/>
              </w:rPr>
            </w:pPr>
            <w:ins w:id="3634" w:author="DHA" w:date="2010-07-05T22:55:00Z">
              <w:r w:rsidRPr="00622175">
                <w:rPr>
                  <w:rFonts w:ascii="Times New Roman" w:hAnsi="Times New Roman"/>
                  <w:color w:val="000000"/>
                  <w:sz w:val="26"/>
                  <w:szCs w:val="26"/>
                  <w:lang w:val="en-US"/>
                </w:rPr>
                <w:t xml:space="preserve">Tên </w:t>
              </w:r>
            </w:ins>
            <w:ins w:id="3635" w:author="DHA" w:date="2010-07-05T23:45:00Z">
              <w:r w:rsidR="002743F1">
                <w:rPr>
                  <w:rFonts w:ascii="Times New Roman" w:hAnsi="Times New Roman"/>
                  <w:color w:val="000000"/>
                  <w:sz w:val="26"/>
                  <w:szCs w:val="26"/>
                  <w:lang w:val="en-US"/>
                </w:rPr>
                <w:t>truy cập</w:t>
              </w:r>
            </w:ins>
          </w:p>
        </w:tc>
        <w:tc>
          <w:tcPr>
            <w:tcW w:w="5805" w:type="dxa"/>
          </w:tcPr>
          <w:p w:rsidR="006467F0" w:rsidRPr="00622175" w:rsidRDefault="008750BC" w:rsidP="00622175">
            <w:pPr>
              <w:pStyle w:val="ListParagraph"/>
              <w:spacing w:after="0"/>
              <w:ind w:left="0"/>
              <w:jc w:val="both"/>
              <w:rPr>
                <w:ins w:id="3636" w:author="DHA" w:date="2010-07-05T22:47:00Z"/>
                <w:rFonts w:ascii="Times New Roman" w:hAnsi="Times New Roman"/>
                <w:color w:val="000000"/>
                <w:sz w:val="26"/>
                <w:szCs w:val="26"/>
                <w:lang w:val="en-US"/>
              </w:rPr>
            </w:pPr>
            <w:ins w:id="3637" w:author="DHA" w:date="2010-07-05T22:55:00Z">
              <w:r w:rsidRPr="00622175">
                <w:rPr>
                  <w:rFonts w:ascii="Times New Roman" w:hAnsi="Times New Roman"/>
                  <w:color w:val="000000"/>
                  <w:sz w:val="26"/>
                  <w:szCs w:val="26"/>
                  <w:lang w:val="en-US"/>
                </w:rPr>
                <w:t xml:space="preserve">Tên </w:t>
              </w:r>
            </w:ins>
            <w:ins w:id="3638" w:author="DHA" w:date="2010-07-05T22:56:00Z">
              <w:r w:rsidRPr="00622175">
                <w:rPr>
                  <w:rFonts w:ascii="Times New Roman" w:hAnsi="Times New Roman"/>
                  <w:color w:val="000000"/>
                  <w:sz w:val="26"/>
                  <w:szCs w:val="26"/>
                  <w:lang w:val="en-US"/>
                </w:rPr>
                <w:t>dùng đăng nhập database</w:t>
              </w:r>
            </w:ins>
          </w:p>
        </w:tc>
      </w:tr>
      <w:tr w:rsidR="00622175" w:rsidRPr="00622175" w:rsidTr="00622175">
        <w:trPr>
          <w:jc w:val="center"/>
          <w:ins w:id="3639" w:author="DHA" w:date="2010-07-05T22:47:00Z"/>
        </w:trPr>
        <w:tc>
          <w:tcPr>
            <w:tcW w:w="738" w:type="dxa"/>
          </w:tcPr>
          <w:p w:rsidR="006467F0" w:rsidRPr="00622175" w:rsidRDefault="006467F0" w:rsidP="00622175">
            <w:pPr>
              <w:pStyle w:val="ListParagraph"/>
              <w:spacing w:after="0"/>
              <w:ind w:left="0"/>
              <w:jc w:val="center"/>
              <w:rPr>
                <w:ins w:id="3640" w:author="DHA" w:date="2010-07-05T22:47:00Z"/>
                <w:rFonts w:ascii="Times New Roman" w:hAnsi="Times New Roman"/>
                <w:color w:val="000000"/>
                <w:sz w:val="26"/>
                <w:szCs w:val="26"/>
                <w:lang w:val="en-US"/>
              </w:rPr>
            </w:pPr>
            <w:ins w:id="3641" w:author="DHA" w:date="2010-07-05T22:50:00Z">
              <w:r w:rsidRPr="00622175">
                <w:rPr>
                  <w:rFonts w:ascii="Times New Roman" w:hAnsi="Times New Roman"/>
                  <w:color w:val="000000"/>
                  <w:sz w:val="26"/>
                  <w:szCs w:val="26"/>
                  <w:lang w:val="en-US"/>
                </w:rPr>
                <w:t>10</w:t>
              </w:r>
            </w:ins>
          </w:p>
        </w:tc>
        <w:tc>
          <w:tcPr>
            <w:tcW w:w="2700" w:type="dxa"/>
          </w:tcPr>
          <w:p w:rsidR="006467F0" w:rsidRPr="00622175" w:rsidRDefault="008750BC" w:rsidP="00622175">
            <w:pPr>
              <w:pStyle w:val="ListParagraph"/>
              <w:spacing w:after="0"/>
              <w:ind w:left="0"/>
              <w:jc w:val="both"/>
              <w:rPr>
                <w:ins w:id="3642" w:author="DHA" w:date="2010-07-05T22:47:00Z"/>
                <w:rFonts w:ascii="Times New Roman" w:hAnsi="Times New Roman"/>
                <w:color w:val="000000"/>
                <w:sz w:val="26"/>
                <w:szCs w:val="26"/>
                <w:lang w:val="en-US"/>
              </w:rPr>
            </w:pPr>
            <w:ins w:id="3643" w:author="DHA" w:date="2010-07-05T22:56:00Z">
              <w:r w:rsidRPr="00622175">
                <w:rPr>
                  <w:rFonts w:ascii="Times New Roman" w:hAnsi="Times New Roman"/>
                  <w:color w:val="000000"/>
                  <w:sz w:val="26"/>
                  <w:szCs w:val="26"/>
                  <w:lang w:val="en-US"/>
                </w:rPr>
                <w:t>Mật khẩu</w:t>
              </w:r>
            </w:ins>
            <w:ins w:id="3644" w:author="DHA" w:date="2010-07-05T23:45:00Z">
              <w:r w:rsidR="002743F1">
                <w:rPr>
                  <w:rFonts w:ascii="Times New Roman" w:hAnsi="Times New Roman"/>
                  <w:color w:val="000000"/>
                  <w:sz w:val="26"/>
                  <w:szCs w:val="26"/>
                  <w:lang w:val="en-US"/>
                </w:rPr>
                <w:t xml:space="preserve"> truy cập</w:t>
              </w:r>
            </w:ins>
            <w:ins w:id="3645" w:author="DHA" w:date="2010-07-05T22:56:00Z">
              <w:r w:rsidRPr="00622175">
                <w:rPr>
                  <w:rFonts w:ascii="Times New Roman" w:hAnsi="Times New Roman"/>
                  <w:color w:val="000000"/>
                  <w:sz w:val="26"/>
                  <w:szCs w:val="26"/>
                  <w:lang w:val="en-US"/>
                </w:rPr>
                <w:t xml:space="preserve"> </w:t>
              </w:r>
            </w:ins>
          </w:p>
        </w:tc>
        <w:tc>
          <w:tcPr>
            <w:tcW w:w="5805" w:type="dxa"/>
          </w:tcPr>
          <w:p w:rsidR="006467F0" w:rsidRPr="00622175" w:rsidRDefault="008750BC" w:rsidP="00622175">
            <w:pPr>
              <w:pStyle w:val="ListParagraph"/>
              <w:spacing w:after="0"/>
              <w:ind w:left="0"/>
              <w:jc w:val="both"/>
              <w:rPr>
                <w:ins w:id="3646" w:author="DHA" w:date="2010-07-05T22:47:00Z"/>
                <w:rFonts w:ascii="Times New Roman" w:hAnsi="Times New Roman"/>
                <w:color w:val="000000"/>
                <w:sz w:val="26"/>
                <w:szCs w:val="26"/>
                <w:lang w:val="en-US"/>
              </w:rPr>
            </w:pPr>
            <w:ins w:id="3647" w:author="DHA" w:date="2010-07-05T22:56:00Z">
              <w:r w:rsidRPr="00622175">
                <w:rPr>
                  <w:rFonts w:ascii="Times New Roman" w:hAnsi="Times New Roman"/>
                  <w:color w:val="000000"/>
                  <w:sz w:val="26"/>
                  <w:szCs w:val="26"/>
                  <w:lang w:val="en-US"/>
                </w:rPr>
                <w:t>Mật khẩu đăng nhập database</w:t>
              </w:r>
            </w:ins>
          </w:p>
        </w:tc>
      </w:tr>
      <w:tr w:rsidR="00622175" w:rsidRPr="00622175" w:rsidTr="00622175">
        <w:trPr>
          <w:jc w:val="center"/>
          <w:ins w:id="3648" w:author="DHA" w:date="2010-07-05T22:47:00Z"/>
        </w:trPr>
        <w:tc>
          <w:tcPr>
            <w:tcW w:w="738" w:type="dxa"/>
          </w:tcPr>
          <w:p w:rsidR="006467F0" w:rsidRPr="00622175" w:rsidRDefault="006467F0" w:rsidP="00622175">
            <w:pPr>
              <w:pStyle w:val="ListParagraph"/>
              <w:spacing w:after="0"/>
              <w:ind w:left="0"/>
              <w:jc w:val="center"/>
              <w:rPr>
                <w:ins w:id="3649" w:author="DHA" w:date="2010-07-05T22:47:00Z"/>
                <w:rFonts w:ascii="Times New Roman" w:hAnsi="Times New Roman"/>
                <w:color w:val="000000"/>
                <w:sz w:val="26"/>
                <w:szCs w:val="26"/>
                <w:lang w:val="en-US"/>
              </w:rPr>
            </w:pPr>
            <w:ins w:id="3650" w:author="DHA" w:date="2010-07-05T22:50:00Z">
              <w:r w:rsidRPr="00622175">
                <w:rPr>
                  <w:rFonts w:ascii="Times New Roman" w:hAnsi="Times New Roman"/>
                  <w:color w:val="000000"/>
                  <w:sz w:val="26"/>
                  <w:szCs w:val="26"/>
                  <w:lang w:val="en-US"/>
                </w:rPr>
                <w:t>11</w:t>
              </w:r>
            </w:ins>
          </w:p>
        </w:tc>
        <w:tc>
          <w:tcPr>
            <w:tcW w:w="2700" w:type="dxa"/>
          </w:tcPr>
          <w:p w:rsidR="006467F0" w:rsidRPr="00622175" w:rsidRDefault="008750BC" w:rsidP="00622175">
            <w:pPr>
              <w:pStyle w:val="ListParagraph"/>
              <w:spacing w:after="0"/>
              <w:ind w:left="0"/>
              <w:jc w:val="both"/>
              <w:rPr>
                <w:ins w:id="3651" w:author="DHA" w:date="2010-07-05T22:47:00Z"/>
                <w:rFonts w:ascii="Times New Roman" w:hAnsi="Times New Roman"/>
                <w:color w:val="000000"/>
                <w:sz w:val="26"/>
                <w:szCs w:val="26"/>
                <w:lang w:val="en-US"/>
              </w:rPr>
            </w:pPr>
            <w:ins w:id="3652" w:author="DHA" w:date="2010-07-05T22:56:00Z">
              <w:r w:rsidRPr="00622175">
                <w:rPr>
                  <w:rFonts w:ascii="Times New Roman" w:hAnsi="Times New Roman"/>
                  <w:color w:val="000000"/>
                  <w:sz w:val="26"/>
                  <w:szCs w:val="26"/>
                  <w:lang w:val="en-US"/>
                </w:rPr>
                <w:t>Button Lưu</w:t>
              </w:r>
            </w:ins>
          </w:p>
        </w:tc>
        <w:tc>
          <w:tcPr>
            <w:tcW w:w="5805" w:type="dxa"/>
          </w:tcPr>
          <w:p w:rsidR="006467F0" w:rsidRPr="00622175" w:rsidRDefault="008750BC" w:rsidP="00622175">
            <w:pPr>
              <w:pStyle w:val="ListParagraph"/>
              <w:spacing w:after="0"/>
              <w:ind w:left="0"/>
              <w:jc w:val="both"/>
              <w:rPr>
                <w:ins w:id="3653" w:author="DHA" w:date="2010-07-05T22:47:00Z"/>
                <w:rFonts w:ascii="Times New Roman" w:hAnsi="Times New Roman"/>
                <w:color w:val="000000"/>
                <w:sz w:val="26"/>
                <w:szCs w:val="26"/>
                <w:lang w:val="en-US"/>
              </w:rPr>
            </w:pPr>
            <w:ins w:id="3654" w:author="DHA" w:date="2010-07-05T22:56:00Z">
              <w:r w:rsidRPr="00622175">
                <w:rPr>
                  <w:rFonts w:ascii="Times New Roman" w:hAnsi="Times New Roman"/>
                  <w:color w:val="000000"/>
                  <w:sz w:val="26"/>
                  <w:szCs w:val="26"/>
                  <w:lang w:val="en-US"/>
                </w:rPr>
                <w:t xml:space="preserve">Thay đổi các giá trị mặc định trên </w:t>
              </w:r>
            </w:ins>
            <w:ins w:id="3655" w:author="DHA" w:date="2010-07-05T22:57:00Z">
              <w:r w:rsidRPr="00622175">
                <w:rPr>
                  <w:rFonts w:ascii="Times New Roman" w:hAnsi="Times New Roman"/>
                  <w:color w:val="000000"/>
                  <w:sz w:val="26"/>
                  <w:szCs w:val="26"/>
                  <w:lang w:val="en-US"/>
                </w:rPr>
                <w:t>tập tin chứa thông tin server</w:t>
              </w:r>
            </w:ins>
          </w:p>
        </w:tc>
      </w:tr>
      <w:tr w:rsidR="00622175" w:rsidRPr="00622175" w:rsidTr="00622175">
        <w:trPr>
          <w:jc w:val="center"/>
          <w:ins w:id="3656" w:author="DHA" w:date="2010-07-05T22:57:00Z"/>
        </w:trPr>
        <w:tc>
          <w:tcPr>
            <w:tcW w:w="738" w:type="dxa"/>
          </w:tcPr>
          <w:p w:rsidR="008750BC" w:rsidRPr="00622175" w:rsidRDefault="008750BC" w:rsidP="00622175">
            <w:pPr>
              <w:pStyle w:val="ListParagraph"/>
              <w:spacing w:after="0"/>
              <w:ind w:left="0"/>
              <w:jc w:val="center"/>
              <w:rPr>
                <w:ins w:id="3657" w:author="DHA" w:date="2010-07-05T22:57:00Z"/>
                <w:rFonts w:ascii="Times New Roman" w:hAnsi="Times New Roman"/>
                <w:color w:val="000000"/>
                <w:sz w:val="26"/>
                <w:szCs w:val="26"/>
                <w:lang w:val="en-US"/>
              </w:rPr>
            </w:pPr>
            <w:ins w:id="3658" w:author="DHA" w:date="2010-07-05T22:57:00Z">
              <w:r w:rsidRPr="00622175">
                <w:rPr>
                  <w:rFonts w:ascii="Times New Roman" w:hAnsi="Times New Roman"/>
                  <w:color w:val="000000"/>
                  <w:sz w:val="26"/>
                  <w:szCs w:val="26"/>
                  <w:lang w:val="en-US"/>
                </w:rPr>
                <w:t>12</w:t>
              </w:r>
            </w:ins>
          </w:p>
        </w:tc>
        <w:tc>
          <w:tcPr>
            <w:tcW w:w="2700" w:type="dxa"/>
          </w:tcPr>
          <w:p w:rsidR="008750BC" w:rsidRPr="00622175" w:rsidRDefault="008750BC" w:rsidP="00622175">
            <w:pPr>
              <w:pStyle w:val="ListParagraph"/>
              <w:spacing w:after="0"/>
              <w:ind w:left="0"/>
              <w:jc w:val="both"/>
              <w:rPr>
                <w:ins w:id="3659" w:author="DHA" w:date="2010-07-05T22:57:00Z"/>
                <w:rFonts w:ascii="Times New Roman" w:hAnsi="Times New Roman"/>
                <w:color w:val="000000"/>
                <w:sz w:val="26"/>
                <w:szCs w:val="26"/>
                <w:lang w:val="en-US"/>
              </w:rPr>
            </w:pPr>
            <w:ins w:id="3660" w:author="DHA" w:date="2010-07-05T22:57:00Z">
              <w:r w:rsidRPr="00622175">
                <w:rPr>
                  <w:rFonts w:ascii="Times New Roman" w:hAnsi="Times New Roman"/>
                  <w:color w:val="000000"/>
                  <w:sz w:val="26"/>
                  <w:szCs w:val="26"/>
                  <w:lang w:val="en-US"/>
                </w:rPr>
                <w:t>Button Hủy</w:t>
              </w:r>
            </w:ins>
          </w:p>
        </w:tc>
        <w:tc>
          <w:tcPr>
            <w:tcW w:w="5805" w:type="dxa"/>
          </w:tcPr>
          <w:p w:rsidR="008750BC" w:rsidRPr="00622175" w:rsidRDefault="008750BC" w:rsidP="00622175">
            <w:pPr>
              <w:pStyle w:val="ListParagraph"/>
              <w:spacing w:after="0"/>
              <w:ind w:left="0"/>
              <w:jc w:val="both"/>
              <w:rPr>
                <w:ins w:id="3661" w:author="DHA" w:date="2010-07-05T22:57:00Z"/>
                <w:rFonts w:ascii="Times New Roman" w:hAnsi="Times New Roman"/>
                <w:color w:val="000000"/>
                <w:sz w:val="26"/>
                <w:szCs w:val="26"/>
                <w:lang w:val="en-US"/>
              </w:rPr>
            </w:pPr>
            <w:ins w:id="3662" w:author="DHA" w:date="2010-07-05T22:57:00Z">
              <w:r w:rsidRPr="00622175">
                <w:rPr>
                  <w:rFonts w:ascii="Times New Roman" w:hAnsi="Times New Roman"/>
                  <w:color w:val="000000"/>
                  <w:sz w:val="26"/>
                  <w:szCs w:val="26"/>
                  <w:lang w:val="en-US"/>
                </w:rPr>
                <w:t>Không lưu, reset lại giá trị trước đó</w:t>
              </w:r>
            </w:ins>
          </w:p>
        </w:tc>
      </w:tr>
      <w:tr w:rsidR="002743F1" w:rsidRPr="00622175" w:rsidTr="00622175">
        <w:trPr>
          <w:jc w:val="center"/>
          <w:ins w:id="3663" w:author="DHA" w:date="2010-07-05T23:45:00Z"/>
        </w:trPr>
        <w:tc>
          <w:tcPr>
            <w:tcW w:w="738" w:type="dxa"/>
          </w:tcPr>
          <w:p w:rsidR="002743F1" w:rsidRPr="00622175" w:rsidRDefault="002743F1" w:rsidP="00622175">
            <w:pPr>
              <w:pStyle w:val="ListParagraph"/>
              <w:spacing w:after="0"/>
              <w:ind w:left="0"/>
              <w:jc w:val="center"/>
              <w:rPr>
                <w:ins w:id="3664" w:author="DHA" w:date="2010-07-05T23:45:00Z"/>
                <w:rFonts w:ascii="Times New Roman" w:hAnsi="Times New Roman"/>
                <w:color w:val="000000"/>
                <w:sz w:val="26"/>
                <w:szCs w:val="26"/>
                <w:lang w:val="en-US"/>
              </w:rPr>
            </w:pPr>
            <w:ins w:id="3665" w:author="DHA" w:date="2010-07-05T23:45:00Z">
              <w:r>
                <w:rPr>
                  <w:rFonts w:ascii="Times New Roman" w:hAnsi="Times New Roman"/>
                  <w:color w:val="000000"/>
                  <w:sz w:val="26"/>
                  <w:szCs w:val="26"/>
                  <w:lang w:val="en-US"/>
                </w:rPr>
                <w:t>13</w:t>
              </w:r>
            </w:ins>
          </w:p>
        </w:tc>
        <w:tc>
          <w:tcPr>
            <w:tcW w:w="2700" w:type="dxa"/>
          </w:tcPr>
          <w:p w:rsidR="002743F1" w:rsidRPr="00622175" w:rsidRDefault="002743F1" w:rsidP="00622175">
            <w:pPr>
              <w:pStyle w:val="ListParagraph"/>
              <w:spacing w:after="0"/>
              <w:ind w:left="0"/>
              <w:jc w:val="both"/>
              <w:rPr>
                <w:ins w:id="3666" w:author="DHA" w:date="2010-07-05T23:45:00Z"/>
                <w:rFonts w:ascii="Times New Roman" w:hAnsi="Times New Roman"/>
                <w:color w:val="000000"/>
                <w:sz w:val="26"/>
                <w:szCs w:val="26"/>
                <w:lang w:val="en-US"/>
              </w:rPr>
            </w:pPr>
            <w:ins w:id="3667" w:author="DHA" w:date="2010-07-05T23:45:00Z">
              <w:r>
                <w:rPr>
                  <w:rFonts w:ascii="Times New Roman" w:hAnsi="Times New Roman"/>
                  <w:color w:val="000000"/>
                  <w:sz w:val="26"/>
                  <w:szCs w:val="26"/>
                  <w:lang w:val="en-US"/>
                </w:rPr>
                <w:t>Button Reset</w:t>
              </w:r>
            </w:ins>
          </w:p>
        </w:tc>
        <w:tc>
          <w:tcPr>
            <w:tcW w:w="5805" w:type="dxa"/>
          </w:tcPr>
          <w:p w:rsidR="002743F1" w:rsidRPr="00622175" w:rsidRDefault="002743F1" w:rsidP="00622175">
            <w:pPr>
              <w:pStyle w:val="ListParagraph"/>
              <w:spacing w:after="0"/>
              <w:ind w:left="0"/>
              <w:jc w:val="both"/>
              <w:rPr>
                <w:ins w:id="3668" w:author="DHA" w:date="2010-07-05T23:45:00Z"/>
                <w:rFonts w:ascii="Times New Roman" w:hAnsi="Times New Roman"/>
                <w:color w:val="000000"/>
                <w:sz w:val="26"/>
                <w:szCs w:val="26"/>
                <w:lang w:val="en-US"/>
              </w:rPr>
            </w:pPr>
            <w:ins w:id="3669" w:author="DHA" w:date="2010-07-05T23:45:00Z">
              <w:r>
                <w:rPr>
                  <w:rFonts w:ascii="Times New Roman" w:hAnsi="Times New Roman"/>
                  <w:color w:val="000000"/>
                  <w:sz w:val="26"/>
                  <w:szCs w:val="26"/>
                  <w:lang w:val="en-US"/>
                </w:rPr>
                <w:t>Reset lại các giá trị từ tập tin đã lưu</w:t>
              </w:r>
            </w:ins>
          </w:p>
        </w:tc>
      </w:tr>
    </w:tbl>
    <w:p w:rsidR="006C1EE4" w:rsidRDefault="006C1EE4">
      <w:pPr>
        <w:pStyle w:val="ListParagraph"/>
        <w:spacing w:after="0"/>
        <w:ind w:left="0"/>
        <w:jc w:val="both"/>
        <w:rPr>
          <w:ins w:id="3670" w:author="DHA" w:date="2010-07-05T22:46:00Z"/>
          <w:rFonts w:ascii="Times New Roman" w:hAnsi="Times New Roman"/>
          <w:color w:val="000000"/>
          <w:sz w:val="26"/>
          <w:szCs w:val="26"/>
          <w:lang w:val="en-US"/>
        </w:rPr>
        <w:pPrChange w:id="3671" w:author="DHA" w:date="2010-07-05T23:12:00Z">
          <w:pPr>
            <w:pStyle w:val="ListParagraph"/>
            <w:ind w:left="0" w:firstLine="270"/>
            <w:jc w:val="both"/>
          </w:pPr>
        </w:pPrChange>
      </w:pPr>
    </w:p>
    <w:p w:rsidR="004A0BCF" w:rsidRPr="006467F0" w:rsidDel="0003487C" w:rsidRDefault="00AB7110" w:rsidP="00161B91">
      <w:pPr>
        <w:pStyle w:val="ListParagraph"/>
        <w:ind w:left="0"/>
        <w:jc w:val="center"/>
        <w:rPr>
          <w:del w:id="3672" w:author="DHA" w:date="2010-07-05T21:38:00Z"/>
          <w:rFonts w:ascii="Times New Roman" w:hAnsi="Times New Roman"/>
          <w:i/>
          <w:color w:val="000000"/>
          <w:sz w:val="26"/>
          <w:szCs w:val="26"/>
          <w:rPrChange w:id="3673" w:author="DHA" w:date="2010-07-05T22:42:00Z">
            <w:rPr>
              <w:del w:id="3674" w:author="DHA" w:date="2010-07-05T21:38:00Z"/>
              <w:rFonts w:ascii="Times New Roman" w:hAnsi="Times New Roman"/>
              <w:color w:val="000000"/>
              <w:sz w:val="26"/>
              <w:szCs w:val="26"/>
            </w:rPr>
          </w:rPrChange>
        </w:rPr>
      </w:pPr>
      <w:del w:id="3675" w:author="DHA" w:date="2010-07-05T21:37:00Z">
        <w:r>
          <w:rPr>
            <w:rFonts w:ascii="Times New Roman" w:hAnsi="Times New Roman"/>
            <w:i/>
            <w:color w:val="000000"/>
            <w:sz w:val="26"/>
            <w:szCs w:val="26"/>
            <w:lang w:val="en-US"/>
          </w:rPr>
          <w:drawing>
            <wp:inline distT="0" distB="0" distL="0" distR="0">
              <wp:extent cx="3042920" cy="1666875"/>
              <wp:effectExtent l="19050" t="0" r="508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042920" cy="1666875"/>
                      </a:xfrm>
                      <a:prstGeom prst="rect">
                        <a:avLst/>
                      </a:prstGeom>
                      <a:noFill/>
                      <a:ln w="9525">
                        <a:noFill/>
                        <a:miter lim="800000"/>
                        <a:headEnd/>
                        <a:tailEnd/>
                      </a:ln>
                    </pic:spPr>
                  </pic:pic>
                </a:graphicData>
              </a:graphic>
            </wp:inline>
          </w:drawing>
        </w:r>
      </w:del>
    </w:p>
    <w:p w:rsidR="006C1EE4" w:rsidRDefault="00051831">
      <w:pPr>
        <w:pStyle w:val="ListParagraph"/>
        <w:ind w:left="0"/>
        <w:jc w:val="both"/>
        <w:rPr>
          <w:del w:id="3676" w:author="DHA" w:date="2010-07-05T22:57:00Z"/>
          <w:rFonts w:ascii="Times New Roman" w:hAnsi="Times New Roman"/>
          <w:color w:val="000000"/>
          <w:sz w:val="26"/>
          <w:szCs w:val="26"/>
        </w:rPr>
        <w:pPrChange w:id="3677" w:author="DHA" w:date="2010-07-05T22:42:00Z">
          <w:pPr>
            <w:pStyle w:val="ListParagraph"/>
            <w:ind w:left="0" w:firstLine="270"/>
            <w:jc w:val="both"/>
          </w:pPr>
        </w:pPrChange>
      </w:pPr>
      <w:del w:id="3678" w:author="DHA" w:date="2010-07-05T22:57:00Z">
        <w:r w:rsidRPr="00051831">
          <w:rPr>
            <w:rFonts w:ascii="Times New Roman" w:hAnsi="Times New Roman"/>
            <w:i/>
            <w:color w:val="000000"/>
            <w:sz w:val="26"/>
            <w:szCs w:val="26"/>
            <w:rPrChange w:id="3679" w:author="DHA" w:date="2010-07-05T22:42:00Z">
              <w:rPr>
                <w:rFonts w:ascii="Times New Roman" w:hAnsi="Times New Roman"/>
                <w:color w:val="000000"/>
                <w:sz w:val="26"/>
                <w:szCs w:val="26"/>
              </w:rPr>
            </w:rPrChange>
          </w:rPr>
          <w:delText xml:space="preserve">Mô </w:delText>
        </w:r>
      </w:del>
      <w:del w:id="3680" w:author="DHA" w:date="2010-07-05T22:41:00Z">
        <w:r w:rsidRPr="00051831">
          <w:rPr>
            <w:rFonts w:ascii="Times New Roman" w:hAnsi="Times New Roman"/>
            <w:i/>
            <w:color w:val="000000"/>
            <w:sz w:val="26"/>
            <w:szCs w:val="26"/>
            <w:rPrChange w:id="3681" w:author="DHA" w:date="2010-07-05T22:42:00Z">
              <w:rPr>
                <w:rFonts w:ascii="Times New Roman" w:hAnsi="Times New Roman"/>
                <w:color w:val="000000"/>
                <w:sz w:val="26"/>
                <w:szCs w:val="26"/>
              </w:rPr>
            </w:rPrChange>
          </w:rPr>
          <w:delText>tả cách xử lý:</w:delText>
        </w:r>
      </w:del>
      <w:del w:id="3682" w:author="DHA" w:date="2010-07-05T22:57:00Z">
        <w:r w:rsidR="004A0BCF" w:rsidRPr="003D22F6" w:rsidDel="008750BC">
          <w:rPr>
            <w:rFonts w:ascii="Times New Roman" w:hAnsi="Times New Roman"/>
            <w:color w:val="000000"/>
            <w:sz w:val="26"/>
            <w:szCs w:val="26"/>
          </w:rPr>
          <w:delText xml:space="preserve"> Màn hình được kích hoạt khi nhân viên chọn vào biểu tượng chương trình trên màn hình hoặc từ thư mục cài đặt. Khi được kích hoạt, màn hình hiện lên, yêu cầu nhân viên nhập vào tài khoản của mình trước khi tiếp tục sử dụng. </w:delText>
        </w:r>
      </w:del>
    </w:p>
    <w:p w:rsidR="004A0BCF" w:rsidRPr="00C900E0" w:rsidDel="008750BC" w:rsidRDefault="004A0BCF" w:rsidP="00161B91">
      <w:pPr>
        <w:pStyle w:val="ListParagraph"/>
        <w:numPr>
          <w:ilvl w:val="0"/>
          <w:numId w:val="39"/>
          <w:numberingChange w:id="3683" w:author="DONGTHUY" w:date="2010-07-04T11:47:00Z" w:original=""/>
        </w:numPr>
        <w:ind w:left="851" w:hanging="284"/>
        <w:jc w:val="both"/>
        <w:rPr>
          <w:del w:id="3684" w:author="DHA" w:date="2010-07-05T22:57:00Z"/>
          <w:rFonts w:ascii="Times New Roman" w:hAnsi="Times New Roman"/>
          <w:color w:val="000000"/>
          <w:sz w:val="26"/>
          <w:szCs w:val="26"/>
        </w:rPr>
      </w:pPr>
      <w:del w:id="3685" w:author="DHA" w:date="2010-07-05T22:57:00Z">
        <w:r w:rsidRPr="003D22F6" w:rsidDel="008750BC">
          <w:rPr>
            <w:rFonts w:ascii="Times New Roman" w:hAnsi="Times New Roman"/>
            <w:color w:val="000000"/>
            <w:sz w:val="26"/>
            <w:szCs w:val="26"/>
          </w:rPr>
          <w:delText xml:space="preserve">Nếu nhân viên nhập đúng, hệ thống kiểm tra chính xác với tài khoản được lưu trên cơ sở dữ liệu, màn hình làm việc của nhân viên hiện ra. </w:delText>
        </w:r>
      </w:del>
    </w:p>
    <w:p w:rsidR="004A0BCF" w:rsidRPr="00C900E0" w:rsidDel="008750BC" w:rsidRDefault="004A0BCF" w:rsidP="00161B91">
      <w:pPr>
        <w:pStyle w:val="ListParagraph"/>
        <w:numPr>
          <w:ilvl w:val="0"/>
          <w:numId w:val="39"/>
          <w:numberingChange w:id="3686" w:author="DONGTHUY" w:date="2010-07-04T11:47:00Z" w:original=""/>
        </w:numPr>
        <w:ind w:left="851" w:hanging="284"/>
        <w:jc w:val="both"/>
        <w:rPr>
          <w:del w:id="3687" w:author="DHA" w:date="2010-07-05T22:57:00Z"/>
          <w:rFonts w:ascii="Times New Roman" w:hAnsi="Times New Roman"/>
          <w:color w:val="000000"/>
          <w:sz w:val="26"/>
          <w:szCs w:val="26"/>
        </w:rPr>
      </w:pPr>
      <w:del w:id="3688" w:author="DHA" w:date="2010-07-05T22:57:00Z">
        <w:r w:rsidRPr="003D22F6" w:rsidDel="008750BC">
          <w:rPr>
            <w:rFonts w:ascii="Times New Roman" w:hAnsi="Times New Roman"/>
            <w:color w:val="000000"/>
            <w:sz w:val="26"/>
            <w:szCs w:val="26"/>
          </w:rPr>
          <w:delText>Nếu không, màn hình thông báo lỗi sẽ hiện ra, yêu cầu nhân viên nhập lại tài khoản cho chính xác</w:delText>
        </w:r>
      </w:del>
    </w:p>
    <w:p w:rsidR="004A0BCF" w:rsidRPr="00161B91" w:rsidRDefault="004A0BCF" w:rsidP="00161B91">
      <w:pPr>
        <w:pStyle w:val="ListParagraph"/>
        <w:numPr>
          <w:ilvl w:val="3"/>
          <w:numId w:val="4"/>
          <w:numberingChange w:id="3689" w:author="DONGTHUY" w:date="2010-07-04T11:47:00Z" w:original="%1:3:0:.%2:4:0:.%3:3:0:.%4:2:0:."/>
        </w:numPr>
        <w:ind w:left="284" w:firstLine="0"/>
        <w:jc w:val="both"/>
        <w:outlineLvl w:val="3"/>
        <w:rPr>
          <w:rFonts w:ascii="Times New Roman" w:hAnsi="Times New Roman"/>
          <w:b/>
          <w:color w:val="000000"/>
          <w:sz w:val="26"/>
          <w:szCs w:val="26"/>
        </w:rPr>
      </w:pPr>
      <w:bookmarkStart w:id="3690" w:name="_Toc262558578"/>
      <w:bookmarkStart w:id="3691" w:name="_Toc263796623"/>
      <w:bookmarkStart w:id="3692" w:name="_Toc263797234"/>
      <w:r w:rsidRPr="00161B91">
        <w:rPr>
          <w:rFonts w:ascii="Times New Roman" w:hAnsi="Times New Roman"/>
          <w:b/>
          <w:color w:val="000000"/>
          <w:sz w:val="26"/>
          <w:szCs w:val="26"/>
        </w:rPr>
        <w:t>Trang Báo lỗi:</w:t>
      </w:r>
      <w:bookmarkEnd w:id="3690"/>
      <w:bookmarkEnd w:id="3691"/>
      <w:bookmarkEnd w:id="3692"/>
    </w:p>
    <w:p w:rsidR="004A0BCF" w:rsidRPr="00C900E0" w:rsidRDefault="00051831" w:rsidP="00161B91">
      <w:pPr>
        <w:pStyle w:val="ListParagraph"/>
        <w:ind w:left="284"/>
        <w:jc w:val="center"/>
        <w:rPr>
          <w:rFonts w:ascii="Times New Roman" w:hAnsi="Times New Roman"/>
          <w:color w:val="000000"/>
          <w:sz w:val="26"/>
          <w:szCs w:val="26"/>
        </w:rPr>
      </w:pPr>
      <w:r>
        <w:rPr>
          <w:rFonts w:ascii="Times New Roman" w:hAnsi="Times New Roman"/>
          <w:color w:val="000000"/>
          <w:sz w:val="26"/>
          <w:szCs w:val="26"/>
          <w:lang w:val="en-US"/>
        </w:rPr>
      </w:r>
      <w:r w:rsidRPr="00051831">
        <w:rPr>
          <w:rFonts w:ascii="Times New Roman" w:hAnsi="Times New Roman"/>
          <w:color w:val="000000"/>
          <w:sz w:val="26"/>
          <w:szCs w:val="26"/>
          <w:lang w:val="en-US"/>
        </w:rPr>
        <w:pict>
          <v:group id="_x0000_s1359" editas="canvas" style="width:218.85pt;height:69.65pt;mso-position-horizontal-relative:char;mso-position-vertical-relative:line" coordorigin="5622,3039" coordsize="3491,1110">
            <o:lock v:ext="edit" aspectratio="t"/>
            <v:shape id="_x0000_s1358" type="#_x0000_t75" style="position:absolute;left:5622;top:3039;width:3491;height:1110" o:preferrelative="f">
              <v:fill o:detectmouseclick="t"/>
              <v:path o:extrusionok="t" o:connecttype="none"/>
              <o:lock v:ext="edit" text="t"/>
            </v:shape>
            <v:rect id="_x0000_s1360" style="position:absolute;left:5628;top:3045;width:3479;height:1098"/>
            <v:group id="_x0000_s1367" style="position:absolute;left:6798;top:3804;width:993;height:339" coordorigin="4750,4431" coordsize="1245,424">
              <v:roundrect id="_x0000_s1368" style="position:absolute;left:4750;top:4431;width:1245;height:306" arcsize="10923f" fillcolor="#9bbb59" strokecolor="#f2f2f2" strokeweight="1pt">
                <v:fill color2="#4e6128" angle="-135" focus="100%" type="gradient"/>
                <v:shadow type="perspective" color="#d6e3bc" opacity=".5" origin=",.5" offset="0,0" matrix=",-56756f,,.5"/>
              </v:roundrect>
              <v:shape id="_x0000_s1369" type="#_x0000_t202" style="position:absolute;left:4750;top:4431;width:1245;height:424" filled="f" stroked="f">
                <v:textbox style="mso-next-textbox:#_x0000_s1369">
                  <w:txbxContent>
                    <w:p w:rsidR="006C1EE4" w:rsidRDefault="006C1EE4">
                      <w:pPr>
                        <w:jc w:val="center"/>
                        <w:rPr>
                          <w:rFonts w:ascii="Times New Roman" w:hAnsi="Times New Roman"/>
                          <w:color w:val="FFFFFF"/>
                          <w:sz w:val="18"/>
                          <w:szCs w:val="18"/>
                          <w:lang w:val="en-US"/>
                          <w:rPrChange w:id="3693" w:author="DHA" w:date="2010-07-05T21:43:00Z">
                            <w:rPr>
                              <w:rFonts w:ascii="Times New Roman" w:hAnsi="Times New Roman"/>
                              <w:sz w:val="18"/>
                              <w:szCs w:val="18"/>
                            </w:rPr>
                          </w:rPrChange>
                        </w:rPr>
                        <w:pPrChange w:id="3694" w:author="DHA" w:date="2010-07-05T21:44:00Z">
                          <w:pPr/>
                        </w:pPrChange>
                      </w:pPr>
                      <w:ins w:id="3695" w:author="DHA" w:date="2010-07-05T23:10:00Z">
                        <w:r>
                          <w:rPr>
                            <w:rFonts w:ascii="Times New Roman" w:hAnsi="Times New Roman"/>
                            <w:color w:val="FFFFFF"/>
                            <w:sz w:val="18"/>
                            <w:szCs w:val="18"/>
                            <w:lang w:val="en-US"/>
                          </w:rPr>
                          <w:t>Quay lại</w:t>
                        </w:r>
                      </w:ins>
                    </w:p>
                  </w:txbxContent>
                </v:textbox>
              </v:shape>
            </v:group>
            <v:shape id="_x0000_s1375" type="#_x0000_t202" style="position:absolute;left:5628;top:3045;width:3479;height:759" filled="f" stroked="f">
              <v:textbox style="mso-next-textbox:#_x0000_s1375">
                <w:txbxContent>
                  <w:p w:rsidR="006C1EE4" w:rsidRDefault="006C1EE4" w:rsidP="001D5C20">
                    <w:pPr>
                      <w:rPr>
                        <w:ins w:id="3696" w:author="DHA" w:date="2010-07-05T23:10:00Z"/>
                        <w:rFonts w:ascii="Times New Roman" w:hAnsi="Times New Roman"/>
                        <w:b/>
                        <w:sz w:val="18"/>
                        <w:szCs w:val="18"/>
                        <w:lang w:val="en-US"/>
                      </w:rPr>
                    </w:pPr>
                    <w:ins w:id="3697" w:author="DHA" w:date="2010-07-05T23:10:00Z">
                      <w:r>
                        <w:rPr>
                          <w:rFonts w:ascii="Times New Roman" w:hAnsi="Times New Roman"/>
                          <w:b/>
                          <w:sz w:val="18"/>
                          <w:szCs w:val="18"/>
                          <w:lang w:val="en-US"/>
                        </w:rPr>
                        <w:t>Lỗi!</w:t>
                      </w:r>
                    </w:ins>
                  </w:p>
                  <w:p w:rsidR="006C1EE4" w:rsidRPr="001D5C20" w:rsidRDefault="006C1EE4" w:rsidP="001D5C20">
                    <w:pPr>
                      <w:rPr>
                        <w:rFonts w:ascii="Times New Roman" w:hAnsi="Times New Roman"/>
                        <w:sz w:val="18"/>
                        <w:szCs w:val="18"/>
                        <w:lang w:val="en-US"/>
                        <w:rPrChange w:id="3698" w:author="DHA" w:date="2010-07-05T23:10:00Z">
                          <w:rPr>
                            <w:rFonts w:ascii="Times New Roman" w:hAnsi="Times New Roman"/>
                            <w:sz w:val="18"/>
                            <w:szCs w:val="18"/>
                          </w:rPr>
                        </w:rPrChange>
                      </w:rPr>
                    </w:pPr>
                    <w:ins w:id="3699" w:author="DHA" w:date="2010-07-05T23:10:00Z">
                      <w:r>
                        <w:rPr>
                          <w:rFonts w:ascii="Times New Roman" w:hAnsi="Times New Roman"/>
                          <w:sz w:val="18"/>
                          <w:szCs w:val="18"/>
                          <w:lang w:val="en-US"/>
                        </w:rPr>
                        <w:t>Tài khoản đăng nhập không hợp lệ!</w:t>
                      </w:r>
                    </w:ins>
                  </w:p>
                </w:txbxContent>
              </v:textbox>
            </v:shape>
            <w10:wrap type="none"/>
            <w10:anchorlock/>
          </v:group>
        </w:pict>
      </w:r>
      <w:del w:id="3700" w:author="DHA" w:date="2010-07-05T23:11:00Z">
        <w:r w:rsidR="00AB7110">
          <w:rPr>
            <w:rFonts w:ascii="Times New Roman" w:hAnsi="Times New Roman"/>
            <w:color w:val="000000"/>
            <w:sz w:val="26"/>
            <w:szCs w:val="26"/>
            <w:lang w:val="en-US"/>
          </w:rPr>
          <w:drawing>
            <wp:inline distT="0" distB="0" distL="0" distR="0">
              <wp:extent cx="1982470" cy="1043940"/>
              <wp:effectExtent l="1905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982470" cy="1043940"/>
                      </a:xfrm>
                      <a:prstGeom prst="rect">
                        <a:avLst/>
                      </a:prstGeom>
                      <a:noFill/>
                      <a:ln w="9525">
                        <a:noFill/>
                        <a:miter lim="800000"/>
                        <a:headEnd/>
                        <a:tailEnd/>
                      </a:ln>
                    </pic:spPr>
                  </pic:pic>
                </a:graphicData>
              </a:graphic>
            </wp:inline>
          </w:drawing>
        </w:r>
      </w:del>
    </w:p>
    <w:p w:rsidR="004A0BCF" w:rsidRPr="00C900E0" w:rsidRDefault="00051831" w:rsidP="00161B91">
      <w:pPr>
        <w:pStyle w:val="ListParagraph"/>
        <w:ind w:left="0" w:firstLine="284"/>
        <w:jc w:val="both"/>
        <w:rPr>
          <w:rFonts w:ascii="Times New Roman" w:hAnsi="Times New Roman"/>
          <w:color w:val="000000"/>
          <w:sz w:val="26"/>
          <w:szCs w:val="26"/>
        </w:rPr>
      </w:pPr>
      <w:r w:rsidRPr="00051831">
        <w:rPr>
          <w:rFonts w:ascii="Times New Roman" w:hAnsi="Times New Roman"/>
          <w:i/>
          <w:color w:val="000000"/>
          <w:sz w:val="26"/>
          <w:szCs w:val="26"/>
          <w:u w:val="single"/>
          <w:rPrChange w:id="3701" w:author="DHA" w:date="2010-07-05T23:08: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xml:space="preserve"> Đây là màn hình thông báo các lỗi xảy ra trong quá trình làm việc của nhân viên. Khi phát hiện lỗi, hệ thống sẽ gửi nội dung lỗi vào màn hình và thể hiện lên cho người sử dụng biết để sửa lỗi.</w:t>
      </w:r>
    </w:p>
    <w:p w:rsidR="004A0BCF" w:rsidRPr="006C1EE4" w:rsidRDefault="004A0BCF" w:rsidP="00161B91">
      <w:pPr>
        <w:pStyle w:val="ListParagraph"/>
        <w:numPr>
          <w:ilvl w:val="3"/>
          <w:numId w:val="4"/>
          <w:numberingChange w:id="3702" w:author="DONGTHUY" w:date="2010-07-04T11:47:00Z" w:original="%1:3:0:.%2:4:0:.%3:3:0:.%4:3:0:."/>
        </w:numPr>
        <w:ind w:left="284" w:firstLine="0"/>
        <w:jc w:val="both"/>
        <w:outlineLvl w:val="3"/>
        <w:rPr>
          <w:rFonts w:ascii="Times New Roman" w:hAnsi="Times New Roman"/>
          <w:b/>
          <w:color w:val="000000"/>
          <w:sz w:val="26"/>
          <w:szCs w:val="26"/>
          <w:rPrChange w:id="3703" w:author="DHA" w:date="2010-07-06T02:33:00Z">
            <w:rPr>
              <w:rFonts w:ascii="Times New Roman" w:hAnsi="Times New Roman"/>
              <w:b/>
              <w:color w:val="000000"/>
              <w:sz w:val="26"/>
              <w:szCs w:val="26"/>
              <w:lang w:val="en-US"/>
            </w:rPr>
          </w:rPrChange>
        </w:rPr>
      </w:pPr>
      <w:bookmarkStart w:id="3704" w:name="_Toc262558579"/>
      <w:bookmarkStart w:id="3705" w:name="_Toc263796624"/>
      <w:bookmarkStart w:id="3706" w:name="_Toc263797235"/>
      <w:r w:rsidRPr="00161B91">
        <w:rPr>
          <w:rFonts w:ascii="Times New Roman" w:hAnsi="Times New Roman"/>
          <w:b/>
          <w:color w:val="000000"/>
          <w:sz w:val="26"/>
          <w:szCs w:val="26"/>
        </w:rPr>
        <w:t>Trang Nhân viên:</w:t>
      </w:r>
      <w:bookmarkEnd w:id="3704"/>
      <w:bookmarkEnd w:id="3705"/>
      <w:bookmarkEnd w:id="3706"/>
    </w:p>
    <w:p w:rsidR="006C1EE4" w:rsidRPr="006C1EE4" w:rsidRDefault="006C1EE4" w:rsidP="006C1EE4">
      <w:pPr>
        <w:pStyle w:val="ListParagraph"/>
        <w:numPr>
          <w:ilvl w:val="0"/>
          <w:numId w:val="54"/>
          <w:numberingChange w:id="3707" w:author="DONGTHUY" w:date="2010-07-04T11:47:00Z" w:original="%1:3:0:.%2:4:0:.%3:3:0:.%4:3:0:."/>
        </w:numPr>
        <w:ind w:left="0" w:firstLine="720"/>
        <w:jc w:val="both"/>
        <w:outlineLvl w:val="3"/>
        <w:rPr>
          <w:ins w:id="3708" w:author="DHA" w:date="2010-07-06T02:34:00Z"/>
          <w:rFonts w:ascii="Times New Roman" w:hAnsi="Times New Roman"/>
          <w:color w:val="000000"/>
          <w:sz w:val="26"/>
          <w:szCs w:val="26"/>
          <w:rPrChange w:id="3709" w:author="DHA" w:date="2010-07-06T02:34:00Z">
            <w:rPr>
              <w:ins w:id="3710" w:author="DHA" w:date="2010-07-06T02:34:00Z"/>
              <w:rFonts w:ascii="Times New Roman" w:hAnsi="Times New Roman"/>
              <w:color w:val="000000"/>
              <w:sz w:val="26"/>
              <w:szCs w:val="26"/>
              <w:lang w:val="en-US"/>
            </w:rPr>
          </w:rPrChange>
        </w:rPr>
        <w:pPrChange w:id="3711" w:author="DHA" w:date="2010-07-06T02:33:00Z">
          <w:pPr>
            <w:pStyle w:val="ListParagraph"/>
            <w:numPr>
              <w:ilvl w:val="3"/>
              <w:numId w:val="4"/>
            </w:numPr>
            <w:ind w:left="284"/>
            <w:jc w:val="both"/>
            <w:outlineLvl w:val="3"/>
          </w:pPr>
        </w:pPrChange>
      </w:pPr>
      <w:ins w:id="3712" w:author="DHA" w:date="2010-07-06T02:33:00Z">
        <w:r w:rsidRPr="006C1EE4">
          <w:rPr>
            <w:rFonts w:ascii="Times New Roman" w:hAnsi="Times New Roman"/>
            <w:color w:val="000000"/>
            <w:sz w:val="26"/>
            <w:szCs w:val="26"/>
            <w:lang w:val="en-US"/>
            <w:rPrChange w:id="3713" w:author="DHA" w:date="2010-07-06T02:33:00Z">
              <w:rPr>
                <w:rFonts w:ascii="Times New Roman" w:hAnsi="Times New Roman"/>
                <w:b/>
                <w:color w:val="000000"/>
                <w:sz w:val="26"/>
                <w:szCs w:val="26"/>
                <w:lang w:val="en-US"/>
              </w:rPr>
            </w:rPrChange>
          </w:rPr>
          <w:t>Màn hình chính</w:t>
        </w:r>
      </w:ins>
    </w:p>
    <w:p w:rsidR="006C1EE4" w:rsidRDefault="006C1EE4" w:rsidP="006C1EE4">
      <w:pPr>
        <w:pStyle w:val="ListParagraph"/>
        <w:numPr>
          <w:numberingChange w:id="3714" w:author="DONGTHUY" w:date="2010-07-04T11:47:00Z" w:original="%1:3:0:.%2:4:0:.%3:3:0:.%4:3:0:."/>
        </w:numPr>
        <w:ind w:left="0"/>
        <w:jc w:val="center"/>
        <w:outlineLvl w:val="3"/>
        <w:rPr>
          <w:rFonts w:ascii="Times New Roman" w:hAnsi="Times New Roman"/>
          <w:b/>
          <w:color w:val="000000"/>
          <w:sz w:val="26"/>
          <w:szCs w:val="26"/>
          <w:lang w:val="en-US"/>
        </w:rPr>
        <w:pPrChange w:id="3715" w:author="DHA" w:date="2010-07-06T02:34:00Z">
          <w:pPr>
            <w:pStyle w:val="ListParagraph"/>
            <w:numPr>
              <w:ilvl w:val="3"/>
              <w:numId w:val="4"/>
            </w:numPr>
            <w:ind w:left="284"/>
            <w:jc w:val="both"/>
            <w:outlineLvl w:val="3"/>
          </w:pPr>
        </w:pPrChange>
      </w:pPr>
      <w:ins w:id="3716" w:author="DHA" w:date="2010-07-06T02:34:00Z">
        <w:r>
          <w:rPr>
            <w:rFonts w:ascii="Times New Roman" w:hAnsi="Times New Roman"/>
            <w:b/>
            <w:color w:val="000000"/>
            <w:sz w:val="26"/>
            <w:szCs w:val="26"/>
            <w:lang w:val="en-US"/>
          </w:rPr>
        </w:r>
        <w:r w:rsidRPr="00051831">
          <w:rPr>
            <w:rFonts w:ascii="Times New Roman" w:hAnsi="Times New Roman"/>
            <w:b/>
            <w:color w:val="000000"/>
            <w:sz w:val="26"/>
            <w:szCs w:val="26"/>
            <w:lang w:val="en-US"/>
          </w:rPr>
          <w:pict>
            <v:group id="_x0000_s1562" editas="canvas" style="width:424.9pt;height:270.8pt;mso-position-horizontal-relative:char;mso-position-vertical-relative:line" coordorigin="3801,5891" coordsize="6778,4320">
              <o:lock v:ext="edit" aspectratio="t"/>
              <v:shape id="_x0000_s1563" type="#_x0000_t75" style="position:absolute;left:3801;top:5891;width:6778;height:4320" o:preferrelative="f">
                <v:fill o:detectmouseclick="t"/>
                <v:path o:extrusionok="t" o:connecttype="none"/>
                <o:lock v:ext="edit" text="t"/>
              </v:shape>
              <v:shape id="_x0000_s1564" type="#_x0000_t75" style="position:absolute;left:3801;top:5891;width:4471;height:3129">
                <v:imagedata r:id="rId27" o:title="UserHomepage"/>
              </v:shape>
              <v:shape id="_x0000_s1565" type="#_x0000_t75" style="position:absolute;left:5980;top:6991;width:4599;height:3220">
                <v:imagedata r:id="rId28" o:title="UserHomepagePopup"/>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6C1EE4" w:rsidRPr="00AD53C4" w:rsidTr="006C1EE4">
        <w:trPr>
          <w:ins w:id="3717" w:author="DHA" w:date="2010-07-06T02:35:00Z"/>
        </w:trPr>
        <w:tc>
          <w:tcPr>
            <w:tcW w:w="918" w:type="dxa"/>
            <w:shd w:val="clear" w:color="auto" w:fill="0F243E" w:themeFill="text2" w:themeFillShade="80"/>
          </w:tcPr>
          <w:p w:rsidR="006C1EE4" w:rsidRPr="00AD53C4" w:rsidRDefault="006C1EE4" w:rsidP="006C1EE4">
            <w:pPr>
              <w:pStyle w:val="ListParagraph"/>
              <w:spacing w:after="0"/>
              <w:ind w:left="0"/>
              <w:jc w:val="center"/>
              <w:rPr>
                <w:ins w:id="3718" w:author="DHA" w:date="2010-07-06T02:35:00Z"/>
                <w:rFonts w:ascii="Times New Roman" w:hAnsi="Times New Roman"/>
                <w:color w:val="000000"/>
                <w:sz w:val="26"/>
                <w:szCs w:val="26"/>
                <w:lang w:val="en-US"/>
              </w:rPr>
            </w:pPr>
            <w:ins w:id="3719" w:author="DHA" w:date="2010-07-06T02:35: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6C1EE4" w:rsidRPr="00AD53C4" w:rsidRDefault="006C1EE4" w:rsidP="006C1EE4">
            <w:pPr>
              <w:pStyle w:val="ListParagraph"/>
              <w:spacing w:after="0"/>
              <w:ind w:left="0"/>
              <w:jc w:val="center"/>
              <w:rPr>
                <w:ins w:id="3720" w:author="DHA" w:date="2010-07-06T02:35:00Z"/>
                <w:rFonts w:ascii="Times New Roman" w:hAnsi="Times New Roman"/>
                <w:color w:val="000000"/>
                <w:sz w:val="26"/>
                <w:szCs w:val="26"/>
                <w:lang w:val="en-US"/>
              </w:rPr>
            </w:pPr>
            <w:ins w:id="3721" w:author="DHA" w:date="2010-07-06T02:35: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6C1EE4" w:rsidRPr="00AD53C4" w:rsidRDefault="006C1EE4" w:rsidP="006C1EE4">
            <w:pPr>
              <w:pStyle w:val="ListParagraph"/>
              <w:spacing w:after="0"/>
              <w:ind w:left="0"/>
              <w:jc w:val="center"/>
              <w:rPr>
                <w:ins w:id="3722" w:author="DHA" w:date="2010-07-06T02:35:00Z"/>
                <w:rFonts w:ascii="Times New Roman" w:hAnsi="Times New Roman"/>
                <w:color w:val="000000"/>
                <w:sz w:val="26"/>
                <w:szCs w:val="26"/>
                <w:lang w:val="en-US"/>
              </w:rPr>
            </w:pPr>
            <w:ins w:id="3723" w:author="DHA" w:date="2010-07-06T02:35:00Z">
              <w:r w:rsidRPr="00AD53C4">
                <w:rPr>
                  <w:rFonts w:ascii="Times New Roman" w:hAnsi="Times New Roman"/>
                  <w:color w:val="000000"/>
                  <w:sz w:val="26"/>
                  <w:szCs w:val="26"/>
                  <w:lang w:val="en-US"/>
                </w:rPr>
                <w:t>Mô tả</w:t>
              </w:r>
            </w:ins>
          </w:p>
        </w:tc>
      </w:tr>
      <w:tr w:rsidR="006C1EE4" w:rsidRPr="00AD53C4" w:rsidTr="006C1EE4">
        <w:trPr>
          <w:ins w:id="3724" w:author="DHA" w:date="2010-07-06T02:35:00Z"/>
        </w:trPr>
        <w:tc>
          <w:tcPr>
            <w:tcW w:w="918" w:type="dxa"/>
          </w:tcPr>
          <w:p w:rsidR="006C1EE4" w:rsidRPr="00AD53C4" w:rsidRDefault="006C1EE4" w:rsidP="006C1EE4">
            <w:pPr>
              <w:pStyle w:val="ListParagraph"/>
              <w:spacing w:after="0"/>
              <w:ind w:left="0"/>
              <w:jc w:val="center"/>
              <w:rPr>
                <w:ins w:id="3725" w:author="DHA" w:date="2010-07-06T02:35:00Z"/>
                <w:rFonts w:ascii="Times New Roman" w:hAnsi="Times New Roman"/>
                <w:color w:val="000000"/>
                <w:sz w:val="26"/>
                <w:szCs w:val="26"/>
                <w:lang w:val="en-US"/>
              </w:rPr>
            </w:pPr>
            <w:ins w:id="3726" w:author="DHA" w:date="2010-07-06T02:35:00Z">
              <w:r w:rsidRPr="00AD53C4">
                <w:rPr>
                  <w:rFonts w:ascii="Times New Roman" w:hAnsi="Times New Roman"/>
                  <w:color w:val="000000"/>
                  <w:sz w:val="26"/>
                  <w:szCs w:val="26"/>
                  <w:lang w:val="en-US"/>
                </w:rPr>
                <w:t>1</w:t>
              </w:r>
            </w:ins>
          </w:p>
        </w:tc>
        <w:tc>
          <w:tcPr>
            <w:tcW w:w="2790" w:type="dxa"/>
          </w:tcPr>
          <w:p w:rsidR="006C1EE4" w:rsidRPr="00AD53C4" w:rsidRDefault="006C1EE4" w:rsidP="006C1EE4">
            <w:pPr>
              <w:pStyle w:val="ListParagraph"/>
              <w:spacing w:after="0"/>
              <w:ind w:left="0"/>
              <w:jc w:val="both"/>
              <w:rPr>
                <w:ins w:id="3727" w:author="DHA" w:date="2010-07-06T02:35:00Z"/>
                <w:rFonts w:ascii="Times New Roman" w:hAnsi="Times New Roman"/>
                <w:color w:val="000000"/>
                <w:sz w:val="26"/>
                <w:szCs w:val="26"/>
                <w:lang w:val="en-US"/>
              </w:rPr>
            </w:pPr>
            <w:ins w:id="3728" w:author="DHA" w:date="2010-07-06T02:35:00Z">
              <w:r w:rsidRPr="00AD53C4">
                <w:rPr>
                  <w:rFonts w:ascii="Times New Roman" w:hAnsi="Times New Roman"/>
                  <w:color w:val="000000"/>
                  <w:sz w:val="26"/>
                  <w:szCs w:val="26"/>
                  <w:lang w:val="en-US"/>
                </w:rPr>
                <w:t>Danh sách đợt thi</w:t>
              </w:r>
            </w:ins>
          </w:p>
        </w:tc>
        <w:tc>
          <w:tcPr>
            <w:tcW w:w="5535" w:type="dxa"/>
          </w:tcPr>
          <w:p w:rsidR="006C1EE4" w:rsidRPr="00AD53C4" w:rsidRDefault="006C1EE4" w:rsidP="006C1EE4">
            <w:pPr>
              <w:pStyle w:val="ListParagraph"/>
              <w:spacing w:after="0"/>
              <w:ind w:left="0"/>
              <w:jc w:val="both"/>
              <w:rPr>
                <w:ins w:id="3729" w:author="DHA" w:date="2010-07-06T02:35:00Z"/>
                <w:rFonts w:ascii="Times New Roman" w:hAnsi="Times New Roman"/>
                <w:color w:val="000000"/>
                <w:sz w:val="26"/>
                <w:szCs w:val="26"/>
                <w:lang w:val="en-US"/>
              </w:rPr>
            </w:pPr>
            <w:ins w:id="3730" w:author="DHA" w:date="2010-07-06T02:35:00Z">
              <w:r w:rsidRPr="00AD53C4">
                <w:rPr>
                  <w:rFonts w:ascii="Times New Roman" w:hAnsi="Times New Roman"/>
                  <w:color w:val="000000"/>
                  <w:sz w:val="26"/>
                  <w:szCs w:val="26"/>
                  <w:lang w:val="en-US"/>
                </w:rPr>
                <w:t>Danh sách các đợt thi</w:t>
              </w:r>
              <w:r>
                <w:rPr>
                  <w:rFonts w:ascii="Times New Roman" w:hAnsi="Times New Roman"/>
                  <w:color w:val="000000"/>
                  <w:sz w:val="26"/>
                  <w:szCs w:val="26"/>
                  <w:lang w:val="en-US"/>
                </w:rPr>
                <w:t xml:space="preserve"> đang hoặc chưa thực hiện</w:t>
              </w:r>
              <w:r w:rsidRPr="00AD53C4">
                <w:rPr>
                  <w:rFonts w:ascii="Times New Roman" w:hAnsi="Times New Roman"/>
                  <w:color w:val="000000"/>
                  <w:sz w:val="26"/>
                  <w:szCs w:val="26"/>
                  <w:lang w:val="en-US"/>
                </w:rPr>
                <w:t xml:space="preserve"> </w:t>
              </w:r>
              <w:r>
                <w:rPr>
                  <w:rFonts w:ascii="Times New Roman" w:hAnsi="Times New Roman"/>
                  <w:color w:val="000000"/>
                  <w:sz w:val="26"/>
                  <w:szCs w:val="26"/>
                  <w:lang w:val="en-US"/>
                </w:rPr>
                <w:t>mà nhân viên có được phân công</w:t>
              </w:r>
            </w:ins>
          </w:p>
        </w:tc>
      </w:tr>
      <w:tr w:rsidR="006C1EE4" w:rsidRPr="00AD53C4" w:rsidTr="006C1EE4">
        <w:trPr>
          <w:ins w:id="3731" w:author="DHA" w:date="2010-07-06T02:35:00Z"/>
        </w:trPr>
        <w:tc>
          <w:tcPr>
            <w:tcW w:w="918" w:type="dxa"/>
          </w:tcPr>
          <w:p w:rsidR="006C1EE4" w:rsidRPr="00AD53C4" w:rsidRDefault="006C1EE4" w:rsidP="006C1EE4">
            <w:pPr>
              <w:pStyle w:val="ListParagraph"/>
              <w:spacing w:after="0"/>
              <w:ind w:left="0"/>
              <w:jc w:val="center"/>
              <w:rPr>
                <w:ins w:id="3732" w:author="DHA" w:date="2010-07-06T02:35:00Z"/>
                <w:rFonts w:ascii="Times New Roman" w:hAnsi="Times New Roman"/>
                <w:color w:val="000000"/>
                <w:sz w:val="26"/>
                <w:szCs w:val="26"/>
                <w:lang w:val="en-US"/>
              </w:rPr>
            </w:pPr>
            <w:ins w:id="3733" w:author="DHA" w:date="2010-07-06T02:35:00Z">
              <w:r w:rsidRPr="00AD53C4">
                <w:rPr>
                  <w:rFonts w:ascii="Times New Roman" w:hAnsi="Times New Roman"/>
                  <w:color w:val="000000"/>
                  <w:sz w:val="26"/>
                  <w:szCs w:val="26"/>
                  <w:lang w:val="en-US"/>
                </w:rPr>
                <w:t>2</w:t>
              </w:r>
            </w:ins>
          </w:p>
        </w:tc>
        <w:tc>
          <w:tcPr>
            <w:tcW w:w="2790" w:type="dxa"/>
          </w:tcPr>
          <w:p w:rsidR="006C1EE4" w:rsidRPr="00AD53C4" w:rsidRDefault="006C1EE4" w:rsidP="006C1EE4">
            <w:pPr>
              <w:pStyle w:val="ListParagraph"/>
              <w:spacing w:after="0"/>
              <w:ind w:left="0"/>
              <w:jc w:val="both"/>
              <w:rPr>
                <w:ins w:id="3734" w:author="DHA" w:date="2010-07-06T02:35:00Z"/>
                <w:rFonts w:ascii="Times New Roman" w:hAnsi="Times New Roman"/>
                <w:color w:val="000000"/>
                <w:sz w:val="26"/>
                <w:szCs w:val="26"/>
                <w:lang w:val="en-US"/>
              </w:rPr>
            </w:pPr>
            <w:ins w:id="3735" w:author="DHA" w:date="2010-07-06T02:35:00Z">
              <w:r>
                <w:rPr>
                  <w:rFonts w:ascii="Times New Roman" w:hAnsi="Times New Roman"/>
                  <w:color w:val="000000"/>
                  <w:sz w:val="26"/>
                  <w:szCs w:val="26"/>
                  <w:lang w:val="en-US"/>
                </w:rPr>
                <w:t>Sơ đồ luồng công việc</w:t>
              </w:r>
            </w:ins>
          </w:p>
        </w:tc>
        <w:tc>
          <w:tcPr>
            <w:tcW w:w="5535" w:type="dxa"/>
          </w:tcPr>
          <w:p w:rsidR="006C1EE4" w:rsidRPr="00AD53C4" w:rsidRDefault="006C1EE4" w:rsidP="006C1EE4">
            <w:pPr>
              <w:pStyle w:val="ListParagraph"/>
              <w:spacing w:after="0"/>
              <w:ind w:left="0"/>
              <w:jc w:val="both"/>
              <w:rPr>
                <w:ins w:id="3736" w:author="DHA" w:date="2010-07-06T02:35:00Z"/>
                <w:rFonts w:ascii="Times New Roman" w:hAnsi="Times New Roman"/>
                <w:color w:val="000000"/>
                <w:sz w:val="26"/>
                <w:szCs w:val="26"/>
                <w:lang w:val="en-US"/>
              </w:rPr>
            </w:pPr>
            <w:ins w:id="3737" w:author="DHA" w:date="2010-07-06T02:36:00Z">
              <w:r>
                <w:rPr>
                  <w:rFonts w:ascii="Times New Roman" w:hAnsi="Times New Roman"/>
                  <w:color w:val="000000"/>
                  <w:sz w:val="26"/>
                  <w:szCs w:val="26"/>
                  <w:lang w:val="en-US"/>
                </w:rPr>
                <w:t xml:space="preserve">Hiển thị luồng công việc tương ứng của quy trình. Trong đó, nhân viên chỉ có thể tương tác với các công việc dưới trách nhiệm của mình. Các tương tác bao gồm: Xem thông tin, bắt đầu công việc, chỉnh sửa hiện trạng công việc, kết thúc công việc </w:t>
              </w:r>
              <w:r>
                <w:rPr>
                  <w:rFonts w:ascii="Times New Roman" w:hAnsi="Times New Roman"/>
                  <w:color w:val="000000"/>
                  <w:sz w:val="26"/>
                  <w:szCs w:val="26"/>
                  <w:lang w:val="en-US"/>
                </w:rPr>
                <w:lastRenderedPageBreak/>
                <w:t>và cập nhật báo cáo kết quả công việc.</w:t>
              </w:r>
            </w:ins>
          </w:p>
        </w:tc>
      </w:tr>
    </w:tbl>
    <w:p w:rsidR="006C1EE4" w:rsidRPr="006C1EE4" w:rsidRDefault="006C1EE4" w:rsidP="006C1EE4">
      <w:pPr>
        <w:pStyle w:val="ListParagraph"/>
        <w:numPr>
          <w:numberingChange w:id="3738" w:author="DONGTHUY" w:date="2010-07-04T11:47:00Z" w:original="%1:3:0:.%2:4:0:.%3:3:0:.%4:3:0:."/>
        </w:numPr>
        <w:ind w:left="0" w:firstLine="360"/>
        <w:jc w:val="both"/>
        <w:outlineLvl w:val="3"/>
        <w:rPr>
          <w:rFonts w:ascii="Times New Roman" w:hAnsi="Times New Roman"/>
          <w:color w:val="000000"/>
          <w:sz w:val="26"/>
          <w:szCs w:val="26"/>
          <w:lang w:val="en-US"/>
        </w:rPr>
        <w:pPrChange w:id="3739" w:author="DHA" w:date="2010-07-06T02:37:00Z">
          <w:pPr>
            <w:pStyle w:val="ListParagraph"/>
            <w:numPr>
              <w:ilvl w:val="3"/>
              <w:numId w:val="4"/>
            </w:numPr>
            <w:ind w:left="284"/>
            <w:jc w:val="both"/>
            <w:outlineLvl w:val="3"/>
          </w:pPr>
        </w:pPrChange>
      </w:pPr>
      <w:ins w:id="3740" w:author="DHA" w:date="2010-07-06T02:37:00Z">
        <w:r>
          <w:rPr>
            <w:rFonts w:ascii="Times New Roman" w:hAnsi="Times New Roman"/>
            <w:color w:val="000000"/>
            <w:sz w:val="26"/>
            <w:szCs w:val="26"/>
            <w:lang w:val="en-US"/>
          </w:rPr>
          <w:lastRenderedPageBreak/>
          <w:t>Hệ thống cập nhật tự động.</w:t>
        </w:r>
      </w:ins>
    </w:p>
    <w:p w:rsidR="006C1EE4" w:rsidRPr="006C1EE4" w:rsidRDefault="006C1EE4" w:rsidP="006C1EE4">
      <w:pPr>
        <w:pStyle w:val="ListParagraph"/>
        <w:numPr>
          <w:ilvl w:val="0"/>
          <w:numId w:val="54"/>
          <w:numberingChange w:id="3741" w:author="DONGTHUY" w:date="2010-07-04T11:47:00Z" w:original="%1:3:0:.%2:4:0:.%3:3:0:.%4:3:0:."/>
        </w:numPr>
        <w:ind w:left="0" w:firstLine="720"/>
        <w:jc w:val="both"/>
        <w:outlineLvl w:val="3"/>
        <w:rPr>
          <w:rFonts w:ascii="Times New Roman" w:hAnsi="Times New Roman"/>
          <w:color w:val="000000"/>
          <w:sz w:val="26"/>
          <w:szCs w:val="26"/>
          <w:rPrChange w:id="3742" w:author="DHA" w:date="2010-07-06T02:33:00Z">
            <w:rPr>
              <w:rFonts w:ascii="Times New Roman" w:hAnsi="Times New Roman"/>
              <w:b/>
              <w:color w:val="000000"/>
              <w:sz w:val="26"/>
              <w:szCs w:val="26"/>
              <w:lang w:val="en-US"/>
            </w:rPr>
          </w:rPrChange>
        </w:rPr>
        <w:pPrChange w:id="3743" w:author="DHA" w:date="2010-07-06T02:33:00Z">
          <w:pPr>
            <w:pStyle w:val="ListParagraph"/>
            <w:numPr>
              <w:ilvl w:val="3"/>
              <w:numId w:val="4"/>
            </w:numPr>
            <w:ind w:left="284"/>
            <w:jc w:val="both"/>
            <w:outlineLvl w:val="3"/>
          </w:pPr>
        </w:pPrChange>
      </w:pPr>
      <w:ins w:id="3744" w:author="DHA" w:date="2010-07-06T02:34:00Z">
        <w:r>
          <w:rPr>
            <w:rFonts w:ascii="Times New Roman" w:hAnsi="Times New Roman"/>
            <w:color w:val="000000"/>
            <w:sz w:val="26"/>
            <w:szCs w:val="26"/>
            <w:lang w:val="en-US"/>
          </w:rPr>
          <w:t>Thông tin cá nhân: Cho phép thay đổi thông tin cá nhân người dùng</w:t>
        </w:r>
      </w:ins>
    </w:p>
    <w:p w:rsidR="006C1EE4" w:rsidDel="006C1EE4" w:rsidRDefault="00051831">
      <w:pPr>
        <w:pStyle w:val="ListParagraph"/>
        <w:numPr>
          <w:numberingChange w:id="3745" w:author="DONGTHUY" w:date="2010-07-04T11:47:00Z" w:original="%1:3:0:.%2:4:0:.%3:3:0:.%4:3:0:."/>
        </w:numPr>
        <w:ind w:left="284"/>
        <w:jc w:val="both"/>
        <w:outlineLvl w:val="3"/>
        <w:rPr>
          <w:del w:id="3746" w:author="DHA" w:date="2010-07-06T02:34:00Z"/>
          <w:rFonts w:ascii="Times New Roman" w:hAnsi="Times New Roman"/>
          <w:b/>
          <w:color w:val="000000"/>
          <w:sz w:val="26"/>
          <w:szCs w:val="26"/>
        </w:rPr>
        <w:pPrChange w:id="3747" w:author="DHA" w:date="2010-07-05T23:24:00Z">
          <w:pPr>
            <w:pStyle w:val="ListParagraph"/>
            <w:numPr>
              <w:ilvl w:val="3"/>
              <w:numId w:val="4"/>
            </w:numPr>
            <w:ind w:left="284" w:hanging="648"/>
            <w:jc w:val="both"/>
            <w:outlineLvl w:val="3"/>
          </w:pPr>
        </w:pPrChange>
      </w:pPr>
      <w:del w:id="3748" w:author="DHA" w:date="2010-07-06T02:34:00Z">
        <w:r w:rsidDel="006C1EE4">
          <w:rPr>
            <w:rFonts w:ascii="Times New Roman" w:hAnsi="Times New Roman"/>
            <w:b/>
            <w:color w:val="000000"/>
            <w:sz w:val="26"/>
            <w:szCs w:val="26"/>
            <w:lang w:val="en-US"/>
          </w:rPr>
        </w:r>
        <w:r w:rsidR="006C1EE4" w:rsidRPr="00051831" w:rsidDel="006C1EE4">
          <w:rPr>
            <w:rFonts w:ascii="Times New Roman" w:hAnsi="Times New Roman"/>
            <w:b/>
            <w:color w:val="000000"/>
            <w:sz w:val="26"/>
            <w:szCs w:val="26"/>
            <w:lang w:val="en-US"/>
          </w:rPr>
          <w:pict>
            <v:group id="_x0000_s1382" editas="canvas" style="width:424.9pt;height:270.8pt;mso-position-horizontal-relative:char;mso-position-vertical-relative:line" coordorigin="3801,5891" coordsize="6778,4320">
              <o:lock v:ext="edit" aspectratio="t"/>
              <v:shape id="_x0000_s1381" type="#_x0000_t75" style="position:absolute;left:3801;top:5891;width:6778;height:4320" o:preferrelative="f">
                <v:fill o:detectmouseclick="t"/>
                <v:path o:extrusionok="t" o:connecttype="none"/>
                <o:lock v:ext="edit" text="t"/>
              </v:shape>
              <v:shape id="_x0000_s1558" type="#_x0000_t75" style="position:absolute;left:3801;top:5891;width:4471;height:3129">
                <v:imagedata r:id="rId27" o:title="UserHomepage"/>
              </v:shape>
              <v:shape id="_x0000_s1560" type="#_x0000_t75" style="position:absolute;left:5980;top:6991;width:4599;height:3220">
                <v:imagedata r:id="rId28" o:title="UserHomepagePopup"/>
              </v:shape>
              <w10:anchorlock/>
            </v:group>
          </w:pict>
        </w:r>
      </w:del>
    </w:p>
    <w:p w:rsidR="004A0BCF" w:rsidRPr="006C1EE4" w:rsidDel="006C1EE4" w:rsidRDefault="00AB7110" w:rsidP="006C1EE4">
      <w:pPr>
        <w:pStyle w:val="ListParagraph"/>
        <w:ind w:left="0"/>
        <w:rPr>
          <w:del w:id="3749" w:author="DHA" w:date="2010-07-06T02:34:00Z"/>
          <w:rFonts w:ascii="Times New Roman" w:hAnsi="Times New Roman"/>
          <w:color w:val="000000"/>
          <w:sz w:val="26"/>
          <w:szCs w:val="26"/>
          <w:lang w:val="en-US"/>
          <w:rPrChange w:id="3750" w:author="DHA" w:date="2010-07-06T02:34:00Z">
            <w:rPr>
              <w:del w:id="3751" w:author="DHA" w:date="2010-07-06T02:34:00Z"/>
              <w:rFonts w:ascii="Times New Roman" w:hAnsi="Times New Roman"/>
              <w:color w:val="000000"/>
              <w:sz w:val="26"/>
              <w:szCs w:val="26"/>
            </w:rPr>
          </w:rPrChange>
        </w:rPr>
        <w:pPrChange w:id="3752" w:author="DHA" w:date="2010-07-06T02:32:00Z">
          <w:pPr>
            <w:pStyle w:val="ListParagraph"/>
            <w:ind w:left="0"/>
            <w:jc w:val="center"/>
          </w:pPr>
        </w:pPrChange>
      </w:pPr>
      <w:del w:id="3753" w:author="DHA" w:date="2010-07-06T02:30:00Z">
        <w:r>
          <w:rPr>
            <w:rFonts w:ascii="Times New Roman" w:hAnsi="Times New Roman"/>
            <w:color w:val="000000"/>
            <w:sz w:val="26"/>
            <w:szCs w:val="26"/>
            <w:lang w:val="en-US"/>
          </w:rPr>
          <w:drawing>
            <wp:inline distT="0" distB="0" distL="0" distR="0">
              <wp:extent cx="4952365" cy="3463290"/>
              <wp:effectExtent l="19050" t="0" r="63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4952365" cy="3463290"/>
                      </a:xfrm>
                      <a:prstGeom prst="rect">
                        <a:avLst/>
                      </a:prstGeom>
                      <a:noFill/>
                      <a:ln w="9525">
                        <a:noFill/>
                        <a:miter lim="800000"/>
                        <a:headEnd/>
                        <a:tailEnd/>
                      </a:ln>
                    </pic:spPr>
                  </pic:pic>
                </a:graphicData>
              </a:graphic>
            </wp:inline>
          </w:drawing>
        </w:r>
      </w:del>
    </w:p>
    <w:p w:rsidR="004A0BCF" w:rsidRPr="00C900E0" w:rsidDel="006C1EE4" w:rsidRDefault="004A0BCF" w:rsidP="005A52A3">
      <w:pPr>
        <w:pStyle w:val="ListParagraph"/>
        <w:ind w:left="0" w:firstLine="284"/>
        <w:jc w:val="both"/>
        <w:rPr>
          <w:del w:id="3754" w:author="DHA" w:date="2010-07-06T02:32:00Z"/>
          <w:rFonts w:ascii="Times New Roman" w:hAnsi="Times New Roman"/>
          <w:color w:val="000000"/>
          <w:sz w:val="26"/>
          <w:szCs w:val="26"/>
        </w:rPr>
      </w:pPr>
      <w:del w:id="3755" w:author="DHA" w:date="2010-07-06T02:32:00Z">
        <w:r w:rsidRPr="003D22F6" w:rsidDel="006C1EE4">
          <w:rPr>
            <w:rFonts w:ascii="Times New Roman" w:hAnsi="Times New Roman"/>
            <w:color w:val="000000"/>
            <w:sz w:val="26"/>
            <w:szCs w:val="26"/>
          </w:rPr>
          <w:delText xml:space="preserve">Mô tả: Đây là màn hình làm việc chính của nhân viên. Sau khi đăng nhập, hệ thống kiểm tra loại nhân viên dựa vào tài khoản nhận được. Sau khi kiểm tra, màn hình này sẽ hiện ra nếu nhân viên là Nhân viên. Màn hình bao gồm 1 thanh menu chứa: 2 Menu con "thông tin cá nhân" và "công việc,  nội dung tìm kiếm giúp nhân viên có thể nhanh chóng tìm kiếm thông tin cần thiết, đồng thời hiển thị số thông báo chưa được duyệt bởi nhân viên. Nếu nhân viên chọn vào biểu tượng này, danh sách các thông điệp sẽ hiện ra. Các thông báo này thường là những thông báo từ hệ thống, nhắc nhở nhân viên thực hiện những công việc chưa hoàn thành, hoặc các công việc chưa bắt đầu, nhằm tránh làm gián đoạn luồng công việc đang thực thi. </w:delText>
        </w:r>
      </w:del>
    </w:p>
    <w:p w:rsidR="004A0BCF" w:rsidRPr="00C900E0" w:rsidDel="006C1EE4" w:rsidRDefault="004A0BCF" w:rsidP="005A52A3">
      <w:pPr>
        <w:pStyle w:val="ListParagraph"/>
        <w:ind w:left="0" w:firstLine="284"/>
        <w:jc w:val="both"/>
        <w:rPr>
          <w:del w:id="3756" w:author="DHA" w:date="2010-07-06T02:32:00Z"/>
          <w:rFonts w:ascii="Times New Roman" w:hAnsi="Times New Roman"/>
          <w:color w:val="000000"/>
          <w:sz w:val="26"/>
          <w:szCs w:val="26"/>
        </w:rPr>
      </w:pPr>
      <w:del w:id="3757" w:author="DHA" w:date="2010-07-06T02:32:00Z">
        <w:r w:rsidRPr="003D22F6" w:rsidDel="006C1EE4">
          <w:rPr>
            <w:rFonts w:ascii="Times New Roman" w:hAnsi="Times New Roman"/>
            <w:color w:val="000000"/>
            <w:sz w:val="26"/>
            <w:szCs w:val="26"/>
          </w:rPr>
          <w:delText>Mặc định, (Hoặc người dùng chọn "Công việc" trên thanh menu) bên dưới màn hình sẽ hiển thị 1 danh sách các đợt thi đang được thực hiện mà trong đó, nhân viên có trách nhiệm xử lý trong 1 công đoạn nào đó. Nhân viên chọn bất kì 1 đợt thi nào, luồng công việc tương ứng của đợt thi đó sẽ được vẽ ra ở khung bên phải. Trong đó, các công đoạn không thuộc trách nhiệm của nhân viên sẽ có màu xám và nhân viên không thể tương tác được với nó. Ngược lại, những công đoạn thuộc quyền kiểm soát của nhân viên sẽ có màu khác nhau (màu sắc được chia theo cấp độ quan trọng, và có sự thống nhất với nhau giữa các màn hình) cho phép nhân viên rê chuột lên để xem tình trạng hoạt động của nó. Trong đó, nhân viên có thể băt đầu, chỉnh sửa thông tin về tình trạng hoạt động, hoặc kết thúc hoạt động của công đoạn tương ứng.</w:delText>
        </w:r>
      </w:del>
    </w:p>
    <w:p w:rsidR="004A0BCF" w:rsidRPr="00C900E0" w:rsidDel="006C1EE4" w:rsidRDefault="004A0BCF" w:rsidP="005A52A3">
      <w:pPr>
        <w:pStyle w:val="ListParagraph"/>
        <w:ind w:left="0" w:firstLine="284"/>
        <w:jc w:val="both"/>
        <w:rPr>
          <w:del w:id="3758" w:author="DHA" w:date="2010-07-06T02:32:00Z"/>
          <w:rFonts w:ascii="Times New Roman" w:hAnsi="Times New Roman"/>
          <w:color w:val="000000"/>
          <w:sz w:val="26"/>
          <w:szCs w:val="26"/>
        </w:rPr>
      </w:pPr>
      <w:del w:id="3759" w:author="DHA" w:date="2010-07-06T02:32:00Z">
        <w:r w:rsidRPr="003D22F6" w:rsidDel="006C1EE4">
          <w:rPr>
            <w:rFonts w:ascii="Times New Roman" w:hAnsi="Times New Roman"/>
            <w:color w:val="000000"/>
            <w:sz w:val="26"/>
            <w:szCs w:val="26"/>
          </w:rPr>
          <w:delText>Nếu người dùng chọn Thông tin cá nhân, trang thông tin cá nhân sẽ hiện ra chứa thông tin cá nhân của người dùng, cho phép người dùng có thể thay đổi các thông tin cá nhân của mình. Trang này bao gồm nội dung các thông tin của người dùng được hiển thị, và 2 nút Lưu và Hủy cho phép người dùng có thể lưu lại hoặc hủy lưu thông tin đã cập nhật.</w:delText>
        </w:r>
      </w:del>
    </w:p>
    <w:p w:rsidR="004A0BCF" w:rsidRPr="00C900E0" w:rsidRDefault="00AB7110" w:rsidP="005A52A3">
      <w:pPr>
        <w:pStyle w:val="ListParagraph"/>
        <w:ind w:left="0"/>
        <w:jc w:val="center"/>
        <w:rPr>
          <w:rFonts w:ascii="Times New Roman" w:hAnsi="Times New Roman"/>
          <w:color w:val="000000"/>
          <w:sz w:val="26"/>
          <w:szCs w:val="26"/>
        </w:rPr>
      </w:pPr>
      <w:del w:id="3760" w:author="DHA" w:date="2010-07-06T02:30:00Z">
        <w:r>
          <w:rPr>
            <w:rFonts w:ascii="Times New Roman" w:hAnsi="Times New Roman"/>
            <w:color w:val="000000"/>
            <w:sz w:val="26"/>
            <w:szCs w:val="26"/>
            <w:lang w:val="en-US"/>
          </w:rPr>
          <w:drawing>
            <wp:inline distT="0" distB="0" distL="0" distR="0">
              <wp:extent cx="4669155" cy="326898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4669155" cy="3268980"/>
                      </a:xfrm>
                      <a:prstGeom prst="rect">
                        <a:avLst/>
                      </a:prstGeom>
                      <a:noFill/>
                      <a:ln w="9525">
                        <a:noFill/>
                        <a:miter lim="800000"/>
                        <a:headEnd/>
                        <a:tailEnd/>
                      </a:ln>
                    </pic:spPr>
                  </pic:pic>
                </a:graphicData>
              </a:graphic>
            </wp:inline>
          </w:drawing>
        </w:r>
      </w:del>
      <w:ins w:id="3761" w:author="DHA" w:date="2010-07-06T02:31:00Z">
        <w:r>
          <w:rPr>
            <w:rFonts w:ascii="Times New Roman" w:hAnsi="Times New Roman"/>
            <w:color w:val="000000"/>
            <w:sz w:val="26"/>
            <w:szCs w:val="26"/>
            <w:lang w:val="en-US"/>
          </w:rPr>
          <w:drawing>
            <wp:inline distT="0" distB="0" distL="0" distR="0">
              <wp:extent cx="4094480" cy="2864485"/>
              <wp:effectExtent l="19050" t="0" r="1270" b="0"/>
              <wp:docPr id="67" name="Picture 67" descr="PersonalInf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ersonalInfoUser"/>
                      <pic:cNvPicPr>
                        <a:picLocks noChangeAspect="1" noChangeArrowheads="1"/>
                      </pic:cNvPicPr>
                    </pic:nvPicPr>
                    <pic:blipFill>
                      <a:blip r:embed="rId31"/>
                      <a:srcRect/>
                      <a:stretch>
                        <a:fillRect/>
                      </a:stretch>
                    </pic:blipFill>
                    <pic:spPr bwMode="auto">
                      <a:xfrm>
                        <a:off x="0" y="0"/>
                        <a:ext cx="4094480" cy="2864485"/>
                      </a:xfrm>
                      <a:prstGeom prst="rect">
                        <a:avLst/>
                      </a:prstGeom>
                      <a:noFill/>
                      <a:ln w="9525">
                        <a:noFill/>
                        <a:miter lim="800000"/>
                        <a:headEnd/>
                        <a:tailEnd/>
                      </a:ln>
                    </pic:spPr>
                  </pic:pic>
                </a:graphicData>
              </a:graphic>
            </wp:inline>
          </w:drawing>
        </w:r>
      </w:ins>
    </w:p>
    <w:p w:rsidR="004A0BCF" w:rsidRPr="005A52A3" w:rsidRDefault="004A0BCF" w:rsidP="005A52A3">
      <w:pPr>
        <w:pStyle w:val="ListParagraph"/>
        <w:numPr>
          <w:ilvl w:val="3"/>
          <w:numId w:val="4"/>
          <w:numberingChange w:id="3762" w:author="DONGTHUY" w:date="2010-07-04T11:47:00Z" w:original="%1:3:0:.%2:4:0:.%3:3:0:.%4:4:0:."/>
        </w:numPr>
        <w:ind w:left="284" w:firstLine="0"/>
        <w:jc w:val="both"/>
        <w:outlineLvl w:val="3"/>
        <w:rPr>
          <w:rFonts w:ascii="Times New Roman" w:hAnsi="Times New Roman"/>
          <w:b/>
          <w:color w:val="000000"/>
          <w:sz w:val="26"/>
          <w:szCs w:val="26"/>
        </w:rPr>
      </w:pPr>
      <w:bookmarkStart w:id="3763" w:name="_Toc262558580"/>
      <w:bookmarkStart w:id="3764" w:name="_Toc263796625"/>
      <w:bookmarkStart w:id="3765" w:name="_Toc263797236"/>
      <w:r w:rsidRPr="005A52A3">
        <w:rPr>
          <w:rFonts w:ascii="Times New Roman" w:hAnsi="Times New Roman"/>
          <w:b/>
          <w:color w:val="000000"/>
          <w:sz w:val="26"/>
          <w:szCs w:val="26"/>
        </w:rPr>
        <w:t>Trang Quản Lý:</w:t>
      </w:r>
      <w:bookmarkEnd w:id="3763"/>
      <w:bookmarkEnd w:id="3764"/>
      <w:bookmarkEnd w:id="3765"/>
    </w:p>
    <w:p w:rsidR="004A0BCF" w:rsidRPr="00C900E0" w:rsidRDefault="00051831" w:rsidP="005A52A3">
      <w:pPr>
        <w:pStyle w:val="ListParagraph"/>
        <w:ind w:left="0" w:firstLine="284"/>
        <w:jc w:val="both"/>
        <w:rPr>
          <w:rFonts w:ascii="Times New Roman" w:hAnsi="Times New Roman"/>
          <w:color w:val="000000"/>
          <w:sz w:val="26"/>
          <w:szCs w:val="26"/>
        </w:rPr>
      </w:pPr>
      <w:r w:rsidRPr="00051831">
        <w:rPr>
          <w:rFonts w:ascii="Times New Roman" w:hAnsi="Times New Roman"/>
          <w:i/>
          <w:color w:val="000000"/>
          <w:sz w:val="26"/>
          <w:szCs w:val="26"/>
          <w:u w:val="single"/>
          <w:rPrChange w:id="3766" w:author="DHA" w:date="2010-07-06T01:06:00Z">
            <w:rPr>
              <w:rFonts w:ascii="Times New Roman" w:hAnsi="Times New Roman"/>
              <w:color w:val="000000"/>
              <w:sz w:val="26"/>
              <w:szCs w:val="26"/>
            </w:rPr>
          </w:rPrChange>
        </w:rPr>
        <w:t>Mô tả</w:t>
      </w:r>
      <w:r w:rsidR="004A0BCF" w:rsidRPr="003D22F6">
        <w:rPr>
          <w:rFonts w:ascii="Times New Roman" w:hAnsi="Times New Roman"/>
          <w:color w:val="000000"/>
          <w:sz w:val="26"/>
          <w:szCs w:val="26"/>
        </w:rPr>
        <w:t>: Màn hình</w:t>
      </w:r>
      <w:ins w:id="3767" w:author="DHA" w:date="2010-07-06T01:06:00Z">
        <w:r w:rsidR="00E817A0">
          <w:rPr>
            <w:rFonts w:ascii="Times New Roman" w:hAnsi="Times New Roman"/>
            <w:color w:val="000000"/>
            <w:sz w:val="26"/>
            <w:szCs w:val="26"/>
            <w:lang w:val="en-US"/>
          </w:rPr>
          <w:t xml:space="preserve"> chính</w:t>
        </w:r>
      </w:ins>
      <w:r w:rsidR="004A0BCF" w:rsidRPr="003D22F6">
        <w:rPr>
          <w:rFonts w:ascii="Times New Roman" w:hAnsi="Times New Roman"/>
          <w:color w:val="000000"/>
          <w:sz w:val="26"/>
          <w:szCs w:val="26"/>
        </w:rPr>
        <w:t xml:space="preserve"> bao gồm khung tìm kiếm và 1 menu chứa các chức năng thuộc quyền hoạt động của người quản lý, bao gồm:</w:t>
      </w:r>
    </w:p>
    <w:tbl>
      <w:tblPr>
        <w:tblpPr w:leftFromText="180" w:rightFromText="180" w:vertAnchor="text" w:tblpX="56" w:tblpY="1"/>
        <w:tblOverlap w:val="neve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Change w:id="3768" w:author="DHA" w:date="2010-07-06T01:05:00Z">
          <w:tblPr>
            <w:tblpPr w:leftFromText="180" w:rightFromText="180" w:vertAnchor="text" w:tblpX="56" w:tblpY="1"/>
            <w:tblOverlap w:val="never"/>
            <w:tblW w:w="7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PrChange>
      </w:tblPr>
      <w:tblGrid>
        <w:gridCol w:w="1278"/>
        <w:gridCol w:w="1080"/>
        <w:gridCol w:w="270"/>
        <w:gridCol w:w="1260"/>
        <w:gridCol w:w="1350"/>
        <w:gridCol w:w="1350"/>
        <w:gridCol w:w="1260"/>
        <w:gridCol w:w="1260"/>
        <w:tblGridChange w:id="3769">
          <w:tblGrid>
            <w:gridCol w:w="1278"/>
            <w:gridCol w:w="1080"/>
            <w:gridCol w:w="270"/>
            <w:gridCol w:w="1260"/>
            <w:gridCol w:w="1350"/>
            <w:gridCol w:w="1350"/>
            <w:gridCol w:w="1260"/>
            <w:gridCol w:w="1260"/>
          </w:tblGrid>
        </w:tblGridChange>
      </w:tblGrid>
      <w:tr w:rsidR="00E817A0" w:rsidRPr="00E74EDE" w:rsidTr="00E817A0">
        <w:tc>
          <w:tcPr>
            <w:tcW w:w="1278" w:type="dxa"/>
            <w:tcBorders>
              <w:top w:val="single" w:sz="4" w:space="0" w:color="auto"/>
              <w:left w:val="single" w:sz="4" w:space="0" w:color="auto"/>
              <w:bottom w:val="single" w:sz="4" w:space="0" w:color="auto"/>
              <w:right w:val="single" w:sz="4" w:space="0" w:color="auto"/>
            </w:tcBorders>
            <w:shd w:val="clear" w:color="auto" w:fill="E36C0A"/>
            <w:tcPrChange w:id="3770" w:author="DHA" w:date="2010-07-06T01:05:00Z">
              <w:tcPr>
                <w:tcW w:w="1278"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Nhân viên</w:t>
            </w:r>
          </w:p>
        </w:tc>
        <w:tc>
          <w:tcPr>
            <w:tcW w:w="1080" w:type="dxa"/>
            <w:tcBorders>
              <w:top w:val="nil"/>
              <w:left w:val="single" w:sz="4" w:space="0" w:color="auto"/>
              <w:bottom w:val="nil"/>
              <w:right w:val="nil"/>
            </w:tcBorders>
            <w:tcPrChange w:id="3771" w:author="DHA" w:date="2010-07-06T01:05:00Z">
              <w:tcPr>
                <w:tcW w:w="108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3772"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tabs>
                <w:tab w:val="left" w:pos="1365"/>
              </w:tabs>
              <w:spacing w:after="0"/>
              <w:ind w:left="284"/>
              <w:jc w:val="both"/>
              <w:rPr>
                <w:rFonts w:ascii="Times New Roman" w:hAnsi="Times New Roman"/>
                <w:color w:val="000000"/>
                <w:sz w:val="26"/>
                <w:szCs w:val="26"/>
              </w:rPr>
            </w:pPr>
            <w:r w:rsidRPr="00E74EDE">
              <w:rPr>
                <w:rFonts w:ascii="Times New Roman" w:hAnsi="Times New Roman"/>
                <w:color w:val="000000"/>
                <w:sz w:val="26"/>
                <w:szCs w:val="26"/>
              </w:rPr>
              <w:tab/>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73"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Đợt thi</w:t>
            </w:r>
          </w:p>
        </w:tc>
        <w:tc>
          <w:tcPr>
            <w:tcW w:w="1350" w:type="dxa"/>
            <w:tcBorders>
              <w:top w:val="nil"/>
              <w:left w:val="single" w:sz="4" w:space="0" w:color="auto"/>
              <w:bottom w:val="nil"/>
              <w:right w:val="nil"/>
            </w:tcBorders>
            <w:tcPrChange w:id="3774"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E36C0A"/>
            <w:tcPrChange w:id="3775"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74EDE" w:rsidRDefault="00E817A0" w:rsidP="00E74EDE">
            <w:pPr>
              <w:pStyle w:val="ListParagraph"/>
              <w:spacing w:after="0"/>
              <w:ind w:left="23"/>
              <w:jc w:val="both"/>
              <w:rPr>
                <w:rFonts w:ascii="Times New Roman" w:hAnsi="Times New Roman"/>
                <w:color w:val="000000"/>
                <w:sz w:val="26"/>
                <w:szCs w:val="26"/>
              </w:rPr>
            </w:pPr>
            <w:r w:rsidRPr="00E74EDE">
              <w:rPr>
                <w:rFonts w:ascii="Times New Roman" w:hAnsi="Times New Roman"/>
                <w:color w:val="000000"/>
                <w:sz w:val="26"/>
                <w:szCs w:val="26"/>
              </w:rPr>
              <w:t>Hệ thống</w:t>
            </w:r>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76"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77" w:author="DHA" w:date="2010-07-06T01:04:00Z">
                  <w:rPr>
                    <w:rFonts w:ascii="Times New Roman" w:hAnsi="Times New Roman"/>
                    <w:color w:val="000000"/>
                    <w:sz w:val="26"/>
                    <w:szCs w:val="26"/>
                  </w:rPr>
                </w:rPrChange>
              </w:rPr>
            </w:pPr>
            <w:del w:id="3778" w:author="DHA" w:date="2010-07-06T01:04:00Z">
              <w:r w:rsidRPr="00E74EDE" w:rsidDel="00E817A0">
                <w:rPr>
                  <w:rFonts w:ascii="Times New Roman" w:hAnsi="Times New Roman"/>
                  <w:color w:val="000000"/>
                  <w:sz w:val="26"/>
                  <w:szCs w:val="26"/>
                </w:rPr>
                <w:delText>Cá Nhân</w:delText>
              </w:r>
            </w:del>
            <w:ins w:id="3779" w:author="DHA" w:date="2010-07-06T01:04:00Z">
              <w:r>
                <w:rPr>
                  <w:rFonts w:ascii="Times New Roman" w:hAnsi="Times New Roman"/>
                  <w:color w:val="000000"/>
                  <w:sz w:val="26"/>
                  <w:szCs w:val="26"/>
                  <w:lang w:val="en-US"/>
                </w:rPr>
                <w:t>Xem Report</w:t>
              </w:r>
            </w:ins>
          </w:p>
        </w:tc>
        <w:tc>
          <w:tcPr>
            <w:tcW w:w="1260" w:type="dxa"/>
            <w:tcBorders>
              <w:top w:val="single" w:sz="4" w:space="0" w:color="auto"/>
              <w:left w:val="single" w:sz="4" w:space="0" w:color="auto"/>
              <w:bottom w:val="single" w:sz="4" w:space="0" w:color="auto"/>
              <w:right w:val="single" w:sz="4" w:space="0" w:color="auto"/>
            </w:tcBorders>
            <w:shd w:val="clear" w:color="auto" w:fill="E36C0A"/>
            <w:tcPrChange w:id="3780" w:author="DHA" w:date="2010-07-06T01:05:00Z">
              <w:tcPr>
                <w:tcW w:w="1260" w:type="dxa"/>
                <w:tcBorders>
                  <w:top w:val="single" w:sz="4" w:space="0" w:color="auto"/>
                  <w:left w:val="single" w:sz="4" w:space="0" w:color="auto"/>
                  <w:bottom w:val="single" w:sz="4" w:space="0" w:color="auto"/>
                  <w:right w:val="single" w:sz="4" w:space="0" w:color="auto"/>
                </w:tcBorders>
                <w:shd w:val="clear" w:color="auto" w:fill="E36C0A"/>
              </w:tcPr>
            </w:tcPrChange>
          </w:tcPr>
          <w:p w:rsidR="00E817A0" w:rsidRPr="00E817A0" w:rsidDel="00E817A0" w:rsidRDefault="00E817A0" w:rsidP="00E74EDE">
            <w:pPr>
              <w:pStyle w:val="ListParagraph"/>
              <w:spacing w:after="0"/>
              <w:ind w:left="0"/>
              <w:jc w:val="both"/>
              <w:rPr>
                <w:rFonts w:ascii="Times New Roman" w:hAnsi="Times New Roman"/>
                <w:color w:val="000000"/>
                <w:sz w:val="26"/>
                <w:szCs w:val="26"/>
                <w:lang w:val="en-US"/>
                <w:rPrChange w:id="3781" w:author="DHA" w:date="2010-07-06T01:05:00Z">
                  <w:rPr>
                    <w:rFonts w:ascii="Times New Roman" w:hAnsi="Times New Roman"/>
                    <w:color w:val="000000"/>
                    <w:sz w:val="26"/>
                    <w:szCs w:val="26"/>
                  </w:rPr>
                </w:rPrChange>
              </w:rPr>
            </w:pPr>
            <w:ins w:id="3782" w:author="DHA" w:date="2010-07-06T01:05:00Z">
              <w:r>
                <w:rPr>
                  <w:rFonts w:ascii="Times New Roman" w:hAnsi="Times New Roman"/>
                  <w:color w:val="000000"/>
                  <w:sz w:val="26"/>
                  <w:szCs w:val="26"/>
                  <w:lang w:val="en-US"/>
                </w:rPr>
                <w:t>Trợ giúp</w:t>
              </w:r>
            </w:ins>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3783"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84" w:author="DHA" w:date="2010-07-06T01:07:00Z">
                  <w:rPr>
                    <w:rFonts w:ascii="Times New Roman" w:hAnsi="Times New Roman"/>
                    <w:color w:val="000000"/>
                    <w:sz w:val="26"/>
                    <w:szCs w:val="26"/>
                  </w:rPr>
                </w:rPrChange>
              </w:rPr>
            </w:pPr>
            <w:r w:rsidRPr="00E74EDE">
              <w:rPr>
                <w:rFonts w:ascii="Times New Roman" w:hAnsi="Times New Roman"/>
                <w:color w:val="000000"/>
                <w:sz w:val="26"/>
                <w:szCs w:val="26"/>
              </w:rPr>
              <w:t>Cập nhật</w:t>
            </w:r>
            <w:ins w:id="3785" w:author="DHA" w:date="2010-07-06T01:08:00Z">
              <w:r>
                <w:rPr>
                  <w:rFonts w:ascii="Times New Roman" w:hAnsi="Times New Roman"/>
                  <w:color w:val="000000"/>
                  <w:sz w:val="26"/>
                  <w:szCs w:val="26"/>
                  <w:lang w:val="en-US"/>
                </w:rPr>
                <w:t xml:space="preserve"> </w:t>
              </w:r>
            </w:ins>
          </w:p>
        </w:tc>
        <w:tc>
          <w:tcPr>
            <w:tcW w:w="1080" w:type="dxa"/>
            <w:tcBorders>
              <w:top w:val="nil"/>
              <w:left w:val="single" w:sz="4" w:space="0" w:color="auto"/>
              <w:bottom w:val="single" w:sz="4" w:space="0" w:color="auto"/>
              <w:right w:val="nil"/>
            </w:tcBorders>
            <w:tcPrChange w:id="3786" w:author="DHA" w:date="2010-07-06T01:05:00Z">
              <w:tcPr>
                <w:tcW w:w="1080" w:type="dxa"/>
                <w:tcBorders>
                  <w:top w:val="nil"/>
                  <w:left w:val="single" w:sz="4" w:space="0" w:color="auto"/>
                  <w:bottom w:val="single" w:sz="4" w:space="0" w:color="auto"/>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single" w:sz="4" w:space="0" w:color="auto"/>
            </w:tcBorders>
            <w:tcPrChange w:id="3787" w:author="DHA" w:date="2010-07-06T01:05:00Z">
              <w:tcPr>
                <w:tcW w:w="27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3788"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Cập nhật</w:t>
            </w:r>
          </w:p>
        </w:tc>
        <w:tc>
          <w:tcPr>
            <w:tcW w:w="1350" w:type="dxa"/>
            <w:tcBorders>
              <w:top w:val="nil"/>
              <w:left w:val="single" w:sz="4" w:space="0" w:color="auto"/>
              <w:bottom w:val="single" w:sz="4" w:space="0" w:color="auto"/>
              <w:right w:val="single" w:sz="4" w:space="0" w:color="auto"/>
            </w:tcBorders>
            <w:tcPrChange w:id="3789" w:author="DHA" w:date="2010-07-06T01:05:00Z">
              <w:tcPr>
                <w:tcW w:w="1350" w:type="dxa"/>
                <w:tcBorders>
                  <w:top w:val="nil"/>
                  <w:left w:val="single" w:sz="4" w:space="0" w:color="auto"/>
                  <w:bottom w:val="single" w:sz="4" w:space="0" w:color="auto"/>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nil"/>
              <w:right w:val="nil"/>
            </w:tcBorders>
            <w:tcPrChange w:id="3790" w:author="DHA" w:date="2010-07-06T01:05:00Z">
              <w:tcPr>
                <w:tcW w:w="1350" w:type="dxa"/>
                <w:tcBorders>
                  <w:top w:val="single" w:sz="4" w:space="0" w:color="auto"/>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3791"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nil"/>
            </w:tcBorders>
            <w:tcPrChange w:id="3792" w:author="DHA" w:date="2010-07-06T01:05:00Z">
              <w:tcPr>
                <w:tcW w:w="126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single" w:sz="4" w:space="0" w:color="auto"/>
              <w:bottom w:val="single" w:sz="4" w:space="0" w:color="auto"/>
              <w:right w:val="single" w:sz="4" w:space="0" w:color="auto"/>
            </w:tcBorders>
            <w:tcPrChange w:id="3793" w:author="DHA" w:date="2010-07-06T01:05:00Z">
              <w:tcPr>
                <w:tcW w:w="1278" w:type="dxa"/>
                <w:tcBorders>
                  <w:top w:val="single" w:sz="4" w:space="0" w:color="auto"/>
                  <w:left w:val="single" w:sz="4" w:space="0" w:color="auto"/>
                  <w:bottom w:val="single" w:sz="4" w:space="0" w:color="auto"/>
                  <w:right w:val="single" w:sz="4" w:space="0" w:color="auto"/>
                </w:tcBorders>
              </w:tcPr>
            </w:tcPrChange>
          </w:tcPr>
          <w:p w:rsidR="00E817A0" w:rsidRPr="00E817A0" w:rsidRDefault="00E817A0" w:rsidP="00E74EDE">
            <w:pPr>
              <w:pStyle w:val="ListParagraph"/>
              <w:spacing w:after="0"/>
              <w:ind w:left="0"/>
              <w:jc w:val="both"/>
              <w:rPr>
                <w:rFonts w:ascii="Times New Roman" w:hAnsi="Times New Roman"/>
                <w:color w:val="000000"/>
                <w:sz w:val="26"/>
                <w:szCs w:val="26"/>
                <w:lang w:val="en-US"/>
                <w:rPrChange w:id="3794" w:author="DHA" w:date="2010-07-06T01:08:00Z">
                  <w:rPr>
                    <w:rFonts w:ascii="Times New Roman" w:hAnsi="Times New Roman"/>
                    <w:color w:val="000000"/>
                    <w:sz w:val="26"/>
                    <w:szCs w:val="26"/>
                  </w:rPr>
                </w:rPrChange>
              </w:rPr>
            </w:pPr>
            <w:r w:rsidRPr="00E74EDE">
              <w:rPr>
                <w:rFonts w:ascii="Times New Roman" w:hAnsi="Times New Roman"/>
                <w:color w:val="000000"/>
                <w:sz w:val="26"/>
                <w:szCs w:val="26"/>
              </w:rPr>
              <w:t>Phân công</w:t>
            </w: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3795"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kì</w:t>
            </w:r>
          </w:p>
        </w:tc>
        <w:tc>
          <w:tcPr>
            <w:tcW w:w="270" w:type="dxa"/>
            <w:tcBorders>
              <w:top w:val="nil"/>
              <w:left w:val="single" w:sz="4" w:space="0" w:color="auto"/>
              <w:bottom w:val="nil"/>
              <w:right w:val="single" w:sz="4" w:space="0" w:color="auto"/>
            </w:tcBorders>
            <w:tcPrChange w:id="3796" w:author="DHA" w:date="2010-07-06T01:05:00Z">
              <w:tcPr>
                <w:tcW w:w="270" w:type="dxa"/>
                <w:tcBorders>
                  <w:top w:val="nil"/>
                  <w:left w:val="single" w:sz="4" w:space="0" w:color="auto"/>
                  <w:bottom w:val="nil"/>
                  <w:right w:val="single" w:sz="4" w:space="0" w:color="auto"/>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tcPrChange w:id="3797" w:author="DHA" w:date="2010-07-06T01:05:00Z">
              <w:tcPr>
                <w:tcW w:w="1260" w:type="dxa"/>
                <w:tcBorders>
                  <w:top w:val="single" w:sz="4" w:space="0" w:color="auto"/>
                  <w:left w:val="single" w:sz="4" w:space="0" w:color="auto"/>
                  <w:bottom w:val="single" w:sz="4" w:space="0" w:color="auto"/>
                  <w:right w:val="single" w:sz="4" w:space="0" w:color="auto"/>
                </w:tcBorders>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Thống kê</w:t>
            </w: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798"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 xml:space="preserve">Tổng quát </w:t>
            </w:r>
          </w:p>
        </w:tc>
        <w:tc>
          <w:tcPr>
            <w:tcW w:w="1350" w:type="dxa"/>
            <w:tcBorders>
              <w:top w:val="nil"/>
              <w:left w:val="single" w:sz="4" w:space="0" w:color="auto"/>
              <w:bottom w:val="nil"/>
              <w:right w:val="nil"/>
            </w:tcBorders>
            <w:tcPrChange w:id="3799"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0"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1"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single" w:sz="4" w:space="0" w:color="auto"/>
              <w:left w:val="nil"/>
              <w:bottom w:val="nil"/>
              <w:right w:val="single" w:sz="4" w:space="0" w:color="auto"/>
            </w:tcBorders>
            <w:tcPrChange w:id="3802" w:author="DHA" w:date="2010-07-06T01:05:00Z">
              <w:tcPr>
                <w:tcW w:w="1278"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single" w:sz="4" w:space="0" w:color="auto"/>
              <w:bottom w:val="single" w:sz="4" w:space="0" w:color="auto"/>
              <w:right w:val="single" w:sz="4" w:space="0" w:color="auto"/>
            </w:tcBorders>
            <w:shd w:val="clear" w:color="auto" w:fill="92CDDC"/>
            <w:tcPrChange w:id="3803" w:author="DHA" w:date="2010-07-06T01:05:00Z">
              <w:tcPr>
                <w:tcW w:w="108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50"/>
              <w:jc w:val="both"/>
              <w:rPr>
                <w:rFonts w:ascii="Times New Roman" w:hAnsi="Times New Roman"/>
                <w:color w:val="000000"/>
                <w:sz w:val="26"/>
                <w:szCs w:val="26"/>
              </w:rPr>
            </w:pPr>
            <w:r w:rsidRPr="00E74EDE">
              <w:rPr>
                <w:rFonts w:ascii="Times New Roman" w:hAnsi="Times New Roman"/>
                <w:color w:val="000000"/>
                <w:sz w:val="26"/>
                <w:szCs w:val="26"/>
              </w:rPr>
              <w:t>Theo đợt thi</w:t>
            </w:r>
          </w:p>
        </w:tc>
        <w:tc>
          <w:tcPr>
            <w:tcW w:w="270" w:type="dxa"/>
            <w:tcBorders>
              <w:top w:val="nil"/>
              <w:left w:val="single" w:sz="4" w:space="0" w:color="auto"/>
              <w:bottom w:val="nil"/>
              <w:right w:val="nil"/>
            </w:tcBorders>
            <w:tcPrChange w:id="3804" w:author="DHA" w:date="2010-07-06T01:05:00Z">
              <w:tcPr>
                <w:tcW w:w="27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single" w:sz="4" w:space="0" w:color="auto"/>
              <w:left w:val="nil"/>
              <w:bottom w:val="nil"/>
              <w:right w:val="single" w:sz="4" w:space="0" w:color="auto"/>
            </w:tcBorders>
            <w:tcPrChange w:id="3805" w:author="DHA" w:date="2010-07-06T01:05:00Z">
              <w:tcPr>
                <w:tcW w:w="1260" w:type="dxa"/>
                <w:tcBorders>
                  <w:top w:val="single" w:sz="4" w:space="0" w:color="auto"/>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806"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Chi Tiết</w:t>
            </w:r>
          </w:p>
        </w:tc>
        <w:tc>
          <w:tcPr>
            <w:tcW w:w="1350" w:type="dxa"/>
            <w:tcBorders>
              <w:top w:val="nil"/>
              <w:left w:val="single" w:sz="4" w:space="0" w:color="auto"/>
              <w:bottom w:val="nil"/>
              <w:right w:val="nil"/>
            </w:tcBorders>
            <w:tcPrChange w:id="3807"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8"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09"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3810"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single" w:sz="4" w:space="0" w:color="auto"/>
              <w:left w:val="nil"/>
              <w:bottom w:val="nil"/>
              <w:right w:val="nil"/>
            </w:tcBorders>
            <w:tcPrChange w:id="3811" w:author="DHA" w:date="2010-07-06T01:05:00Z">
              <w:tcPr>
                <w:tcW w:w="1080" w:type="dxa"/>
                <w:tcBorders>
                  <w:top w:val="single" w:sz="4" w:space="0" w:color="auto"/>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3812"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3813"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814"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So Sánh</w:t>
            </w:r>
          </w:p>
        </w:tc>
        <w:tc>
          <w:tcPr>
            <w:tcW w:w="1350" w:type="dxa"/>
            <w:tcBorders>
              <w:top w:val="nil"/>
              <w:left w:val="single" w:sz="4" w:space="0" w:color="auto"/>
              <w:bottom w:val="nil"/>
              <w:right w:val="nil"/>
            </w:tcBorders>
            <w:tcPrChange w:id="3815"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16"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17"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r w:rsidR="00E817A0" w:rsidRPr="00E74EDE" w:rsidTr="00E817A0">
        <w:tc>
          <w:tcPr>
            <w:tcW w:w="1278" w:type="dxa"/>
            <w:tcBorders>
              <w:top w:val="nil"/>
              <w:left w:val="nil"/>
              <w:bottom w:val="nil"/>
              <w:right w:val="nil"/>
            </w:tcBorders>
            <w:tcPrChange w:id="3818" w:author="DHA" w:date="2010-07-06T01:05:00Z">
              <w:tcPr>
                <w:tcW w:w="1278" w:type="dxa"/>
                <w:tcBorders>
                  <w:top w:val="nil"/>
                  <w:left w:val="nil"/>
                  <w:bottom w:val="nil"/>
                  <w:right w:val="nil"/>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080" w:type="dxa"/>
            <w:tcBorders>
              <w:top w:val="nil"/>
              <w:left w:val="nil"/>
              <w:bottom w:val="nil"/>
              <w:right w:val="nil"/>
            </w:tcBorders>
            <w:tcPrChange w:id="3819" w:author="DHA" w:date="2010-07-06T01:05:00Z">
              <w:tcPr>
                <w:tcW w:w="1080" w:type="dxa"/>
                <w:tcBorders>
                  <w:top w:val="nil"/>
                  <w:left w:val="nil"/>
                  <w:bottom w:val="nil"/>
                  <w:right w:val="nil"/>
                </w:tcBorders>
              </w:tcPr>
            </w:tcPrChange>
          </w:tcPr>
          <w:p w:rsidR="00E817A0" w:rsidRPr="00E74EDE" w:rsidRDefault="00E817A0" w:rsidP="00E74EDE">
            <w:pPr>
              <w:pStyle w:val="ListParagraph"/>
              <w:keepNext/>
              <w:keepLines/>
              <w:spacing w:after="0"/>
              <w:ind w:left="50"/>
              <w:jc w:val="both"/>
              <w:outlineLvl w:val="2"/>
              <w:rPr>
                <w:rFonts w:ascii="Times New Roman" w:hAnsi="Times New Roman"/>
                <w:color w:val="000000"/>
                <w:sz w:val="26"/>
                <w:szCs w:val="26"/>
              </w:rPr>
            </w:pPr>
          </w:p>
        </w:tc>
        <w:tc>
          <w:tcPr>
            <w:tcW w:w="270" w:type="dxa"/>
            <w:tcBorders>
              <w:top w:val="nil"/>
              <w:left w:val="nil"/>
              <w:bottom w:val="nil"/>
              <w:right w:val="nil"/>
            </w:tcBorders>
            <w:tcPrChange w:id="3820" w:author="DHA" w:date="2010-07-06T01:05:00Z">
              <w:tcPr>
                <w:tcW w:w="27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single" w:sz="4" w:space="0" w:color="auto"/>
            </w:tcBorders>
            <w:tcPrChange w:id="3821" w:author="DHA" w:date="2010-07-06T01:05:00Z">
              <w:tcPr>
                <w:tcW w:w="1260" w:type="dxa"/>
                <w:tcBorders>
                  <w:top w:val="nil"/>
                  <w:left w:val="nil"/>
                  <w:bottom w:val="nil"/>
                  <w:right w:val="single" w:sz="4" w:space="0" w:color="auto"/>
                </w:tcBorders>
              </w:tcPr>
            </w:tcPrChange>
          </w:tcPr>
          <w:p w:rsidR="00E817A0" w:rsidRPr="00E74EDE" w:rsidRDefault="00E817A0" w:rsidP="00E74EDE">
            <w:pPr>
              <w:pStyle w:val="ListParagraph"/>
              <w:keepNext/>
              <w:keepLines/>
              <w:spacing w:after="0"/>
              <w:ind w:left="0"/>
              <w:jc w:val="both"/>
              <w:outlineLvl w:val="2"/>
              <w:rPr>
                <w:rFonts w:ascii="Times New Roman" w:hAnsi="Times New Roman"/>
                <w:color w:val="000000"/>
                <w:sz w:val="26"/>
                <w:szCs w:val="26"/>
              </w:rPr>
            </w:pPr>
          </w:p>
        </w:tc>
        <w:tc>
          <w:tcPr>
            <w:tcW w:w="1350" w:type="dxa"/>
            <w:tcBorders>
              <w:top w:val="single" w:sz="4" w:space="0" w:color="auto"/>
              <w:left w:val="single" w:sz="4" w:space="0" w:color="auto"/>
              <w:bottom w:val="single" w:sz="4" w:space="0" w:color="auto"/>
              <w:right w:val="single" w:sz="4" w:space="0" w:color="auto"/>
            </w:tcBorders>
            <w:shd w:val="clear" w:color="auto" w:fill="92CDDC"/>
            <w:tcPrChange w:id="3822" w:author="DHA" w:date="2010-07-06T01:05:00Z">
              <w:tcPr>
                <w:tcW w:w="1350" w:type="dxa"/>
                <w:tcBorders>
                  <w:top w:val="single" w:sz="4" w:space="0" w:color="auto"/>
                  <w:left w:val="single" w:sz="4" w:space="0" w:color="auto"/>
                  <w:bottom w:val="single" w:sz="4" w:space="0" w:color="auto"/>
                  <w:right w:val="single" w:sz="4" w:space="0" w:color="auto"/>
                </w:tcBorders>
                <w:shd w:val="clear" w:color="auto" w:fill="92CDDC"/>
              </w:tcPr>
            </w:tcPrChange>
          </w:tcPr>
          <w:p w:rsidR="00E817A0" w:rsidRPr="00E74EDE" w:rsidRDefault="00E817A0" w:rsidP="00E74EDE">
            <w:pPr>
              <w:pStyle w:val="ListParagraph"/>
              <w:spacing w:after="0"/>
              <w:ind w:left="0"/>
              <w:jc w:val="both"/>
              <w:rPr>
                <w:rFonts w:ascii="Times New Roman" w:hAnsi="Times New Roman"/>
                <w:color w:val="000000"/>
                <w:sz w:val="26"/>
                <w:szCs w:val="26"/>
              </w:rPr>
            </w:pPr>
            <w:r w:rsidRPr="00E74EDE">
              <w:rPr>
                <w:rFonts w:ascii="Times New Roman" w:hAnsi="Times New Roman"/>
                <w:color w:val="000000"/>
                <w:sz w:val="26"/>
                <w:szCs w:val="26"/>
              </w:rPr>
              <w:t>Lược đồ Gantt</w:t>
            </w:r>
          </w:p>
        </w:tc>
        <w:tc>
          <w:tcPr>
            <w:tcW w:w="1350" w:type="dxa"/>
            <w:tcBorders>
              <w:top w:val="nil"/>
              <w:left w:val="single" w:sz="4" w:space="0" w:color="auto"/>
              <w:bottom w:val="nil"/>
              <w:right w:val="nil"/>
            </w:tcBorders>
            <w:tcPrChange w:id="3823" w:author="DHA" w:date="2010-07-06T01:05:00Z">
              <w:tcPr>
                <w:tcW w:w="1350" w:type="dxa"/>
                <w:tcBorders>
                  <w:top w:val="nil"/>
                  <w:left w:val="single" w:sz="4" w:space="0" w:color="auto"/>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24"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c>
          <w:tcPr>
            <w:tcW w:w="1260" w:type="dxa"/>
            <w:tcBorders>
              <w:top w:val="nil"/>
              <w:left w:val="nil"/>
              <w:bottom w:val="nil"/>
              <w:right w:val="nil"/>
            </w:tcBorders>
            <w:tcPrChange w:id="3825" w:author="DHA" w:date="2010-07-06T01:05:00Z">
              <w:tcPr>
                <w:tcW w:w="1260" w:type="dxa"/>
                <w:tcBorders>
                  <w:top w:val="nil"/>
                  <w:left w:val="nil"/>
                  <w:bottom w:val="nil"/>
                  <w:right w:val="nil"/>
                </w:tcBorders>
              </w:tcPr>
            </w:tcPrChange>
          </w:tcPr>
          <w:p w:rsidR="00E817A0" w:rsidRPr="00E74EDE" w:rsidRDefault="00E817A0" w:rsidP="00E74EDE">
            <w:pPr>
              <w:pStyle w:val="ListParagraph"/>
              <w:keepNext/>
              <w:keepLines/>
              <w:spacing w:after="0"/>
              <w:ind w:left="284"/>
              <w:jc w:val="both"/>
              <w:outlineLvl w:val="2"/>
              <w:rPr>
                <w:rFonts w:ascii="Times New Roman" w:hAnsi="Times New Roman"/>
                <w:color w:val="000000"/>
                <w:sz w:val="26"/>
                <w:szCs w:val="26"/>
              </w:rPr>
            </w:pPr>
          </w:p>
        </w:tc>
      </w:tr>
    </w:tbl>
    <w:p w:rsidR="004A0BCF" w:rsidRDefault="004A0BCF" w:rsidP="005A52A3">
      <w:pPr>
        <w:pStyle w:val="ListParagraph"/>
        <w:ind w:left="0" w:firstLine="284"/>
        <w:jc w:val="both"/>
        <w:rPr>
          <w:ins w:id="3826" w:author="DHA" w:date="2010-07-06T01:06:00Z"/>
          <w:rFonts w:ascii="Times New Roman" w:hAnsi="Times New Roman"/>
          <w:color w:val="000000"/>
          <w:sz w:val="26"/>
          <w:szCs w:val="26"/>
          <w:lang w:val="en-US"/>
        </w:rPr>
      </w:pPr>
      <w:r w:rsidRPr="003D22F6">
        <w:rPr>
          <w:rFonts w:ascii="Times New Roman" w:hAnsi="Times New Roman"/>
          <w:color w:val="000000"/>
          <w:sz w:val="26"/>
          <w:szCs w:val="26"/>
        </w:rPr>
        <w:br w:type="textWrapping" w:clear="all"/>
        <w:t xml:space="preserve">Dựa vào đó, khi chọn 1 trong các chức năng </w:t>
      </w:r>
      <w:del w:id="3827" w:author="DHA" w:date="2010-07-06T01:06:00Z">
        <w:r w:rsidRPr="003D22F6" w:rsidDel="00E817A0">
          <w:rPr>
            <w:rFonts w:ascii="Times New Roman" w:hAnsi="Times New Roman"/>
            <w:color w:val="000000"/>
            <w:sz w:val="26"/>
            <w:szCs w:val="26"/>
          </w:rPr>
          <w:delText>trên</w:delText>
        </w:r>
      </w:del>
      <w:ins w:id="3828" w:author="DHA" w:date="2010-07-06T01:06:00Z">
        <w:r w:rsidR="00E817A0">
          <w:rPr>
            <w:rFonts w:ascii="Times New Roman" w:hAnsi="Times New Roman"/>
            <w:color w:val="000000"/>
            <w:sz w:val="26"/>
            <w:szCs w:val="26"/>
            <w:lang w:val="en-US"/>
          </w:rPr>
          <w:t>trên menu</w:t>
        </w:r>
      </w:ins>
      <w:r w:rsidRPr="003D22F6">
        <w:rPr>
          <w:rFonts w:ascii="Times New Roman" w:hAnsi="Times New Roman"/>
          <w:color w:val="000000"/>
          <w:sz w:val="26"/>
          <w:szCs w:val="26"/>
        </w:rPr>
        <w:t>, nội dung của phần làm việc tương ứng sẽ hiện ra</w:t>
      </w:r>
      <w:del w:id="3829" w:author="DHA" w:date="2010-07-06T01:06:00Z">
        <w:r w:rsidRPr="003D22F6" w:rsidDel="00E817A0">
          <w:rPr>
            <w:rFonts w:ascii="Times New Roman" w:hAnsi="Times New Roman"/>
            <w:color w:val="000000"/>
            <w:sz w:val="26"/>
            <w:szCs w:val="26"/>
          </w:rPr>
          <w:delText xml:space="preserve"> bên dưới</w:delText>
        </w:r>
      </w:del>
      <w:r w:rsidRPr="003D22F6">
        <w:rPr>
          <w:rFonts w:ascii="Times New Roman" w:hAnsi="Times New Roman"/>
          <w:color w:val="000000"/>
          <w:sz w:val="26"/>
          <w:szCs w:val="26"/>
        </w:rPr>
        <w:t xml:space="preserve">. </w:t>
      </w:r>
    </w:p>
    <w:p w:rsidR="006C1EE4" w:rsidRDefault="00E817A0">
      <w:pPr>
        <w:pStyle w:val="ListParagraph"/>
        <w:numPr>
          <w:ilvl w:val="0"/>
          <w:numId w:val="48"/>
        </w:numPr>
        <w:jc w:val="both"/>
        <w:rPr>
          <w:del w:id="3830" w:author="DHA" w:date="2010-07-06T01:08:00Z"/>
          <w:rFonts w:ascii="Times New Roman" w:hAnsi="Times New Roman"/>
          <w:color w:val="000000"/>
          <w:sz w:val="26"/>
          <w:szCs w:val="26"/>
          <w:lang w:val="en-US"/>
          <w:rPrChange w:id="3831" w:author="DHA" w:date="2010-07-06T01:06:00Z">
            <w:rPr>
              <w:del w:id="3832" w:author="DHA" w:date="2010-07-06T01:08:00Z"/>
              <w:rFonts w:ascii="Times New Roman" w:hAnsi="Times New Roman"/>
              <w:color w:val="000000"/>
              <w:sz w:val="26"/>
              <w:szCs w:val="26"/>
            </w:rPr>
          </w:rPrChange>
        </w:rPr>
        <w:pPrChange w:id="3833" w:author="DHA" w:date="2010-07-06T01:06:00Z">
          <w:pPr>
            <w:pStyle w:val="ListParagraph"/>
            <w:ind w:left="0" w:firstLine="284"/>
            <w:jc w:val="both"/>
          </w:pPr>
        </w:pPrChange>
      </w:pPr>
      <w:ins w:id="3834" w:author="DHA" w:date="2010-07-06T01:07:00Z">
        <w:r>
          <w:rPr>
            <w:rFonts w:ascii="Times New Roman" w:hAnsi="Times New Roman"/>
            <w:color w:val="000000"/>
            <w:sz w:val="26"/>
            <w:szCs w:val="26"/>
            <w:lang w:val="en-US"/>
          </w:rPr>
          <w:t>Cập nhật đợt thi:</w:t>
        </w:r>
      </w:ins>
      <w:ins w:id="3835" w:author="DHA" w:date="2010-07-06T01:08:00Z">
        <w:r>
          <w:rPr>
            <w:rFonts w:ascii="Times New Roman" w:hAnsi="Times New Roman"/>
            <w:color w:val="000000"/>
            <w:sz w:val="26"/>
            <w:szCs w:val="26"/>
            <w:lang w:val="en-US"/>
          </w:rPr>
          <w:t xml:space="preserve"> </w:t>
        </w:r>
      </w:ins>
    </w:p>
    <w:p w:rsidR="006C1EE4" w:rsidRDefault="004A0BCF">
      <w:pPr>
        <w:pStyle w:val="ListParagraph"/>
        <w:numPr>
          <w:ilvl w:val="0"/>
          <w:numId w:val="48"/>
        </w:numPr>
        <w:ind w:left="0" w:firstLine="720"/>
        <w:jc w:val="both"/>
        <w:rPr>
          <w:rFonts w:ascii="Times New Roman" w:hAnsi="Times New Roman"/>
          <w:color w:val="000000"/>
          <w:sz w:val="26"/>
          <w:szCs w:val="26"/>
          <w:lang w:val="en-US"/>
          <w:rPrChange w:id="3836" w:author="DHA" w:date="2010-07-06T01:08:00Z">
            <w:rPr>
              <w:rFonts w:ascii="Times New Roman" w:hAnsi="Times New Roman"/>
              <w:color w:val="000000"/>
              <w:sz w:val="26"/>
              <w:szCs w:val="26"/>
            </w:rPr>
          </w:rPrChange>
        </w:rPr>
        <w:pPrChange w:id="3837" w:author="DHA" w:date="2010-07-06T01:09:00Z">
          <w:pPr>
            <w:pStyle w:val="ListParagraph"/>
            <w:ind w:left="0" w:firstLine="284"/>
            <w:jc w:val="both"/>
          </w:pPr>
        </w:pPrChange>
      </w:pPr>
      <w:del w:id="3838" w:author="DHA" w:date="2010-07-06T01:08:00Z">
        <w:r w:rsidRPr="00E817A0" w:rsidDel="00E817A0">
          <w:rPr>
            <w:rFonts w:ascii="Times New Roman" w:hAnsi="Times New Roman"/>
            <w:color w:val="000000"/>
            <w:sz w:val="26"/>
            <w:szCs w:val="26"/>
          </w:rPr>
          <w:delText xml:space="preserve">Mặc định, hệ thống sẽ để phần nội dung của chức năng cập nhật đợt thi. </w:delText>
        </w:r>
      </w:del>
      <w:r w:rsidRPr="00E817A0">
        <w:rPr>
          <w:rFonts w:ascii="Times New Roman" w:hAnsi="Times New Roman"/>
          <w:color w:val="000000"/>
          <w:sz w:val="26"/>
          <w:szCs w:val="26"/>
        </w:rPr>
        <w:t>Chức năng này cho phép người quản lý thêm và cập nhật các đợt thi trong học kì.</w:t>
      </w:r>
      <w:del w:id="3839" w:author="DHA" w:date="2010-07-06T01:09:00Z">
        <w:r w:rsidRPr="00E817A0" w:rsidDel="00E817A0">
          <w:rPr>
            <w:rFonts w:ascii="Times New Roman" w:hAnsi="Times New Roman"/>
            <w:color w:val="000000"/>
            <w:sz w:val="26"/>
            <w:szCs w:val="26"/>
          </w:rPr>
          <w:delText xml:space="preserve"> Nội dung của chức năng này chỉ bao gồm 1 danh sách chứa các đợt thi trong học kì, cho phép người quản lý có thể thêm, xóa, hay sửa trực tiếp trên đó và chọn lưu lại hoặc hủy trước khi chuyển sang chức năng khác. Nếu người quản lý chưa chọn, hệ thống sẽ hiển thị thông báo nhắc nhở</w:delText>
        </w:r>
      </w:del>
      <w:del w:id="3840" w:author="DHA" w:date="2010-07-06T01:06:00Z">
        <w:r w:rsidRPr="00E817A0" w:rsidDel="00E817A0">
          <w:rPr>
            <w:rFonts w:ascii="Times New Roman" w:hAnsi="Times New Roman"/>
            <w:color w:val="000000"/>
            <w:sz w:val="26"/>
            <w:szCs w:val="26"/>
          </w:rPr>
          <w:delText>.</w:delText>
        </w:r>
      </w:del>
    </w:p>
    <w:p w:rsidR="004A0BCF" w:rsidRDefault="00AB7110" w:rsidP="005A52A3">
      <w:pPr>
        <w:pStyle w:val="ListParagraph"/>
        <w:ind w:left="0"/>
        <w:jc w:val="center"/>
        <w:rPr>
          <w:ins w:id="3841" w:author="DHA" w:date="2010-07-06T01:10:00Z"/>
          <w:rFonts w:ascii="Times New Roman" w:hAnsi="Times New Roman"/>
          <w:color w:val="000000"/>
          <w:sz w:val="26"/>
          <w:szCs w:val="26"/>
          <w:lang w:val="en-US"/>
        </w:rPr>
      </w:pPr>
      <w:del w:id="3842" w:author="DHA" w:date="2010-07-06T00:30:00Z">
        <w:r>
          <w:rPr>
            <w:rFonts w:ascii="Times New Roman" w:hAnsi="Times New Roman"/>
            <w:color w:val="000000"/>
            <w:sz w:val="26"/>
            <w:szCs w:val="26"/>
            <w:lang w:val="en-US"/>
          </w:rPr>
          <w:lastRenderedPageBreak/>
          <w:drawing>
            <wp:inline distT="0" distB="0" distL="0" distR="0">
              <wp:extent cx="3714115" cy="2670175"/>
              <wp:effectExtent l="1905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3714115" cy="2670175"/>
                      </a:xfrm>
                      <a:prstGeom prst="rect">
                        <a:avLst/>
                      </a:prstGeom>
                      <a:noFill/>
                      <a:ln w="9525">
                        <a:noFill/>
                        <a:miter lim="800000"/>
                        <a:headEnd/>
                        <a:tailEnd/>
                      </a:ln>
                    </pic:spPr>
                  </pic:pic>
                </a:graphicData>
              </a:graphic>
            </wp:inline>
          </w:drawing>
        </w:r>
      </w:del>
      <w:r w:rsidR="00051831">
        <w:rPr>
          <w:rFonts w:ascii="Times New Roman" w:hAnsi="Times New Roman"/>
          <w:color w:val="000000"/>
          <w:sz w:val="26"/>
          <w:szCs w:val="26"/>
          <w:lang w:val="en-US"/>
        </w:rPr>
      </w:r>
      <w:r w:rsidR="00051831">
        <w:rPr>
          <w:rFonts w:ascii="Times New Roman" w:hAnsi="Times New Roman"/>
          <w:color w:val="000000"/>
          <w:sz w:val="26"/>
          <w:szCs w:val="26"/>
          <w:lang w:val="en-US"/>
        </w:rPr>
        <w:pict>
          <v:group id="_x0000_s1427" editas="canvas" style="width:456.6pt;height:232.1pt;mso-position-horizontal-relative:char;mso-position-vertical-relative:line" coordorigin="3801,5891" coordsize="7285,3703">
            <o:lock v:ext="edit" aspectratio="t"/>
            <v:shape id="_x0000_s1426" type="#_x0000_t75" style="position:absolute;left:3801;top:5891;width:7285;height:3703" o:preferrelative="f">
              <v:fill o:detectmouseclick="t"/>
              <v:path o:extrusionok="t" o:connecttype="none"/>
              <o:lock v:ext="edit" text="t"/>
            </v:shape>
            <v:shape id="_x0000_s1434" type="#_x0000_t75" style="position:absolute;left:3801;top:5891;width:5288;height:3703">
              <v:imagedata r:id="rId33" o:title="UpdateExam"/>
            </v:shape>
            <v:shape id="_x0000_s1435" type="#_x0000_t75" style="position:absolute;left:7471;top:7903;width:3615;height:1691">
              <v:imagedata r:id="rId34" o:title="UpdateExamDetail"/>
            </v:shape>
            <v:shape id="_x0000_s1491" type="#_x0000_t75" style="position:absolute;left:7854;top:6181;width:3232;height:1512">
              <v:imagedata r:id="rId35" o:title="Add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843" w:author="DHA" w:date="2010-07-06T01:10:00Z"/>
        </w:trPr>
        <w:tc>
          <w:tcPr>
            <w:tcW w:w="918" w:type="dxa"/>
            <w:shd w:val="clear" w:color="auto" w:fill="0F243E" w:themeFill="text2" w:themeFillShade="80"/>
          </w:tcPr>
          <w:p w:rsidR="00E817A0" w:rsidRPr="00AD53C4" w:rsidRDefault="00E817A0" w:rsidP="00AD53C4">
            <w:pPr>
              <w:pStyle w:val="ListParagraph"/>
              <w:spacing w:after="0"/>
              <w:ind w:left="0"/>
              <w:jc w:val="center"/>
              <w:rPr>
                <w:ins w:id="3844" w:author="DHA" w:date="2010-07-06T01:10:00Z"/>
                <w:rFonts w:ascii="Times New Roman" w:hAnsi="Times New Roman"/>
                <w:color w:val="000000"/>
                <w:sz w:val="26"/>
                <w:szCs w:val="26"/>
                <w:lang w:val="en-US"/>
              </w:rPr>
            </w:pPr>
            <w:ins w:id="3845" w:author="DHA" w:date="2010-07-06T01:1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846" w:author="DHA" w:date="2010-07-06T01:10:00Z"/>
                <w:rFonts w:ascii="Times New Roman" w:hAnsi="Times New Roman"/>
                <w:color w:val="000000"/>
                <w:sz w:val="26"/>
                <w:szCs w:val="26"/>
                <w:lang w:val="en-US"/>
              </w:rPr>
            </w:pPr>
            <w:ins w:id="3847" w:author="DHA" w:date="2010-07-06T01:1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848" w:author="DHA" w:date="2010-07-06T01:10:00Z"/>
                <w:rFonts w:ascii="Times New Roman" w:hAnsi="Times New Roman"/>
                <w:color w:val="000000"/>
                <w:sz w:val="26"/>
                <w:szCs w:val="26"/>
                <w:lang w:val="en-US"/>
              </w:rPr>
            </w:pPr>
            <w:ins w:id="3849" w:author="DHA" w:date="2010-07-06T01:11:00Z">
              <w:r w:rsidRPr="00AD53C4">
                <w:rPr>
                  <w:rFonts w:ascii="Times New Roman" w:hAnsi="Times New Roman"/>
                  <w:color w:val="000000"/>
                  <w:sz w:val="26"/>
                  <w:szCs w:val="26"/>
                  <w:lang w:val="en-US"/>
                </w:rPr>
                <w:t>Mô tả</w:t>
              </w:r>
            </w:ins>
          </w:p>
        </w:tc>
      </w:tr>
      <w:tr w:rsidR="00AD53C4" w:rsidRPr="00AD53C4" w:rsidTr="00AD53C4">
        <w:trPr>
          <w:ins w:id="3850" w:author="DHA" w:date="2010-07-06T01:10:00Z"/>
        </w:trPr>
        <w:tc>
          <w:tcPr>
            <w:tcW w:w="918" w:type="dxa"/>
          </w:tcPr>
          <w:p w:rsidR="00E817A0" w:rsidRPr="00AD53C4" w:rsidRDefault="00E817A0" w:rsidP="00AD53C4">
            <w:pPr>
              <w:pStyle w:val="ListParagraph"/>
              <w:spacing w:after="0"/>
              <w:ind w:left="0"/>
              <w:jc w:val="center"/>
              <w:rPr>
                <w:ins w:id="3851" w:author="DHA" w:date="2010-07-06T01:10:00Z"/>
                <w:rFonts w:ascii="Times New Roman" w:hAnsi="Times New Roman"/>
                <w:color w:val="000000"/>
                <w:sz w:val="26"/>
                <w:szCs w:val="26"/>
                <w:lang w:val="en-US"/>
              </w:rPr>
            </w:pPr>
            <w:ins w:id="3852" w:author="DHA" w:date="2010-07-06T01:11: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853" w:author="DHA" w:date="2010-07-06T01:10:00Z"/>
                <w:rFonts w:ascii="Times New Roman" w:hAnsi="Times New Roman"/>
                <w:color w:val="000000"/>
                <w:sz w:val="26"/>
                <w:szCs w:val="26"/>
                <w:lang w:val="en-US"/>
              </w:rPr>
            </w:pPr>
            <w:ins w:id="3854" w:author="DHA" w:date="2010-07-06T01:11:00Z">
              <w:r w:rsidRPr="00AD53C4">
                <w:rPr>
                  <w:rFonts w:ascii="Times New Roman" w:hAnsi="Times New Roman"/>
                  <w:color w:val="000000"/>
                  <w:sz w:val="26"/>
                  <w:szCs w:val="26"/>
                  <w:lang w:val="en-US"/>
                </w:rPr>
                <w:t>Danh sách đợt thi</w:t>
              </w:r>
            </w:ins>
          </w:p>
        </w:tc>
        <w:tc>
          <w:tcPr>
            <w:tcW w:w="5535" w:type="dxa"/>
          </w:tcPr>
          <w:p w:rsidR="00E817A0" w:rsidRPr="00AD53C4" w:rsidRDefault="00E817A0" w:rsidP="00AD53C4">
            <w:pPr>
              <w:pStyle w:val="ListParagraph"/>
              <w:spacing w:after="0"/>
              <w:ind w:left="0"/>
              <w:jc w:val="both"/>
              <w:rPr>
                <w:ins w:id="3855" w:author="DHA" w:date="2010-07-06T01:10:00Z"/>
                <w:rFonts w:ascii="Times New Roman" w:hAnsi="Times New Roman"/>
                <w:color w:val="000000"/>
                <w:sz w:val="26"/>
                <w:szCs w:val="26"/>
                <w:lang w:val="en-US"/>
              </w:rPr>
            </w:pPr>
            <w:ins w:id="3856" w:author="DHA" w:date="2010-07-06T01:11:00Z">
              <w:r w:rsidRPr="00AD53C4">
                <w:rPr>
                  <w:rFonts w:ascii="Times New Roman" w:hAnsi="Times New Roman"/>
                  <w:color w:val="000000"/>
                  <w:sz w:val="26"/>
                  <w:szCs w:val="26"/>
                  <w:lang w:val="en-US"/>
                </w:rPr>
                <w:t>Danh sách các đợt thi có trong hệ thống</w:t>
              </w:r>
            </w:ins>
          </w:p>
        </w:tc>
      </w:tr>
      <w:tr w:rsidR="00AD53C4" w:rsidRPr="00AD53C4" w:rsidTr="00AD53C4">
        <w:trPr>
          <w:ins w:id="3857" w:author="DHA" w:date="2010-07-06T01:10:00Z"/>
        </w:trPr>
        <w:tc>
          <w:tcPr>
            <w:tcW w:w="918" w:type="dxa"/>
          </w:tcPr>
          <w:p w:rsidR="00E817A0" w:rsidRPr="00AD53C4" w:rsidRDefault="00E817A0" w:rsidP="00AD53C4">
            <w:pPr>
              <w:pStyle w:val="ListParagraph"/>
              <w:spacing w:after="0"/>
              <w:ind w:left="0"/>
              <w:jc w:val="center"/>
              <w:rPr>
                <w:ins w:id="3858" w:author="DHA" w:date="2010-07-06T01:10:00Z"/>
                <w:rFonts w:ascii="Times New Roman" w:hAnsi="Times New Roman"/>
                <w:color w:val="000000"/>
                <w:sz w:val="26"/>
                <w:szCs w:val="26"/>
                <w:lang w:val="en-US"/>
              </w:rPr>
            </w:pPr>
            <w:ins w:id="3859" w:author="DHA" w:date="2010-07-06T01:11:00Z">
              <w:r w:rsidRPr="00AD53C4">
                <w:rPr>
                  <w:rFonts w:ascii="Times New Roman" w:hAnsi="Times New Roman"/>
                  <w:color w:val="000000"/>
                  <w:sz w:val="26"/>
                  <w:szCs w:val="26"/>
                  <w:lang w:val="en-US"/>
                </w:rPr>
                <w:t>2</w:t>
              </w:r>
            </w:ins>
          </w:p>
        </w:tc>
        <w:tc>
          <w:tcPr>
            <w:tcW w:w="2790" w:type="dxa"/>
          </w:tcPr>
          <w:p w:rsidR="00E817A0" w:rsidRPr="00AD53C4" w:rsidRDefault="00E817A0" w:rsidP="00AD53C4">
            <w:pPr>
              <w:pStyle w:val="ListParagraph"/>
              <w:spacing w:after="0"/>
              <w:ind w:left="0"/>
              <w:jc w:val="both"/>
              <w:rPr>
                <w:ins w:id="3860" w:author="DHA" w:date="2010-07-06T01:10:00Z"/>
                <w:rFonts w:ascii="Times New Roman" w:hAnsi="Times New Roman"/>
                <w:color w:val="000000"/>
                <w:sz w:val="26"/>
                <w:szCs w:val="26"/>
                <w:lang w:val="en-US"/>
              </w:rPr>
            </w:pPr>
            <w:ins w:id="3861" w:author="DHA" w:date="2010-07-06T01:11:00Z">
              <w:r w:rsidRPr="00AD53C4">
                <w:rPr>
                  <w:rFonts w:ascii="Times New Roman" w:hAnsi="Times New Roman"/>
                  <w:color w:val="000000"/>
                  <w:sz w:val="26"/>
                  <w:szCs w:val="26"/>
                  <w:lang w:val="en-US"/>
                </w:rPr>
                <w:t>Button Thêm Đợt Thi</w:t>
              </w:r>
            </w:ins>
          </w:p>
        </w:tc>
        <w:tc>
          <w:tcPr>
            <w:tcW w:w="5535" w:type="dxa"/>
          </w:tcPr>
          <w:p w:rsidR="00E817A0" w:rsidRPr="00AD53C4" w:rsidRDefault="00E817A0" w:rsidP="00AD53C4">
            <w:pPr>
              <w:pStyle w:val="ListParagraph"/>
              <w:spacing w:after="0"/>
              <w:ind w:left="0"/>
              <w:jc w:val="both"/>
              <w:rPr>
                <w:ins w:id="3862" w:author="DHA" w:date="2010-07-06T01:10:00Z"/>
                <w:rFonts w:ascii="Times New Roman" w:hAnsi="Times New Roman"/>
                <w:color w:val="000000"/>
                <w:sz w:val="26"/>
                <w:szCs w:val="26"/>
                <w:lang w:val="en-US"/>
              </w:rPr>
            </w:pPr>
            <w:ins w:id="3863" w:author="DHA" w:date="2010-07-06T01:11:00Z">
              <w:r w:rsidRPr="00AD53C4">
                <w:rPr>
                  <w:rFonts w:ascii="Times New Roman" w:hAnsi="Times New Roman"/>
                  <w:color w:val="000000"/>
                  <w:sz w:val="26"/>
                  <w:szCs w:val="26"/>
                  <w:lang w:val="en-US"/>
                </w:rPr>
                <w:t>Hiển thị màn hình thêm đợt thi</w:t>
              </w:r>
            </w:ins>
          </w:p>
        </w:tc>
      </w:tr>
    </w:tbl>
    <w:p w:rsidR="006C1EE4" w:rsidRDefault="00E817A0">
      <w:pPr>
        <w:pStyle w:val="ListParagraph"/>
        <w:spacing w:after="0"/>
        <w:ind w:left="0"/>
        <w:jc w:val="both"/>
        <w:rPr>
          <w:ins w:id="3864" w:author="DHA" w:date="2010-07-06T01:14:00Z"/>
          <w:rFonts w:ascii="Times New Roman" w:hAnsi="Times New Roman"/>
          <w:color w:val="000000"/>
          <w:sz w:val="26"/>
          <w:szCs w:val="26"/>
          <w:lang w:val="en-US"/>
        </w:rPr>
        <w:pPrChange w:id="3865" w:author="DHA" w:date="2010-07-06T01:10:00Z">
          <w:pPr>
            <w:pStyle w:val="ListParagraph"/>
            <w:ind w:left="0"/>
            <w:jc w:val="center"/>
          </w:pPr>
        </w:pPrChange>
      </w:pPr>
      <w:ins w:id="3866" w:author="DHA" w:date="2010-07-06T01:12:00Z">
        <w:r>
          <w:rPr>
            <w:rFonts w:ascii="Times New Roman" w:hAnsi="Times New Roman"/>
            <w:color w:val="000000"/>
            <w:sz w:val="26"/>
            <w:szCs w:val="26"/>
            <w:lang w:val="en-US"/>
          </w:rPr>
          <w:t xml:space="preserve">Khi người dùng chọn một đợt thi trong danh sách, màn hình </w:t>
        </w:r>
      </w:ins>
      <w:ins w:id="3867" w:author="DHA" w:date="2010-07-06T01:14:00Z">
        <w:r>
          <w:rPr>
            <w:rFonts w:ascii="Times New Roman" w:hAnsi="Times New Roman"/>
            <w:color w:val="000000"/>
            <w:sz w:val="26"/>
            <w:szCs w:val="26"/>
            <w:lang w:val="en-US"/>
          </w:rPr>
          <w:t>cập nhật</w:t>
        </w:r>
      </w:ins>
      <w:ins w:id="3868" w:author="DHA" w:date="2010-07-06T01:12:00Z">
        <w:r>
          <w:rPr>
            <w:rFonts w:ascii="Times New Roman" w:hAnsi="Times New Roman"/>
            <w:color w:val="000000"/>
            <w:sz w:val="26"/>
            <w:szCs w:val="26"/>
            <w:lang w:val="en-US"/>
          </w:rPr>
          <w:t xml:space="preserve"> đợt thi</w:t>
        </w:r>
      </w:ins>
      <w:ins w:id="3869" w:author="DHA" w:date="2010-07-06T01:14:00Z">
        <w:r>
          <w:rPr>
            <w:rFonts w:ascii="Times New Roman" w:hAnsi="Times New Roman"/>
            <w:color w:val="000000"/>
            <w:sz w:val="26"/>
            <w:szCs w:val="26"/>
            <w:lang w:val="en-US"/>
          </w:rPr>
          <w:t xml:space="preserve"> tương ứng</w:t>
        </w:r>
      </w:ins>
      <w:ins w:id="3870" w:author="DHA" w:date="2010-07-06T01:12:00Z">
        <w:r>
          <w:rPr>
            <w:rFonts w:ascii="Times New Roman" w:hAnsi="Times New Roman"/>
            <w:color w:val="000000"/>
            <w:sz w:val="26"/>
            <w:szCs w:val="26"/>
            <w:lang w:val="en-US"/>
          </w:rPr>
          <w:t xml:space="preserve"> sẽ hiện ra bao gồm</w:t>
        </w:r>
      </w:ins>
      <w:ins w:id="3871" w:author="DHA" w:date="2010-07-06T01:13:00Z">
        <w:r>
          <w:rPr>
            <w:rFonts w:ascii="Times New Roman" w:hAnsi="Times New Roman"/>
            <w:color w:val="000000"/>
            <w:sz w:val="26"/>
            <w:szCs w:val="26"/>
            <w:lang w:val="en-US"/>
          </w:rPr>
          <w:t>:</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872" w:author="DHA" w:date="2010-07-06T01:14:00Z"/>
        </w:trPr>
        <w:tc>
          <w:tcPr>
            <w:tcW w:w="918" w:type="dxa"/>
            <w:shd w:val="clear" w:color="auto" w:fill="0F243E" w:themeFill="text2" w:themeFillShade="80"/>
          </w:tcPr>
          <w:p w:rsidR="00E817A0" w:rsidRPr="00AD53C4" w:rsidRDefault="00E817A0" w:rsidP="00AD53C4">
            <w:pPr>
              <w:pStyle w:val="ListParagraph"/>
              <w:spacing w:after="0"/>
              <w:ind w:left="0"/>
              <w:jc w:val="center"/>
              <w:rPr>
                <w:ins w:id="3873" w:author="DHA" w:date="2010-07-06T01:14:00Z"/>
                <w:rFonts w:ascii="Times New Roman" w:hAnsi="Times New Roman"/>
                <w:color w:val="000000"/>
                <w:sz w:val="26"/>
                <w:szCs w:val="26"/>
                <w:lang w:val="en-US"/>
              </w:rPr>
            </w:pPr>
            <w:ins w:id="3874" w:author="DHA" w:date="2010-07-06T01:14: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875" w:author="DHA" w:date="2010-07-06T01:14:00Z"/>
                <w:rFonts w:ascii="Times New Roman" w:hAnsi="Times New Roman"/>
                <w:color w:val="000000"/>
                <w:sz w:val="26"/>
                <w:szCs w:val="26"/>
                <w:lang w:val="en-US"/>
              </w:rPr>
            </w:pPr>
            <w:ins w:id="3876" w:author="DHA" w:date="2010-07-06T01:14: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877" w:author="DHA" w:date="2010-07-06T01:14:00Z"/>
                <w:rFonts w:ascii="Times New Roman" w:hAnsi="Times New Roman"/>
                <w:color w:val="000000"/>
                <w:sz w:val="26"/>
                <w:szCs w:val="26"/>
                <w:lang w:val="en-US"/>
              </w:rPr>
            </w:pPr>
            <w:ins w:id="3878" w:author="DHA" w:date="2010-07-06T01:14:00Z">
              <w:r w:rsidRPr="00AD53C4">
                <w:rPr>
                  <w:rFonts w:ascii="Times New Roman" w:hAnsi="Times New Roman"/>
                  <w:color w:val="000000"/>
                  <w:sz w:val="26"/>
                  <w:szCs w:val="26"/>
                  <w:lang w:val="en-US"/>
                </w:rPr>
                <w:t>Mô tả</w:t>
              </w:r>
            </w:ins>
          </w:p>
        </w:tc>
      </w:tr>
      <w:tr w:rsidR="00AD53C4" w:rsidRPr="00AD53C4" w:rsidTr="00AD53C4">
        <w:trPr>
          <w:ins w:id="3879" w:author="DHA" w:date="2010-07-06T01:14:00Z"/>
        </w:trPr>
        <w:tc>
          <w:tcPr>
            <w:tcW w:w="918" w:type="dxa"/>
          </w:tcPr>
          <w:p w:rsidR="00E817A0" w:rsidRPr="00AD53C4" w:rsidRDefault="00E817A0" w:rsidP="00AD53C4">
            <w:pPr>
              <w:pStyle w:val="ListParagraph"/>
              <w:spacing w:after="0"/>
              <w:ind w:left="0"/>
              <w:jc w:val="center"/>
              <w:rPr>
                <w:ins w:id="3880" w:author="DHA" w:date="2010-07-06T01:14:00Z"/>
                <w:rFonts w:ascii="Times New Roman" w:hAnsi="Times New Roman"/>
                <w:color w:val="000000"/>
                <w:sz w:val="26"/>
                <w:szCs w:val="26"/>
                <w:lang w:val="en-US"/>
              </w:rPr>
            </w:pPr>
            <w:ins w:id="3881" w:author="DHA" w:date="2010-07-06T01:14:00Z">
              <w:r w:rsidRPr="00AD53C4">
                <w:rPr>
                  <w:rFonts w:ascii="Times New Roman" w:hAnsi="Times New Roman"/>
                  <w:color w:val="000000"/>
                  <w:sz w:val="26"/>
                  <w:szCs w:val="26"/>
                  <w:lang w:val="en-US"/>
                </w:rPr>
                <w:t>1</w:t>
              </w:r>
            </w:ins>
          </w:p>
        </w:tc>
        <w:tc>
          <w:tcPr>
            <w:tcW w:w="2790" w:type="dxa"/>
          </w:tcPr>
          <w:p w:rsidR="00E817A0" w:rsidRPr="00AD53C4" w:rsidRDefault="00E817A0" w:rsidP="00AD53C4">
            <w:pPr>
              <w:pStyle w:val="ListParagraph"/>
              <w:spacing w:after="0"/>
              <w:ind w:left="0"/>
              <w:jc w:val="both"/>
              <w:rPr>
                <w:ins w:id="3882" w:author="DHA" w:date="2010-07-06T01:14:00Z"/>
                <w:rFonts w:ascii="Times New Roman" w:hAnsi="Times New Roman"/>
                <w:color w:val="000000"/>
                <w:sz w:val="26"/>
                <w:szCs w:val="26"/>
                <w:lang w:val="en-US"/>
              </w:rPr>
            </w:pPr>
            <w:ins w:id="3883" w:author="DHA" w:date="2010-07-06T01:14:00Z">
              <w:r w:rsidRPr="00AD53C4">
                <w:rPr>
                  <w:rFonts w:ascii="Times New Roman" w:hAnsi="Times New Roman"/>
                  <w:color w:val="000000"/>
                  <w:sz w:val="26"/>
                  <w:szCs w:val="26"/>
                  <w:lang w:val="en-US"/>
                </w:rPr>
                <w:t>Tên đợt thi</w:t>
              </w:r>
            </w:ins>
          </w:p>
        </w:tc>
        <w:tc>
          <w:tcPr>
            <w:tcW w:w="5535" w:type="dxa"/>
          </w:tcPr>
          <w:p w:rsidR="00E817A0" w:rsidRPr="00AD53C4" w:rsidRDefault="00E817A0" w:rsidP="00AD53C4">
            <w:pPr>
              <w:pStyle w:val="ListParagraph"/>
              <w:spacing w:after="0"/>
              <w:ind w:left="0"/>
              <w:jc w:val="both"/>
              <w:rPr>
                <w:ins w:id="3884" w:author="DHA" w:date="2010-07-06T01:14:00Z"/>
                <w:rFonts w:ascii="Times New Roman" w:hAnsi="Times New Roman"/>
                <w:color w:val="000000"/>
                <w:sz w:val="26"/>
                <w:szCs w:val="26"/>
                <w:lang w:val="en-US"/>
              </w:rPr>
            </w:pPr>
            <w:ins w:id="3885" w:author="DHA" w:date="2010-07-06T01:15:00Z">
              <w:r w:rsidRPr="00AD53C4">
                <w:rPr>
                  <w:rFonts w:ascii="Times New Roman" w:hAnsi="Times New Roman"/>
                  <w:color w:val="000000"/>
                  <w:sz w:val="26"/>
                  <w:szCs w:val="26"/>
                  <w:lang w:val="en-US"/>
                </w:rPr>
                <w:t>Tên đợt thi được chọn</w:t>
              </w:r>
            </w:ins>
          </w:p>
        </w:tc>
      </w:tr>
      <w:tr w:rsidR="00E203F1" w:rsidRPr="00AD53C4" w:rsidTr="00AD53C4">
        <w:trPr>
          <w:ins w:id="3886" w:author="DHA" w:date="2010-07-06T01:15:00Z"/>
        </w:trPr>
        <w:tc>
          <w:tcPr>
            <w:tcW w:w="918" w:type="dxa"/>
          </w:tcPr>
          <w:p w:rsidR="00E203F1" w:rsidRPr="00AD53C4" w:rsidRDefault="00E203F1" w:rsidP="00AD53C4">
            <w:pPr>
              <w:pStyle w:val="ListParagraph"/>
              <w:spacing w:after="0"/>
              <w:ind w:left="0"/>
              <w:jc w:val="center"/>
              <w:rPr>
                <w:ins w:id="3887" w:author="DHA" w:date="2010-07-06T01:15:00Z"/>
                <w:rFonts w:ascii="Times New Roman" w:hAnsi="Times New Roman"/>
                <w:color w:val="000000"/>
                <w:sz w:val="26"/>
                <w:szCs w:val="26"/>
                <w:lang w:val="en-US"/>
              </w:rPr>
            </w:pPr>
            <w:ins w:id="3888" w:author="DHA" w:date="2010-07-06T01:15: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889" w:author="DHA" w:date="2010-07-06T01:15:00Z"/>
                <w:rFonts w:ascii="Times New Roman" w:hAnsi="Times New Roman"/>
                <w:color w:val="000000"/>
                <w:sz w:val="26"/>
                <w:szCs w:val="26"/>
                <w:lang w:val="en-US"/>
              </w:rPr>
            </w:pPr>
            <w:ins w:id="3890" w:author="DHA" w:date="2010-07-06T01:15: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891" w:author="DHA" w:date="2010-07-06T01:15:00Z"/>
                <w:rFonts w:ascii="Times New Roman" w:hAnsi="Times New Roman"/>
                <w:color w:val="000000"/>
                <w:sz w:val="26"/>
                <w:szCs w:val="26"/>
                <w:lang w:val="en-US"/>
              </w:rPr>
            </w:pPr>
            <w:ins w:id="3892" w:author="DHA" w:date="2010-07-06T01:15:00Z">
              <w:r w:rsidRPr="00AD53C4">
                <w:rPr>
                  <w:rFonts w:ascii="Times New Roman" w:hAnsi="Times New Roman"/>
                  <w:color w:val="000000"/>
                  <w:sz w:val="26"/>
                  <w:szCs w:val="26"/>
                  <w:lang w:val="en-US"/>
                </w:rPr>
                <w:t>Ngày tổ chức thi</w:t>
              </w:r>
            </w:ins>
          </w:p>
        </w:tc>
      </w:tr>
      <w:tr w:rsidR="00E203F1" w:rsidRPr="00AD53C4" w:rsidTr="00AD53C4">
        <w:trPr>
          <w:ins w:id="3893" w:author="DHA" w:date="2010-07-06T01:15:00Z"/>
        </w:trPr>
        <w:tc>
          <w:tcPr>
            <w:tcW w:w="918" w:type="dxa"/>
          </w:tcPr>
          <w:p w:rsidR="00E203F1" w:rsidRPr="00AD53C4" w:rsidRDefault="00E203F1" w:rsidP="00AD53C4">
            <w:pPr>
              <w:pStyle w:val="ListParagraph"/>
              <w:spacing w:after="0"/>
              <w:ind w:left="0"/>
              <w:jc w:val="center"/>
              <w:rPr>
                <w:ins w:id="3894" w:author="DHA" w:date="2010-07-06T01:15:00Z"/>
                <w:rFonts w:ascii="Times New Roman" w:hAnsi="Times New Roman"/>
                <w:color w:val="000000"/>
                <w:sz w:val="26"/>
                <w:szCs w:val="26"/>
                <w:lang w:val="en-US"/>
              </w:rPr>
            </w:pPr>
            <w:ins w:id="3895" w:author="DHA" w:date="2010-07-06T01:15: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896" w:author="DHA" w:date="2010-07-06T01:15:00Z"/>
                <w:rFonts w:ascii="Times New Roman" w:hAnsi="Times New Roman"/>
                <w:color w:val="000000"/>
                <w:sz w:val="26"/>
                <w:szCs w:val="26"/>
                <w:lang w:val="en-US"/>
              </w:rPr>
            </w:pPr>
            <w:ins w:id="3897" w:author="DHA" w:date="2010-07-06T01:15: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898" w:author="DHA" w:date="2010-07-06T01:15:00Z"/>
                <w:rFonts w:ascii="Times New Roman" w:hAnsi="Times New Roman"/>
                <w:color w:val="000000"/>
                <w:sz w:val="26"/>
                <w:szCs w:val="26"/>
                <w:lang w:val="en-US"/>
              </w:rPr>
            </w:pPr>
            <w:ins w:id="3899" w:author="DHA" w:date="2010-07-06T01:15:00Z">
              <w:r w:rsidRPr="00AD53C4">
                <w:rPr>
                  <w:rFonts w:ascii="Times New Roman" w:hAnsi="Times New Roman"/>
                  <w:color w:val="000000"/>
                  <w:sz w:val="26"/>
                  <w:szCs w:val="26"/>
                  <w:lang w:val="en-US"/>
                </w:rPr>
                <w:t>Số lượng thí sinh tham gia dự thi (chỉ xem, không được sửa)</w:t>
              </w:r>
            </w:ins>
          </w:p>
        </w:tc>
      </w:tr>
      <w:tr w:rsidR="00AD53C4" w:rsidRPr="00AD53C4" w:rsidTr="00AD53C4">
        <w:trPr>
          <w:ins w:id="3900" w:author="DHA" w:date="2010-07-06T01:14:00Z"/>
        </w:trPr>
        <w:tc>
          <w:tcPr>
            <w:tcW w:w="918" w:type="dxa"/>
          </w:tcPr>
          <w:p w:rsidR="00E817A0" w:rsidRPr="00AD53C4" w:rsidRDefault="00E203F1" w:rsidP="00AD53C4">
            <w:pPr>
              <w:pStyle w:val="ListParagraph"/>
              <w:spacing w:after="0"/>
              <w:ind w:left="0"/>
              <w:jc w:val="center"/>
              <w:rPr>
                <w:ins w:id="3901" w:author="DHA" w:date="2010-07-06T01:14:00Z"/>
                <w:rFonts w:ascii="Times New Roman" w:hAnsi="Times New Roman"/>
                <w:color w:val="000000"/>
                <w:sz w:val="26"/>
                <w:szCs w:val="26"/>
                <w:lang w:val="en-US"/>
              </w:rPr>
            </w:pPr>
            <w:ins w:id="3902" w:author="DHA" w:date="2010-07-06T01:16:00Z">
              <w:r w:rsidRPr="00AD53C4">
                <w:rPr>
                  <w:rFonts w:ascii="Times New Roman" w:hAnsi="Times New Roman"/>
                  <w:color w:val="000000"/>
                  <w:sz w:val="26"/>
                  <w:szCs w:val="26"/>
                  <w:lang w:val="en-US"/>
                </w:rPr>
                <w:t>4</w:t>
              </w:r>
            </w:ins>
          </w:p>
        </w:tc>
        <w:tc>
          <w:tcPr>
            <w:tcW w:w="2790" w:type="dxa"/>
          </w:tcPr>
          <w:p w:rsidR="00E817A0" w:rsidRPr="00AD53C4" w:rsidRDefault="00E817A0" w:rsidP="00AD53C4">
            <w:pPr>
              <w:pStyle w:val="ListParagraph"/>
              <w:spacing w:after="0"/>
              <w:ind w:left="0"/>
              <w:jc w:val="both"/>
              <w:rPr>
                <w:ins w:id="3903" w:author="DHA" w:date="2010-07-06T01:14:00Z"/>
                <w:rFonts w:ascii="Times New Roman" w:hAnsi="Times New Roman"/>
                <w:color w:val="000000"/>
                <w:sz w:val="26"/>
                <w:szCs w:val="26"/>
                <w:lang w:val="en-US"/>
              </w:rPr>
            </w:pPr>
            <w:ins w:id="3904" w:author="DHA" w:date="2010-07-06T01:14:00Z">
              <w:r w:rsidRPr="00AD53C4">
                <w:rPr>
                  <w:rFonts w:ascii="Times New Roman" w:hAnsi="Times New Roman"/>
                  <w:color w:val="000000"/>
                  <w:sz w:val="26"/>
                  <w:szCs w:val="26"/>
                  <w:lang w:val="en-US"/>
                </w:rPr>
                <w:t xml:space="preserve">Button </w:t>
              </w:r>
            </w:ins>
            <w:ins w:id="3905" w:author="DHA" w:date="2010-07-06T01:16:00Z">
              <w:r w:rsidR="00E203F1" w:rsidRPr="00AD53C4">
                <w:rPr>
                  <w:rFonts w:ascii="Times New Roman" w:hAnsi="Times New Roman"/>
                  <w:color w:val="000000"/>
                  <w:sz w:val="26"/>
                  <w:szCs w:val="26"/>
                  <w:lang w:val="en-US"/>
                </w:rPr>
                <w:t>Cập nhật</w:t>
              </w:r>
            </w:ins>
          </w:p>
        </w:tc>
        <w:tc>
          <w:tcPr>
            <w:tcW w:w="5535" w:type="dxa"/>
          </w:tcPr>
          <w:p w:rsidR="00E817A0" w:rsidRPr="00AD53C4" w:rsidRDefault="00E203F1" w:rsidP="00AD53C4">
            <w:pPr>
              <w:pStyle w:val="ListParagraph"/>
              <w:spacing w:after="0"/>
              <w:ind w:left="0"/>
              <w:jc w:val="both"/>
              <w:rPr>
                <w:ins w:id="3906" w:author="DHA" w:date="2010-07-06T01:14:00Z"/>
                <w:rFonts w:ascii="Times New Roman" w:hAnsi="Times New Roman"/>
                <w:color w:val="000000"/>
                <w:sz w:val="26"/>
                <w:szCs w:val="26"/>
                <w:lang w:val="en-US"/>
              </w:rPr>
            </w:pPr>
            <w:ins w:id="3907" w:author="DHA" w:date="2010-07-06T01:16:00Z">
              <w:r w:rsidRPr="00AD53C4">
                <w:rPr>
                  <w:rFonts w:ascii="Times New Roman" w:hAnsi="Times New Roman"/>
                  <w:color w:val="000000"/>
                  <w:sz w:val="26"/>
                  <w:szCs w:val="26"/>
                  <w:lang w:val="en-US"/>
                </w:rPr>
                <w:t>Thay đổi thông tin tương ứng vào dữ liệu</w:t>
              </w:r>
            </w:ins>
          </w:p>
        </w:tc>
      </w:tr>
      <w:tr w:rsidR="00E203F1" w:rsidRPr="00AD53C4" w:rsidTr="00AD53C4">
        <w:trPr>
          <w:ins w:id="3908" w:author="DHA" w:date="2010-07-06T01:16:00Z"/>
        </w:trPr>
        <w:tc>
          <w:tcPr>
            <w:tcW w:w="918" w:type="dxa"/>
          </w:tcPr>
          <w:p w:rsidR="00E203F1" w:rsidRPr="00AD53C4" w:rsidRDefault="00E203F1" w:rsidP="00AD53C4">
            <w:pPr>
              <w:pStyle w:val="ListParagraph"/>
              <w:spacing w:after="0"/>
              <w:ind w:left="0"/>
              <w:jc w:val="center"/>
              <w:rPr>
                <w:ins w:id="3909" w:author="DHA" w:date="2010-07-06T01:16:00Z"/>
                <w:rFonts w:ascii="Times New Roman" w:hAnsi="Times New Roman"/>
                <w:color w:val="000000"/>
                <w:sz w:val="26"/>
                <w:szCs w:val="26"/>
                <w:lang w:val="en-US"/>
              </w:rPr>
            </w:pPr>
            <w:ins w:id="3910" w:author="DHA" w:date="2010-07-06T01:16:00Z">
              <w:r w:rsidRPr="00AD53C4">
                <w:rPr>
                  <w:rFonts w:ascii="Times New Roman" w:hAnsi="Times New Roman"/>
                  <w:color w:val="000000"/>
                  <w:sz w:val="26"/>
                  <w:szCs w:val="26"/>
                  <w:lang w:val="en-US"/>
                </w:rPr>
                <w:t>5</w:t>
              </w:r>
            </w:ins>
          </w:p>
        </w:tc>
        <w:tc>
          <w:tcPr>
            <w:tcW w:w="2790" w:type="dxa"/>
          </w:tcPr>
          <w:p w:rsidR="00E203F1" w:rsidRPr="00AD53C4" w:rsidRDefault="00E203F1" w:rsidP="00AD53C4">
            <w:pPr>
              <w:pStyle w:val="ListParagraph"/>
              <w:spacing w:after="0"/>
              <w:ind w:left="0"/>
              <w:jc w:val="both"/>
              <w:rPr>
                <w:ins w:id="3911" w:author="DHA" w:date="2010-07-06T01:16:00Z"/>
                <w:rFonts w:ascii="Times New Roman" w:hAnsi="Times New Roman"/>
                <w:color w:val="000000"/>
                <w:sz w:val="26"/>
                <w:szCs w:val="26"/>
                <w:lang w:val="en-US"/>
              </w:rPr>
            </w:pPr>
            <w:ins w:id="3912" w:author="DHA" w:date="2010-07-06T01:16:00Z">
              <w:r w:rsidRPr="00AD53C4">
                <w:rPr>
                  <w:rFonts w:ascii="Times New Roman" w:hAnsi="Times New Roman"/>
                  <w:color w:val="000000"/>
                  <w:sz w:val="26"/>
                  <w:szCs w:val="26"/>
                  <w:lang w:val="en-US"/>
                </w:rPr>
                <w:t>Button Xóa</w:t>
              </w:r>
            </w:ins>
          </w:p>
        </w:tc>
        <w:tc>
          <w:tcPr>
            <w:tcW w:w="5535" w:type="dxa"/>
          </w:tcPr>
          <w:p w:rsidR="00E203F1" w:rsidRPr="00AD53C4" w:rsidRDefault="00E203F1" w:rsidP="00AD53C4">
            <w:pPr>
              <w:pStyle w:val="ListParagraph"/>
              <w:spacing w:after="0"/>
              <w:ind w:left="0"/>
              <w:jc w:val="both"/>
              <w:rPr>
                <w:ins w:id="3913" w:author="DHA" w:date="2010-07-06T01:16:00Z"/>
                <w:rFonts w:ascii="Times New Roman" w:hAnsi="Times New Roman"/>
                <w:color w:val="000000"/>
                <w:sz w:val="26"/>
                <w:szCs w:val="26"/>
                <w:lang w:val="en-US"/>
              </w:rPr>
            </w:pPr>
            <w:ins w:id="3914" w:author="DHA" w:date="2010-07-06T01:16:00Z">
              <w:r w:rsidRPr="00AD53C4">
                <w:rPr>
                  <w:rFonts w:ascii="Times New Roman" w:hAnsi="Times New Roman"/>
                  <w:color w:val="000000"/>
                  <w:sz w:val="26"/>
                  <w:szCs w:val="26"/>
                  <w:lang w:val="en-US"/>
                </w:rPr>
                <w:t>Xóa đợt thi được chọn khỏi hệ thống</w:t>
              </w:r>
            </w:ins>
          </w:p>
        </w:tc>
      </w:tr>
    </w:tbl>
    <w:p w:rsidR="006C1EE4" w:rsidRDefault="00E817A0">
      <w:pPr>
        <w:pStyle w:val="ListParagraph"/>
        <w:spacing w:after="0"/>
        <w:ind w:left="0"/>
        <w:jc w:val="both"/>
        <w:rPr>
          <w:ins w:id="3915" w:author="DHA" w:date="2010-07-06T01:13:00Z"/>
          <w:rFonts w:ascii="Times New Roman" w:hAnsi="Times New Roman"/>
          <w:color w:val="000000"/>
          <w:sz w:val="26"/>
          <w:szCs w:val="26"/>
          <w:lang w:val="en-US"/>
        </w:rPr>
        <w:pPrChange w:id="3916" w:author="DHA" w:date="2010-07-06T01:10:00Z">
          <w:pPr>
            <w:pStyle w:val="ListParagraph"/>
            <w:ind w:left="0"/>
            <w:jc w:val="center"/>
          </w:pPr>
        </w:pPrChange>
      </w:pPr>
      <w:ins w:id="3917" w:author="DHA" w:date="2010-07-06T01:14:00Z">
        <w:r>
          <w:rPr>
            <w:rFonts w:ascii="Times New Roman" w:hAnsi="Times New Roman"/>
            <w:color w:val="000000"/>
            <w:sz w:val="26"/>
            <w:szCs w:val="26"/>
            <w:lang w:val="en-US"/>
          </w:rPr>
          <w:t>Khi người dùng chọn thêm đợt thi, màn hình thêm đợt thi sẽ hiện ra, bao gồm</w: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3918" w:author="DHA" w:date="2010-07-06T01:13:00Z"/>
        </w:trPr>
        <w:tc>
          <w:tcPr>
            <w:tcW w:w="918" w:type="dxa"/>
            <w:shd w:val="clear" w:color="auto" w:fill="0F243E" w:themeFill="text2" w:themeFillShade="80"/>
          </w:tcPr>
          <w:p w:rsidR="00E817A0" w:rsidRPr="00AD53C4" w:rsidRDefault="00E817A0" w:rsidP="00AD53C4">
            <w:pPr>
              <w:pStyle w:val="ListParagraph"/>
              <w:spacing w:after="0"/>
              <w:ind w:left="0"/>
              <w:jc w:val="center"/>
              <w:rPr>
                <w:ins w:id="3919" w:author="DHA" w:date="2010-07-06T01:13:00Z"/>
                <w:rFonts w:ascii="Times New Roman" w:hAnsi="Times New Roman"/>
                <w:color w:val="000000"/>
                <w:sz w:val="26"/>
                <w:szCs w:val="26"/>
                <w:lang w:val="en-US"/>
              </w:rPr>
            </w:pPr>
            <w:ins w:id="3920" w:author="DHA" w:date="2010-07-06T01:13: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E817A0" w:rsidRPr="00AD53C4" w:rsidRDefault="00E817A0" w:rsidP="00AD53C4">
            <w:pPr>
              <w:pStyle w:val="ListParagraph"/>
              <w:spacing w:after="0"/>
              <w:ind w:left="0"/>
              <w:jc w:val="center"/>
              <w:rPr>
                <w:ins w:id="3921" w:author="DHA" w:date="2010-07-06T01:13:00Z"/>
                <w:rFonts w:ascii="Times New Roman" w:hAnsi="Times New Roman"/>
                <w:color w:val="000000"/>
                <w:sz w:val="26"/>
                <w:szCs w:val="26"/>
                <w:lang w:val="en-US"/>
              </w:rPr>
            </w:pPr>
            <w:ins w:id="3922" w:author="DHA" w:date="2010-07-06T01:13: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E817A0" w:rsidRPr="00AD53C4" w:rsidRDefault="00E817A0" w:rsidP="00AD53C4">
            <w:pPr>
              <w:pStyle w:val="ListParagraph"/>
              <w:spacing w:after="0"/>
              <w:ind w:left="0"/>
              <w:jc w:val="center"/>
              <w:rPr>
                <w:ins w:id="3923" w:author="DHA" w:date="2010-07-06T01:13:00Z"/>
                <w:rFonts w:ascii="Times New Roman" w:hAnsi="Times New Roman"/>
                <w:color w:val="000000"/>
                <w:sz w:val="26"/>
                <w:szCs w:val="26"/>
                <w:lang w:val="en-US"/>
              </w:rPr>
            </w:pPr>
            <w:ins w:id="3924" w:author="DHA" w:date="2010-07-06T01:13:00Z">
              <w:r w:rsidRPr="00AD53C4">
                <w:rPr>
                  <w:rFonts w:ascii="Times New Roman" w:hAnsi="Times New Roman"/>
                  <w:color w:val="000000"/>
                  <w:sz w:val="26"/>
                  <w:szCs w:val="26"/>
                  <w:lang w:val="en-US"/>
                </w:rPr>
                <w:t>Mô tả</w:t>
              </w:r>
            </w:ins>
          </w:p>
        </w:tc>
      </w:tr>
      <w:tr w:rsidR="00AD53C4" w:rsidRPr="00AD53C4" w:rsidTr="00AD53C4">
        <w:trPr>
          <w:ins w:id="3925" w:author="DHA" w:date="2010-07-06T01:13:00Z"/>
        </w:trPr>
        <w:tc>
          <w:tcPr>
            <w:tcW w:w="918" w:type="dxa"/>
          </w:tcPr>
          <w:p w:rsidR="00E203F1" w:rsidRPr="00AD53C4" w:rsidRDefault="00E203F1" w:rsidP="00AD53C4">
            <w:pPr>
              <w:pStyle w:val="ListParagraph"/>
              <w:tabs>
                <w:tab w:val="left" w:pos="255"/>
                <w:tab w:val="center" w:pos="351"/>
              </w:tabs>
              <w:spacing w:after="0"/>
              <w:ind w:left="0"/>
              <w:jc w:val="center"/>
              <w:rPr>
                <w:ins w:id="3926" w:author="DHA" w:date="2010-07-06T01:13:00Z"/>
                <w:rFonts w:ascii="Times New Roman" w:hAnsi="Times New Roman"/>
                <w:color w:val="000000"/>
                <w:sz w:val="26"/>
                <w:szCs w:val="26"/>
                <w:lang w:val="en-US"/>
              </w:rPr>
            </w:pPr>
            <w:ins w:id="3927" w:author="DHA" w:date="2010-07-06T01:17:00Z">
              <w:r w:rsidRPr="00AD53C4">
                <w:rPr>
                  <w:rFonts w:ascii="Times New Roman" w:hAnsi="Times New Roman"/>
                  <w:color w:val="000000"/>
                  <w:sz w:val="26"/>
                  <w:szCs w:val="26"/>
                  <w:lang w:val="en-US"/>
                </w:rPr>
                <w:t>1</w:t>
              </w:r>
            </w:ins>
          </w:p>
        </w:tc>
        <w:tc>
          <w:tcPr>
            <w:tcW w:w="2790" w:type="dxa"/>
          </w:tcPr>
          <w:p w:rsidR="00E203F1" w:rsidRPr="00AD53C4" w:rsidRDefault="00E203F1" w:rsidP="00AD53C4">
            <w:pPr>
              <w:pStyle w:val="ListParagraph"/>
              <w:spacing w:after="0"/>
              <w:ind w:left="0"/>
              <w:jc w:val="both"/>
              <w:rPr>
                <w:ins w:id="3928" w:author="DHA" w:date="2010-07-06T01:13:00Z"/>
                <w:rFonts w:ascii="Times New Roman" w:hAnsi="Times New Roman"/>
                <w:color w:val="000000"/>
                <w:sz w:val="26"/>
                <w:szCs w:val="26"/>
                <w:lang w:val="en-US"/>
              </w:rPr>
            </w:pPr>
            <w:ins w:id="3929" w:author="DHA" w:date="2010-07-06T01:17:00Z">
              <w:r w:rsidRPr="00AD53C4">
                <w:rPr>
                  <w:rFonts w:ascii="Times New Roman" w:hAnsi="Times New Roman"/>
                  <w:color w:val="000000"/>
                  <w:sz w:val="26"/>
                  <w:szCs w:val="26"/>
                  <w:lang w:val="en-US"/>
                </w:rPr>
                <w:t>Tên đợt thi</w:t>
              </w:r>
            </w:ins>
          </w:p>
        </w:tc>
        <w:tc>
          <w:tcPr>
            <w:tcW w:w="5535" w:type="dxa"/>
          </w:tcPr>
          <w:p w:rsidR="00E203F1" w:rsidRPr="00AD53C4" w:rsidRDefault="00E203F1" w:rsidP="00AD53C4">
            <w:pPr>
              <w:pStyle w:val="ListParagraph"/>
              <w:spacing w:after="0"/>
              <w:ind w:left="0"/>
              <w:jc w:val="both"/>
              <w:rPr>
                <w:ins w:id="3930" w:author="DHA" w:date="2010-07-06T01:13:00Z"/>
                <w:rFonts w:ascii="Times New Roman" w:hAnsi="Times New Roman"/>
                <w:color w:val="000000"/>
                <w:sz w:val="26"/>
                <w:szCs w:val="26"/>
                <w:lang w:val="en-US"/>
              </w:rPr>
            </w:pPr>
            <w:ins w:id="3931" w:author="DHA" w:date="2010-07-06T01:17:00Z">
              <w:r w:rsidRPr="00AD53C4">
                <w:rPr>
                  <w:rFonts w:ascii="Times New Roman" w:hAnsi="Times New Roman"/>
                  <w:color w:val="000000"/>
                  <w:sz w:val="26"/>
                  <w:szCs w:val="26"/>
                  <w:lang w:val="en-US"/>
                </w:rPr>
                <w:t xml:space="preserve">Tên đợt thi </w:t>
              </w:r>
            </w:ins>
            <w:ins w:id="3932" w:author="DHA" w:date="2010-07-06T01:18:00Z">
              <w:r w:rsidRPr="00AD53C4">
                <w:rPr>
                  <w:rFonts w:ascii="Times New Roman" w:hAnsi="Times New Roman"/>
                  <w:color w:val="000000"/>
                  <w:sz w:val="26"/>
                  <w:szCs w:val="26"/>
                  <w:lang w:val="en-US"/>
                </w:rPr>
                <w:t>cần thêm</w:t>
              </w:r>
            </w:ins>
          </w:p>
        </w:tc>
      </w:tr>
      <w:tr w:rsidR="00AD53C4" w:rsidRPr="00AD53C4" w:rsidTr="00AD53C4">
        <w:trPr>
          <w:ins w:id="3933" w:author="DHA" w:date="2010-07-06T01:13:00Z"/>
        </w:trPr>
        <w:tc>
          <w:tcPr>
            <w:tcW w:w="918" w:type="dxa"/>
          </w:tcPr>
          <w:p w:rsidR="00E203F1" w:rsidRPr="00AD53C4" w:rsidRDefault="00E203F1" w:rsidP="00AD53C4">
            <w:pPr>
              <w:pStyle w:val="ListParagraph"/>
              <w:spacing w:after="0"/>
              <w:ind w:left="0"/>
              <w:jc w:val="center"/>
              <w:rPr>
                <w:ins w:id="3934" w:author="DHA" w:date="2010-07-06T01:13:00Z"/>
                <w:rFonts w:ascii="Times New Roman" w:hAnsi="Times New Roman"/>
                <w:color w:val="000000"/>
                <w:sz w:val="26"/>
                <w:szCs w:val="26"/>
                <w:lang w:val="en-US"/>
              </w:rPr>
            </w:pPr>
            <w:ins w:id="3935" w:author="DHA" w:date="2010-07-06T01:17:00Z">
              <w:r w:rsidRPr="00AD53C4">
                <w:rPr>
                  <w:rFonts w:ascii="Times New Roman" w:hAnsi="Times New Roman"/>
                  <w:color w:val="000000"/>
                  <w:sz w:val="26"/>
                  <w:szCs w:val="26"/>
                  <w:lang w:val="en-US"/>
                </w:rPr>
                <w:t>2</w:t>
              </w:r>
            </w:ins>
          </w:p>
        </w:tc>
        <w:tc>
          <w:tcPr>
            <w:tcW w:w="2790" w:type="dxa"/>
          </w:tcPr>
          <w:p w:rsidR="00E203F1" w:rsidRPr="00AD53C4" w:rsidRDefault="00E203F1" w:rsidP="00AD53C4">
            <w:pPr>
              <w:pStyle w:val="ListParagraph"/>
              <w:spacing w:after="0"/>
              <w:ind w:left="0"/>
              <w:jc w:val="both"/>
              <w:rPr>
                <w:ins w:id="3936" w:author="DHA" w:date="2010-07-06T01:13:00Z"/>
                <w:rFonts w:ascii="Times New Roman" w:hAnsi="Times New Roman"/>
                <w:color w:val="000000"/>
                <w:sz w:val="26"/>
                <w:szCs w:val="26"/>
                <w:lang w:val="en-US"/>
              </w:rPr>
            </w:pPr>
            <w:ins w:id="3937" w:author="DHA" w:date="2010-07-06T01:17:00Z">
              <w:r w:rsidRPr="00AD53C4">
                <w:rPr>
                  <w:rFonts w:ascii="Times New Roman" w:hAnsi="Times New Roman"/>
                  <w:color w:val="000000"/>
                  <w:sz w:val="26"/>
                  <w:szCs w:val="26"/>
                  <w:lang w:val="en-US"/>
                </w:rPr>
                <w:t>Ngày thi</w:t>
              </w:r>
            </w:ins>
          </w:p>
        </w:tc>
        <w:tc>
          <w:tcPr>
            <w:tcW w:w="5535" w:type="dxa"/>
          </w:tcPr>
          <w:p w:rsidR="00E203F1" w:rsidRPr="00AD53C4" w:rsidRDefault="00E203F1" w:rsidP="00AD53C4">
            <w:pPr>
              <w:pStyle w:val="ListParagraph"/>
              <w:spacing w:after="0"/>
              <w:ind w:left="0"/>
              <w:jc w:val="both"/>
              <w:rPr>
                <w:ins w:id="3938" w:author="DHA" w:date="2010-07-06T01:13:00Z"/>
                <w:rFonts w:ascii="Times New Roman" w:hAnsi="Times New Roman"/>
                <w:color w:val="000000"/>
                <w:sz w:val="26"/>
                <w:szCs w:val="26"/>
                <w:lang w:val="en-US"/>
              </w:rPr>
            </w:pPr>
            <w:ins w:id="3939" w:author="DHA" w:date="2010-07-06T01:17:00Z">
              <w:r w:rsidRPr="00AD53C4">
                <w:rPr>
                  <w:rFonts w:ascii="Times New Roman" w:hAnsi="Times New Roman"/>
                  <w:color w:val="000000"/>
                  <w:sz w:val="26"/>
                  <w:szCs w:val="26"/>
                  <w:lang w:val="en-US"/>
                </w:rPr>
                <w:t>Ngày tổ chức thi</w:t>
              </w:r>
            </w:ins>
          </w:p>
        </w:tc>
      </w:tr>
      <w:tr w:rsidR="00E203F1" w:rsidRPr="00AD53C4" w:rsidTr="00AD53C4">
        <w:trPr>
          <w:ins w:id="3940" w:author="DHA" w:date="2010-07-06T01:17:00Z"/>
        </w:trPr>
        <w:tc>
          <w:tcPr>
            <w:tcW w:w="918" w:type="dxa"/>
          </w:tcPr>
          <w:p w:rsidR="00E203F1" w:rsidRPr="00AD53C4" w:rsidRDefault="00E203F1" w:rsidP="00AD53C4">
            <w:pPr>
              <w:pStyle w:val="ListParagraph"/>
              <w:spacing w:after="0"/>
              <w:ind w:left="0"/>
              <w:jc w:val="center"/>
              <w:rPr>
                <w:ins w:id="3941" w:author="DHA" w:date="2010-07-06T01:17:00Z"/>
                <w:rFonts w:ascii="Times New Roman" w:hAnsi="Times New Roman"/>
                <w:color w:val="000000"/>
                <w:sz w:val="26"/>
                <w:szCs w:val="26"/>
                <w:lang w:val="en-US"/>
              </w:rPr>
            </w:pPr>
            <w:ins w:id="3942" w:author="DHA" w:date="2010-07-06T01:17:00Z">
              <w:r w:rsidRPr="00AD53C4">
                <w:rPr>
                  <w:rFonts w:ascii="Times New Roman" w:hAnsi="Times New Roman"/>
                  <w:color w:val="000000"/>
                  <w:sz w:val="26"/>
                  <w:szCs w:val="26"/>
                  <w:lang w:val="en-US"/>
                </w:rPr>
                <w:t>3</w:t>
              </w:r>
            </w:ins>
          </w:p>
        </w:tc>
        <w:tc>
          <w:tcPr>
            <w:tcW w:w="2790" w:type="dxa"/>
          </w:tcPr>
          <w:p w:rsidR="00E203F1" w:rsidRPr="00AD53C4" w:rsidRDefault="00E203F1" w:rsidP="00AD53C4">
            <w:pPr>
              <w:pStyle w:val="ListParagraph"/>
              <w:spacing w:after="0"/>
              <w:ind w:left="0"/>
              <w:jc w:val="both"/>
              <w:rPr>
                <w:ins w:id="3943" w:author="DHA" w:date="2010-07-06T01:17:00Z"/>
                <w:rFonts w:ascii="Times New Roman" w:hAnsi="Times New Roman"/>
                <w:color w:val="000000"/>
                <w:sz w:val="26"/>
                <w:szCs w:val="26"/>
                <w:lang w:val="en-US"/>
              </w:rPr>
            </w:pPr>
            <w:ins w:id="3944" w:author="DHA" w:date="2010-07-06T01:17:00Z">
              <w:r w:rsidRPr="00AD53C4">
                <w:rPr>
                  <w:rFonts w:ascii="Times New Roman" w:hAnsi="Times New Roman"/>
                  <w:color w:val="000000"/>
                  <w:sz w:val="26"/>
                  <w:szCs w:val="26"/>
                  <w:lang w:val="en-US"/>
                </w:rPr>
                <w:t>Số lượng thí sinh</w:t>
              </w:r>
            </w:ins>
          </w:p>
        </w:tc>
        <w:tc>
          <w:tcPr>
            <w:tcW w:w="5535" w:type="dxa"/>
          </w:tcPr>
          <w:p w:rsidR="00E203F1" w:rsidRPr="00AD53C4" w:rsidRDefault="00E203F1" w:rsidP="00AD53C4">
            <w:pPr>
              <w:pStyle w:val="ListParagraph"/>
              <w:spacing w:after="0"/>
              <w:ind w:left="0"/>
              <w:jc w:val="both"/>
              <w:rPr>
                <w:ins w:id="3945" w:author="DHA" w:date="2010-07-06T01:17:00Z"/>
                <w:rFonts w:ascii="Times New Roman" w:hAnsi="Times New Roman"/>
                <w:color w:val="000000"/>
                <w:sz w:val="26"/>
                <w:szCs w:val="26"/>
                <w:lang w:val="en-US"/>
              </w:rPr>
            </w:pPr>
            <w:ins w:id="3946" w:author="DHA" w:date="2010-07-06T01:17:00Z">
              <w:r w:rsidRPr="00AD53C4">
                <w:rPr>
                  <w:rFonts w:ascii="Times New Roman" w:hAnsi="Times New Roman"/>
                  <w:color w:val="000000"/>
                  <w:sz w:val="26"/>
                  <w:szCs w:val="26"/>
                  <w:lang w:val="en-US"/>
                </w:rPr>
                <w:t>Số lượng thí sinh tham gia dự thi</w:t>
              </w:r>
            </w:ins>
            <w:ins w:id="3947" w:author="DHA" w:date="2010-07-06T01:18:00Z">
              <w:r w:rsidRPr="00AD53C4">
                <w:rPr>
                  <w:rFonts w:ascii="Times New Roman" w:hAnsi="Times New Roman"/>
                  <w:color w:val="000000"/>
                  <w:sz w:val="26"/>
                  <w:szCs w:val="26"/>
                  <w:lang w:val="en-US"/>
                </w:rPr>
                <w:t>: không cần nhập</w:t>
              </w:r>
            </w:ins>
          </w:p>
        </w:tc>
      </w:tr>
      <w:tr w:rsidR="00E203F1" w:rsidRPr="00AD53C4" w:rsidTr="00AD53C4">
        <w:trPr>
          <w:ins w:id="3948" w:author="DHA" w:date="2010-07-06T01:18:00Z"/>
        </w:trPr>
        <w:tc>
          <w:tcPr>
            <w:tcW w:w="918" w:type="dxa"/>
          </w:tcPr>
          <w:p w:rsidR="00E203F1" w:rsidRPr="00AD53C4" w:rsidRDefault="00E203F1" w:rsidP="00AD53C4">
            <w:pPr>
              <w:pStyle w:val="ListParagraph"/>
              <w:spacing w:after="0"/>
              <w:ind w:left="0"/>
              <w:jc w:val="center"/>
              <w:rPr>
                <w:ins w:id="3949" w:author="DHA" w:date="2010-07-06T01:18:00Z"/>
                <w:rFonts w:ascii="Times New Roman" w:hAnsi="Times New Roman"/>
                <w:color w:val="000000"/>
                <w:sz w:val="26"/>
                <w:szCs w:val="26"/>
                <w:lang w:val="en-US"/>
              </w:rPr>
            </w:pPr>
            <w:ins w:id="3950" w:author="DHA" w:date="2010-07-06T01:18:00Z">
              <w:r w:rsidRPr="00AD53C4">
                <w:rPr>
                  <w:rFonts w:ascii="Times New Roman" w:hAnsi="Times New Roman"/>
                  <w:color w:val="000000"/>
                  <w:sz w:val="26"/>
                  <w:szCs w:val="26"/>
                  <w:lang w:val="en-US"/>
                </w:rPr>
                <w:t>4</w:t>
              </w:r>
            </w:ins>
          </w:p>
        </w:tc>
        <w:tc>
          <w:tcPr>
            <w:tcW w:w="2790" w:type="dxa"/>
          </w:tcPr>
          <w:p w:rsidR="00E203F1" w:rsidRPr="00AD53C4" w:rsidRDefault="00E203F1" w:rsidP="00AD53C4">
            <w:pPr>
              <w:pStyle w:val="ListParagraph"/>
              <w:spacing w:after="0"/>
              <w:ind w:left="0"/>
              <w:jc w:val="both"/>
              <w:rPr>
                <w:ins w:id="3951" w:author="DHA" w:date="2010-07-06T01:18:00Z"/>
                <w:rFonts w:ascii="Times New Roman" w:hAnsi="Times New Roman"/>
                <w:color w:val="000000"/>
                <w:sz w:val="26"/>
                <w:szCs w:val="26"/>
                <w:lang w:val="en-US"/>
              </w:rPr>
            </w:pPr>
            <w:ins w:id="3952" w:author="DHA" w:date="2010-07-06T01:18:00Z">
              <w:r w:rsidRPr="00AD53C4">
                <w:rPr>
                  <w:rFonts w:ascii="Times New Roman" w:hAnsi="Times New Roman"/>
                  <w:color w:val="000000"/>
                  <w:sz w:val="26"/>
                  <w:szCs w:val="26"/>
                  <w:lang w:val="en-US"/>
                </w:rPr>
                <w:t>Button Thêm đợt thi</w:t>
              </w:r>
            </w:ins>
          </w:p>
        </w:tc>
        <w:tc>
          <w:tcPr>
            <w:tcW w:w="5535" w:type="dxa"/>
          </w:tcPr>
          <w:p w:rsidR="00E203F1" w:rsidRPr="00AD53C4" w:rsidRDefault="00E203F1" w:rsidP="00AD53C4">
            <w:pPr>
              <w:pStyle w:val="ListParagraph"/>
              <w:spacing w:after="0"/>
              <w:ind w:left="0"/>
              <w:jc w:val="both"/>
              <w:rPr>
                <w:ins w:id="3953" w:author="DHA" w:date="2010-07-06T01:18:00Z"/>
                <w:rFonts w:ascii="Times New Roman" w:hAnsi="Times New Roman"/>
                <w:color w:val="000000"/>
                <w:sz w:val="26"/>
                <w:szCs w:val="26"/>
                <w:lang w:val="en-US"/>
              </w:rPr>
            </w:pPr>
            <w:ins w:id="3954" w:author="DHA" w:date="2010-07-06T01:18:00Z">
              <w:r w:rsidRPr="00AD53C4">
                <w:rPr>
                  <w:rFonts w:ascii="Times New Roman" w:hAnsi="Times New Roman"/>
                  <w:color w:val="000000"/>
                  <w:sz w:val="26"/>
                  <w:szCs w:val="26"/>
                  <w:lang w:val="en-US"/>
                </w:rPr>
                <w:t>Thêm đợt thi tương ứng vào cơ sở dữ liệu</w:t>
              </w:r>
            </w:ins>
          </w:p>
        </w:tc>
      </w:tr>
    </w:tbl>
    <w:p w:rsidR="006C1EE4" w:rsidRDefault="00321DE0">
      <w:pPr>
        <w:pStyle w:val="ListParagraph"/>
        <w:numPr>
          <w:ilvl w:val="0"/>
          <w:numId w:val="48"/>
        </w:numPr>
        <w:spacing w:after="0"/>
        <w:ind w:left="0" w:firstLine="720"/>
        <w:jc w:val="both"/>
        <w:rPr>
          <w:rFonts w:ascii="Times New Roman" w:hAnsi="Times New Roman"/>
          <w:color w:val="000000"/>
          <w:sz w:val="26"/>
          <w:szCs w:val="26"/>
          <w:lang w:val="en-US"/>
          <w:rPrChange w:id="3955" w:author="DHA" w:date="2010-07-06T01:12:00Z">
            <w:rPr>
              <w:rFonts w:ascii="Times New Roman" w:hAnsi="Times New Roman"/>
              <w:color w:val="000000"/>
              <w:sz w:val="26"/>
              <w:szCs w:val="26"/>
            </w:rPr>
          </w:rPrChange>
        </w:rPr>
        <w:pPrChange w:id="3956" w:author="DHA" w:date="2010-07-06T01:19:00Z">
          <w:pPr>
            <w:pStyle w:val="ListParagraph"/>
            <w:ind w:left="0"/>
            <w:jc w:val="center"/>
          </w:pPr>
        </w:pPrChange>
      </w:pPr>
      <w:ins w:id="3957" w:author="DHA" w:date="2010-07-06T01:19:00Z">
        <w:r>
          <w:rPr>
            <w:rFonts w:ascii="Times New Roman" w:hAnsi="Times New Roman"/>
            <w:color w:val="000000"/>
            <w:sz w:val="26"/>
            <w:szCs w:val="26"/>
            <w:lang w:val="en-US"/>
          </w:rPr>
          <w:t>Thống kê Lược Đồ Gantt:</w:t>
        </w:r>
      </w:ins>
    </w:p>
    <w:p w:rsidR="004A0BCF" w:rsidRPr="00C900E0" w:rsidDel="00321DE0" w:rsidRDefault="004A0BCF" w:rsidP="005A52A3">
      <w:pPr>
        <w:pStyle w:val="ListParagraph"/>
        <w:ind w:left="0" w:firstLine="284"/>
        <w:jc w:val="both"/>
        <w:rPr>
          <w:del w:id="3958" w:author="DHA" w:date="2010-07-06T01:20:00Z"/>
          <w:rFonts w:ascii="Times New Roman" w:hAnsi="Times New Roman"/>
          <w:color w:val="000000"/>
          <w:sz w:val="26"/>
          <w:szCs w:val="26"/>
        </w:rPr>
      </w:pPr>
      <w:del w:id="3959" w:author="DHA" w:date="2010-07-06T01:20:00Z">
        <w:r w:rsidRPr="003D22F6" w:rsidDel="00321DE0">
          <w:rPr>
            <w:rFonts w:ascii="Times New Roman" w:hAnsi="Times New Roman"/>
            <w:color w:val="000000"/>
            <w:sz w:val="26"/>
            <w:szCs w:val="26"/>
          </w:rPr>
          <w:lastRenderedPageBreak/>
          <w:delText>Nếu quản lý chọn chức năng xem thống kê dạng lượt đồ Gantt, màn hình sẽ hiện ra bao gồm 1 mốc thời gian đánh dấu thời gian thực, và 1 danh sách các đợt thi đang được thực hiện, được vẽ dưới dang sơ đồ gantt. Trong đó, mỗi đợt thi sẽ hiển thị thông tin cơ bản của nó bao gồm: tên đợt thi, % thực hiện, và màu sắc tương ứng giúp người dùng có thể nhanh chóng phát hiện đợt thi đang thực hiện với mức cảnh báo cao. Trong đó, khi click vào 1 đợt thi tương ứng, sơ đồ gantt tương ứng của đợt thi được chọn sẽ hiện ra bao gồm các nội dung:</w:delText>
        </w:r>
      </w:del>
    </w:p>
    <w:p w:rsidR="004A0BCF" w:rsidRPr="00F22470" w:rsidDel="00321DE0" w:rsidRDefault="004A0BCF" w:rsidP="005A52A3">
      <w:pPr>
        <w:pStyle w:val="ListParagraph"/>
        <w:numPr>
          <w:ilvl w:val="0"/>
          <w:numId w:val="40"/>
          <w:numberingChange w:id="3960" w:author="DONGTHUY" w:date="2010-07-04T11:47:00Z" w:original=""/>
        </w:numPr>
        <w:ind w:left="851" w:hanging="284"/>
        <w:jc w:val="both"/>
        <w:rPr>
          <w:del w:id="3961" w:author="DHA" w:date="2010-07-06T01:20:00Z"/>
          <w:rFonts w:ascii="Times New Roman" w:hAnsi="Times New Roman"/>
          <w:color w:val="000000"/>
          <w:sz w:val="26"/>
          <w:szCs w:val="26"/>
        </w:rPr>
      </w:pPr>
      <w:del w:id="3962" w:author="DHA" w:date="2010-07-06T01:20:00Z">
        <w:r w:rsidRPr="00F22470" w:rsidDel="00321DE0">
          <w:rPr>
            <w:rFonts w:ascii="Times New Roman" w:hAnsi="Times New Roman"/>
            <w:color w:val="000000"/>
            <w:sz w:val="26"/>
            <w:szCs w:val="26"/>
          </w:rPr>
          <w:delText>Tình trạng thực thi: Đang thực thi tới gian đoạn nào</w:delText>
        </w:r>
      </w:del>
    </w:p>
    <w:p w:rsidR="004A0BCF" w:rsidRPr="00F22470" w:rsidDel="00321DE0" w:rsidRDefault="004A0BCF" w:rsidP="005A52A3">
      <w:pPr>
        <w:pStyle w:val="ListParagraph"/>
        <w:numPr>
          <w:ilvl w:val="0"/>
          <w:numId w:val="40"/>
          <w:numberingChange w:id="3963" w:author="DONGTHUY" w:date="2010-07-04T11:47:00Z" w:original=""/>
        </w:numPr>
        <w:ind w:left="851" w:hanging="284"/>
        <w:jc w:val="both"/>
        <w:rPr>
          <w:del w:id="3964" w:author="DHA" w:date="2010-07-06T01:20:00Z"/>
          <w:rFonts w:ascii="Times New Roman" w:hAnsi="Times New Roman"/>
          <w:color w:val="000000"/>
          <w:sz w:val="26"/>
          <w:szCs w:val="26"/>
        </w:rPr>
      </w:pPr>
      <w:del w:id="3965" w:author="DHA" w:date="2010-07-06T01:20:00Z">
        <w:r w:rsidRPr="00F22470" w:rsidDel="00321DE0">
          <w:rPr>
            <w:rFonts w:ascii="Times New Roman" w:hAnsi="Times New Roman"/>
            <w:color w:val="000000"/>
            <w:sz w:val="26"/>
            <w:szCs w:val="26"/>
          </w:rPr>
          <w:delText>Với mỗi giai đoạn đang/đã thực thi, phần trăm hoàn thành là bao nhiêu.</w:delText>
        </w:r>
      </w:del>
    </w:p>
    <w:p w:rsidR="004A0BCF" w:rsidRPr="00F22470" w:rsidDel="00321DE0" w:rsidRDefault="004A0BCF" w:rsidP="005A52A3">
      <w:pPr>
        <w:pStyle w:val="ListParagraph"/>
        <w:numPr>
          <w:ilvl w:val="0"/>
          <w:numId w:val="40"/>
          <w:numberingChange w:id="3966" w:author="DONGTHUY" w:date="2010-07-04T11:47:00Z" w:original=""/>
        </w:numPr>
        <w:ind w:left="851" w:hanging="284"/>
        <w:jc w:val="both"/>
        <w:rPr>
          <w:del w:id="3967" w:author="DHA" w:date="2010-07-06T01:20:00Z"/>
          <w:rFonts w:ascii="Times New Roman" w:hAnsi="Times New Roman"/>
          <w:color w:val="000000"/>
          <w:sz w:val="26"/>
          <w:szCs w:val="26"/>
        </w:rPr>
      </w:pPr>
      <w:del w:id="3968" w:author="DHA" w:date="2010-07-06T01:20:00Z">
        <w:r w:rsidRPr="00F22470" w:rsidDel="00321DE0">
          <w:rPr>
            <w:rFonts w:ascii="Times New Roman" w:hAnsi="Times New Roman"/>
            <w:color w:val="000000"/>
            <w:sz w:val="26"/>
            <w:szCs w:val="26"/>
          </w:rPr>
          <w:delTex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delText>
        </w:r>
      </w:del>
    </w:p>
    <w:p w:rsidR="004A0BCF" w:rsidRPr="00F22470" w:rsidDel="00321DE0" w:rsidRDefault="004A0BCF" w:rsidP="005A52A3">
      <w:pPr>
        <w:pStyle w:val="ListParagraph"/>
        <w:numPr>
          <w:ilvl w:val="0"/>
          <w:numId w:val="40"/>
          <w:numberingChange w:id="3969" w:author="DONGTHUY" w:date="2010-07-04T11:47:00Z" w:original=""/>
        </w:numPr>
        <w:ind w:left="851" w:hanging="284"/>
        <w:jc w:val="both"/>
        <w:rPr>
          <w:del w:id="3970" w:author="DHA" w:date="2010-07-06T01:20:00Z"/>
          <w:rFonts w:ascii="Times New Roman" w:hAnsi="Times New Roman"/>
          <w:color w:val="000000"/>
          <w:sz w:val="26"/>
          <w:szCs w:val="26"/>
        </w:rPr>
      </w:pPr>
      <w:del w:id="3971" w:author="DHA" w:date="2010-07-06T01:20:00Z">
        <w:r w:rsidRPr="00F22470" w:rsidDel="00321DE0">
          <w:rPr>
            <w:rFonts w:ascii="Times New Roman" w:hAnsi="Times New Roman"/>
            <w:color w:val="000000"/>
            <w:sz w:val="26"/>
            <w:szCs w:val="26"/>
          </w:rPr>
          <w:delText>Với mỗi giai đoạn chưa được thực thi, hệ thống sẽ hiển thị dạng mờ, tránh làm rối mắt người đọc</w:delText>
        </w:r>
      </w:del>
    </w:p>
    <w:p w:rsidR="004A0BCF" w:rsidRPr="00F22470" w:rsidDel="00321DE0" w:rsidRDefault="004A0BCF" w:rsidP="005A52A3">
      <w:pPr>
        <w:pStyle w:val="ListParagraph"/>
        <w:numPr>
          <w:ilvl w:val="0"/>
          <w:numId w:val="40"/>
          <w:numberingChange w:id="3972" w:author="DONGTHUY" w:date="2010-07-04T11:47:00Z" w:original=""/>
        </w:numPr>
        <w:ind w:left="851" w:hanging="284"/>
        <w:jc w:val="both"/>
        <w:rPr>
          <w:del w:id="3973" w:author="DHA" w:date="2010-07-06T01:20:00Z"/>
          <w:rFonts w:ascii="Times New Roman" w:hAnsi="Times New Roman"/>
          <w:color w:val="000000"/>
          <w:sz w:val="26"/>
          <w:szCs w:val="26"/>
        </w:rPr>
      </w:pPr>
      <w:del w:id="3974" w:author="DHA" w:date="2010-07-06T01:20:00Z">
        <w:r w:rsidRPr="00F22470" w:rsidDel="00321DE0">
          <w:rPr>
            <w:rFonts w:ascii="Times New Roman" w:hAnsi="Times New Roman"/>
            <w:color w:val="000000"/>
            <w:sz w:val="26"/>
            <w:szCs w:val="26"/>
          </w:rPr>
          <w:delText>Nút "Trở về" để quay lại màn hình quan sát sơ đồ gantt các đợt thi</w:delText>
        </w:r>
      </w:del>
    </w:p>
    <w:p w:rsidR="004A0BCF" w:rsidRPr="00C900E0" w:rsidRDefault="00051831" w:rsidP="005A52A3">
      <w:pPr>
        <w:pStyle w:val="ListParagraph"/>
        <w:ind w:left="0"/>
        <w:jc w:val="center"/>
        <w:rPr>
          <w:rFonts w:ascii="Times New Roman" w:hAnsi="Times New Roman"/>
          <w:color w:val="000000"/>
          <w:sz w:val="26"/>
          <w:szCs w:val="26"/>
        </w:rPr>
      </w:pPr>
      <w:r>
        <w:rPr>
          <w:rFonts w:ascii="Times New Roman" w:hAnsi="Times New Roman"/>
          <w:color w:val="000000"/>
          <w:sz w:val="26"/>
          <w:szCs w:val="26"/>
          <w:lang w:val="en-US"/>
        </w:rPr>
      </w:r>
      <w:r w:rsidRPr="00051831">
        <w:rPr>
          <w:rFonts w:ascii="Times New Roman" w:hAnsi="Times New Roman"/>
          <w:color w:val="000000"/>
          <w:sz w:val="26"/>
          <w:szCs w:val="26"/>
          <w:lang w:val="en-US"/>
        </w:rPr>
        <w:pict>
          <v:group id="_x0000_s1430" editas="canvas" style="width:341.25pt;height:420.25pt;mso-position-horizontal-relative:char;mso-position-vertical-relative:line" coordorigin="3801,1315" coordsize="5444,6704">
            <o:lock v:ext="edit" aspectratio="t"/>
            <v:shape id="_x0000_s1429" type="#_x0000_t75" style="position:absolute;left:3801;top:1315;width:5444;height:6704" o:preferrelative="f">
              <v:fill o:detectmouseclick="t"/>
              <v:path o:extrusionok="t" o:connecttype="none"/>
              <o:lock v:ext="edit" text="t"/>
            </v:shape>
            <v:shape id="_x0000_s1431" type="#_x0000_t75" style="position:absolute;left:3801;top:1315;width:5444;height:3810">
              <v:imagedata r:id="rId36" o:title="GanttChart"/>
            </v:shape>
            <v:shape id="_x0000_s1432" type="#_x0000_t75" style="position:absolute;left:4375;top:5145;width:4207;height:2874">
              <v:imagedata r:id="rId37" o:title="GanttChartDetail"/>
            </v:shape>
            <w10:wrap type="none"/>
            <w10:anchorlock/>
          </v:group>
        </w:pict>
      </w:r>
      <w:del w:id="3975" w:author="DHA" w:date="2010-07-06T00:32:00Z">
        <w:r w:rsidR="00AB7110">
          <w:rPr>
            <w:rFonts w:ascii="Times New Roman" w:hAnsi="Times New Roman"/>
            <w:color w:val="000000"/>
            <w:sz w:val="26"/>
            <w:szCs w:val="26"/>
            <w:lang w:val="en-US"/>
          </w:rPr>
          <w:drawing>
            <wp:inline distT="0" distB="0" distL="0" distR="0">
              <wp:extent cx="4474845" cy="3220720"/>
              <wp:effectExtent l="19050" t="0" r="190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4474845" cy="3220720"/>
                      </a:xfrm>
                      <a:prstGeom prst="rect">
                        <a:avLst/>
                      </a:prstGeom>
                      <a:noFill/>
                      <a:ln w="9525">
                        <a:noFill/>
                        <a:miter lim="800000"/>
                        <a:headEnd/>
                        <a:tailEnd/>
                      </a:ln>
                    </pic:spPr>
                  </pic:pic>
                </a:graphicData>
              </a:graphic>
            </wp:inline>
          </w:drawing>
        </w:r>
      </w:del>
    </w:p>
    <w:p w:rsidR="00321DE0" w:rsidRPr="002E07A7" w:rsidRDefault="00321DE0" w:rsidP="00321DE0">
      <w:pPr>
        <w:pStyle w:val="ListParagraph"/>
        <w:ind w:left="0" w:firstLine="284"/>
        <w:jc w:val="both"/>
        <w:rPr>
          <w:ins w:id="3976" w:author="DHA" w:date="2010-07-06T01:20:00Z"/>
          <w:rFonts w:ascii="Times New Roman" w:hAnsi="Times New Roman"/>
          <w:color w:val="000000"/>
          <w:sz w:val="26"/>
          <w:szCs w:val="26"/>
          <w:lang w:val="en-US"/>
          <w:rPrChange w:id="3977" w:author="DHA" w:date="2010-07-06T01:26:00Z">
            <w:rPr>
              <w:ins w:id="3978" w:author="DHA" w:date="2010-07-06T01:20:00Z"/>
              <w:rFonts w:ascii="Times New Roman" w:hAnsi="Times New Roman"/>
              <w:color w:val="000000"/>
              <w:sz w:val="26"/>
              <w:szCs w:val="26"/>
            </w:rPr>
          </w:rPrChange>
        </w:rPr>
      </w:pPr>
      <w:ins w:id="3979" w:author="DHA" w:date="2010-07-06T01:25:00Z">
        <w:r>
          <w:rPr>
            <w:rFonts w:ascii="Times New Roman" w:hAnsi="Times New Roman"/>
            <w:color w:val="000000"/>
            <w:sz w:val="26"/>
            <w:szCs w:val="26"/>
            <w:lang w:val="en-US"/>
          </w:rPr>
          <w:t xml:space="preserve">Hiển thị danh sách các đợt thi đang diễn ra với các thông tin tương ứng về tình trạng tiến hành. </w:t>
        </w:r>
      </w:ins>
      <w:ins w:id="3980" w:author="DHA" w:date="2010-07-06T01:20:00Z">
        <w:r w:rsidRPr="003D22F6">
          <w:rPr>
            <w:rFonts w:ascii="Times New Roman" w:hAnsi="Times New Roman"/>
            <w:color w:val="000000"/>
            <w:sz w:val="26"/>
            <w:szCs w:val="26"/>
          </w:rPr>
          <w:t>Trong đó, khi click vào 1 đợt thi tương ứng, sơ đồ gantt tương ứng của đợt thi được chọn sẽ hiệ</w:t>
        </w:r>
        <w:r w:rsidR="002E07A7">
          <w:rPr>
            <w:rFonts w:ascii="Times New Roman" w:hAnsi="Times New Roman"/>
            <w:color w:val="000000"/>
            <w:sz w:val="26"/>
            <w:szCs w:val="26"/>
          </w:rPr>
          <w:t>n ra</w:t>
        </w:r>
      </w:ins>
      <w:ins w:id="3981" w:author="DHA" w:date="2010-07-06T01:26:00Z">
        <w:r w:rsidR="002E07A7">
          <w:rPr>
            <w:rFonts w:ascii="Times New Roman" w:hAnsi="Times New Roman"/>
            <w:color w:val="000000"/>
            <w:sz w:val="26"/>
            <w:szCs w:val="26"/>
            <w:lang w:val="en-US"/>
          </w:rPr>
          <w:t xml:space="preserve">, thể hiện tình trạng cụ thể của từng </w:t>
        </w:r>
      </w:ins>
      <w:ins w:id="3982" w:author="DHA" w:date="2010-07-06T01:27:00Z">
        <w:r w:rsidR="002E07A7">
          <w:rPr>
            <w:rFonts w:ascii="Times New Roman" w:hAnsi="Times New Roman"/>
            <w:color w:val="000000"/>
            <w:sz w:val="26"/>
            <w:szCs w:val="26"/>
            <w:lang w:val="en-US"/>
          </w:rPr>
          <w:t>đơn vị công việc trong đợt thi:</w:t>
        </w:r>
      </w:ins>
    </w:p>
    <w:p w:rsidR="00321DE0" w:rsidRPr="00F22470" w:rsidRDefault="00321DE0" w:rsidP="00321DE0">
      <w:pPr>
        <w:pStyle w:val="ListParagraph"/>
        <w:numPr>
          <w:ilvl w:val="0"/>
          <w:numId w:val="40"/>
        </w:numPr>
        <w:ind w:left="851" w:hanging="284"/>
        <w:jc w:val="both"/>
        <w:rPr>
          <w:ins w:id="3983" w:author="DHA" w:date="2010-07-06T01:20:00Z"/>
          <w:rFonts w:ascii="Times New Roman" w:hAnsi="Times New Roman"/>
          <w:color w:val="000000"/>
          <w:sz w:val="26"/>
          <w:szCs w:val="26"/>
        </w:rPr>
      </w:pPr>
      <w:ins w:id="3984" w:author="DHA" w:date="2010-07-06T01:20:00Z">
        <w:r w:rsidRPr="00F22470">
          <w:rPr>
            <w:rFonts w:ascii="Times New Roman" w:hAnsi="Times New Roman"/>
            <w:color w:val="000000"/>
            <w:sz w:val="26"/>
            <w:szCs w:val="26"/>
          </w:rPr>
          <w:t>Tình trạng thực thi: Đang thực thi tới gian đoạn nào</w:t>
        </w:r>
      </w:ins>
    </w:p>
    <w:p w:rsidR="00321DE0" w:rsidRPr="00F22470" w:rsidRDefault="00321DE0" w:rsidP="00321DE0">
      <w:pPr>
        <w:pStyle w:val="ListParagraph"/>
        <w:numPr>
          <w:ilvl w:val="0"/>
          <w:numId w:val="40"/>
        </w:numPr>
        <w:ind w:left="851" w:hanging="284"/>
        <w:jc w:val="both"/>
        <w:rPr>
          <w:ins w:id="3985" w:author="DHA" w:date="2010-07-06T01:20:00Z"/>
          <w:rFonts w:ascii="Times New Roman" w:hAnsi="Times New Roman"/>
          <w:color w:val="000000"/>
          <w:sz w:val="26"/>
          <w:szCs w:val="26"/>
        </w:rPr>
      </w:pPr>
      <w:ins w:id="3986" w:author="DHA" w:date="2010-07-06T01:20:00Z">
        <w:r w:rsidRPr="00F22470">
          <w:rPr>
            <w:rFonts w:ascii="Times New Roman" w:hAnsi="Times New Roman"/>
            <w:color w:val="000000"/>
            <w:sz w:val="26"/>
            <w:szCs w:val="26"/>
          </w:rPr>
          <w:t>Với mỗi giai đoạn đang/đã thực thi, phần trăm hoàn thành là bao nhiêu.</w:t>
        </w:r>
      </w:ins>
    </w:p>
    <w:p w:rsidR="00321DE0" w:rsidRPr="00F22470" w:rsidRDefault="00321DE0" w:rsidP="00321DE0">
      <w:pPr>
        <w:pStyle w:val="ListParagraph"/>
        <w:numPr>
          <w:ilvl w:val="0"/>
          <w:numId w:val="40"/>
        </w:numPr>
        <w:ind w:left="851" w:hanging="284"/>
        <w:jc w:val="both"/>
        <w:rPr>
          <w:ins w:id="3987" w:author="DHA" w:date="2010-07-06T01:20:00Z"/>
          <w:rFonts w:ascii="Times New Roman" w:hAnsi="Times New Roman"/>
          <w:color w:val="000000"/>
          <w:sz w:val="26"/>
          <w:szCs w:val="26"/>
        </w:rPr>
      </w:pPr>
      <w:ins w:id="3988" w:author="DHA" w:date="2010-07-06T01:20:00Z">
        <w:r w:rsidRPr="00F22470">
          <w:rPr>
            <w:rFonts w:ascii="Times New Roman" w:hAnsi="Times New Roman"/>
            <w:color w:val="000000"/>
            <w:sz w:val="26"/>
            <w:szCs w:val="26"/>
          </w:rPr>
          <w:t>Với những giai đoạn có nguy cơ trễ hạn, tầm quan trọng cao, hệ thống hiển thị dưới dạng các màu khác nhau (thống nhất với các màu trên sơ đồ luồng công việc) giúp người quản lý nhanh chóng bắt được và xử lý kịp thời</w:t>
        </w:r>
      </w:ins>
    </w:p>
    <w:p w:rsidR="00321DE0" w:rsidRPr="00F22470" w:rsidRDefault="00321DE0" w:rsidP="00321DE0">
      <w:pPr>
        <w:pStyle w:val="ListParagraph"/>
        <w:numPr>
          <w:ilvl w:val="0"/>
          <w:numId w:val="40"/>
        </w:numPr>
        <w:ind w:left="851" w:hanging="284"/>
        <w:jc w:val="both"/>
        <w:rPr>
          <w:ins w:id="3989" w:author="DHA" w:date="2010-07-06T01:20:00Z"/>
          <w:rFonts w:ascii="Times New Roman" w:hAnsi="Times New Roman"/>
          <w:color w:val="000000"/>
          <w:sz w:val="26"/>
          <w:szCs w:val="26"/>
        </w:rPr>
      </w:pPr>
      <w:ins w:id="3990" w:author="DHA" w:date="2010-07-06T01:20:00Z">
        <w:r w:rsidRPr="00F22470">
          <w:rPr>
            <w:rFonts w:ascii="Times New Roman" w:hAnsi="Times New Roman"/>
            <w:color w:val="000000"/>
            <w:sz w:val="26"/>
            <w:szCs w:val="26"/>
          </w:rPr>
          <w:t>Với mỗi giai đoạn chưa được thực thi, hệ thống sẽ hiển thị dạng mờ, tránh làm rối mắt người đọc</w:t>
        </w:r>
      </w:ins>
    </w:p>
    <w:p w:rsidR="00321DE0" w:rsidRPr="002E07A7" w:rsidRDefault="00321DE0" w:rsidP="00321DE0">
      <w:pPr>
        <w:pStyle w:val="ListParagraph"/>
        <w:numPr>
          <w:ilvl w:val="0"/>
          <w:numId w:val="40"/>
        </w:numPr>
        <w:ind w:left="851" w:hanging="284"/>
        <w:jc w:val="both"/>
        <w:rPr>
          <w:ins w:id="3991" w:author="DHA" w:date="2010-07-06T01:27:00Z"/>
          <w:rFonts w:ascii="Times New Roman" w:hAnsi="Times New Roman"/>
          <w:color w:val="000000"/>
          <w:sz w:val="26"/>
          <w:szCs w:val="26"/>
          <w:rPrChange w:id="3992" w:author="DHA" w:date="2010-07-06T01:27:00Z">
            <w:rPr>
              <w:ins w:id="3993" w:author="DHA" w:date="2010-07-06T01:27:00Z"/>
              <w:rFonts w:ascii="Times New Roman" w:hAnsi="Times New Roman"/>
              <w:color w:val="000000"/>
              <w:sz w:val="26"/>
              <w:szCs w:val="26"/>
              <w:lang w:val="en-US"/>
            </w:rPr>
          </w:rPrChange>
        </w:rPr>
      </w:pPr>
      <w:ins w:id="3994" w:author="DHA" w:date="2010-07-06T01:20:00Z">
        <w:r w:rsidRPr="00F22470">
          <w:rPr>
            <w:rFonts w:ascii="Times New Roman" w:hAnsi="Times New Roman"/>
            <w:color w:val="000000"/>
            <w:sz w:val="26"/>
            <w:szCs w:val="26"/>
          </w:rPr>
          <w:t>Nút "Trở về" để quay lại màn hình quan sát sơ đồ gantt các đợt thi</w:t>
        </w:r>
      </w:ins>
    </w:p>
    <w:p w:rsidR="006C1EE4" w:rsidRDefault="002E07A7">
      <w:pPr>
        <w:pStyle w:val="ListParagraph"/>
        <w:numPr>
          <w:ilvl w:val="0"/>
          <w:numId w:val="48"/>
        </w:numPr>
        <w:ind w:left="0" w:firstLine="720"/>
        <w:jc w:val="both"/>
        <w:rPr>
          <w:ins w:id="3995" w:author="DHA" w:date="2010-07-06T01:20:00Z"/>
          <w:rFonts w:ascii="Times New Roman" w:hAnsi="Times New Roman"/>
          <w:color w:val="000000"/>
          <w:sz w:val="26"/>
          <w:szCs w:val="26"/>
        </w:rPr>
        <w:pPrChange w:id="3996" w:author="DHA" w:date="2010-07-06T01:27:00Z">
          <w:pPr>
            <w:pStyle w:val="ListParagraph"/>
            <w:numPr>
              <w:numId w:val="40"/>
            </w:numPr>
            <w:ind w:left="851" w:hanging="284"/>
            <w:jc w:val="both"/>
          </w:pPr>
        </w:pPrChange>
      </w:pPr>
      <w:ins w:id="3997" w:author="DHA" w:date="2010-07-06T01:27:00Z">
        <w:r>
          <w:rPr>
            <w:rFonts w:ascii="Times New Roman" w:hAnsi="Times New Roman"/>
            <w:color w:val="000000"/>
            <w:sz w:val="26"/>
            <w:szCs w:val="26"/>
            <w:lang w:val="en-US"/>
          </w:rPr>
          <w:t>Cập nhật nhân viên:</w:t>
        </w:r>
      </w:ins>
    </w:p>
    <w:p w:rsidR="004A0BCF" w:rsidRPr="00C900E0" w:rsidRDefault="00AB7110" w:rsidP="005A52A3">
      <w:pPr>
        <w:pStyle w:val="ListParagraph"/>
        <w:ind w:left="0"/>
        <w:jc w:val="center"/>
        <w:rPr>
          <w:rFonts w:ascii="Times New Roman" w:hAnsi="Times New Roman"/>
          <w:color w:val="000000"/>
          <w:sz w:val="26"/>
          <w:szCs w:val="26"/>
        </w:rPr>
      </w:pPr>
      <w:del w:id="3998" w:author="DHA" w:date="2010-07-06T00:32:00Z">
        <w:r>
          <w:rPr>
            <w:rFonts w:ascii="Times New Roman" w:hAnsi="Times New Roman"/>
            <w:color w:val="000000"/>
            <w:sz w:val="26"/>
            <w:szCs w:val="26"/>
            <w:lang w:val="en-US"/>
          </w:rPr>
          <w:drawing>
            <wp:inline distT="0" distB="0" distL="0" distR="0">
              <wp:extent cx="4377690" cy="3155950"/>
              <wp:effectExtent l="19050" t="0" r="3810"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4377690" cy="3155950"/>
                      </a:xfrm>
                      <a:prstGeom prst="rect">
                        <a:avLst/>
                      </a:prstGeom>
                      <a:noFill/>
                      <a:ln w="9525">
                        <a:noFill/>
                        <a:miter lim="800000"/>
                        <a:headEnd/>
                        <a:tailEnd/>
                      </a:ln>
                    </pic:spPr>
                  </pic:pic>
                </a:graphicData>
              </a:graphic>
            </wp:inline>
          </w:drawing>
        </w:r>
      </w:del>
    </w:p>
    <w:p w:rsidR="004A0BCF" w:rsidRPr="00C900E0" w:rsidRDefault="004A0BCF" w:rsidP="00161B91">
      <w:pPr>
        <w:pStyle w:val="ListParagraph"/>
        <w:ind w:left="284"/>
        <w:jc w:val="both"/>
        <w:rPr>
          <w:rFonts w:ascii="Times New Roman" w:hAnsi="Times New Roman"/>
          <w:color w:val="000000"/>
          <w:sz w:val="26"/>
          <w:szCs w:val="26"/>
        </w:rPr>
      </w:pPr>
    </w:p>
    <w:p w:rsidR="004A0BCF" w:rsidRPr="00C900E0" w:rsidDel="002E07A7" w:rsidRDefault="004A0BCF" w:rsidP="005A52A3">
      <w:pPr>
        <w:pStyle w:val="ListParagraph"/>
        <w:ind w:left="0" w:firstLine="284"/>
        <w:jc w:val="both"/>
        <w:rPr>
          <w:del w:id="3999" w:author="DHA" w:date="2010-07-06T01:28:00Z"/>
          <w:rFonts w:ascii="Times New Roman" w:hAnsi="Times New Roman"/>
          <w:color w:val="000000"/>
          <w:sz w:val="26"/>
          <w:szCs w:val="26"/>
        </w:rPr>
      </w:pPr>
      <w:del w:id="4000" w:author="DHA" w:date="2010-07-06T01:28:00Z">
        <w:r w:rsidRPr="003D22F6" w:rsidDel="002E07A7">
          <w:rPr>
            <w:rFonts w:ascii="Times New Roman" w:hAnsi="Times New Roman"/>
            <w:color w:val="000000"/>
            <w:sz w:val="26"/>
            <w:szCs w:val="26"/>
          </w:rPr>
          <w:lastRenderedPageBreak/>
          <w:delText>Nếu người quản lý chọn chức năng cập nhật thông tin, 1 danh sách các nhân viên có trong hệ thống sẽ hiện ra, cùng với các thông tin đi kèm của nhân viên đó, cho phép người quản lý có thể thêm, xóa, cập nhật danh sách này ngay trên giao diện. Sau khi cập nhật, chýõng trình sẽ tự động lưu tạm, và người quản lý sẽ được yêu cầu lưu hoặc hủy việc cập nhật nếu chuyển sang phần làm việc khác</w:delText>
        </w:r>
      </w:del>
    </w:p>
    <w:p w:rsidR="002E07A7" w:rsidRDefault="00051831" w:rsidP="005A52A3">
      <w:pPr>
        <w:pStyle w:val="ListParagraph"/>
        <w:ind w:left="0"/>
        <w:jc w:val="center"/>
        <w:rPr>
          <w:ins w:id="4001" w:author="DHA" w:date="2010-07-06T01:28:00Z"/>
          <w:rFonts w:ascii="Times New Roman" w:hAnsi="Times New Roman"/>
          <w:color w:val="000000"/>
          <w:sz w:val="26"/>
          <w:szCs w:val="26"/>
          <w:lang w:val="en-US"/>
        </w:rPr>
      </w:pPr>
      <w:r>
        <w:rPr>
          <w:rFonts w:ascii="Times New Roman" w:hAnsi="Times New Roman"/>
          <w:color w:val="000000"/>
          <w:sz w:val="26"/>
          <w:szCs w:val="26"/>
          <w:lang w:val="en-US"/>
        </w:rPr>
      </w:r>
      <w:r>
        <w:rPr>
          <w:rFonts w:ascii="Times New Roman" w:hAnsi="Times New Roman"/>
          <w:color w:val="000000"/>
          <w:sz w:val="26"/>
          <w:szCs w:val="26"/>
          <w:lang w:val="en-US"/>
        </w:rPr>
        <w:pict>
          <v:group id="_x0000_s1437" editas="canvas" style="width:6in;height:204pt;mso-position-horizontal-relative:char;mso-position-vertical-relative:line" coordorigin="3801,3046" coordsize="6891,3254">
            <o:lock v:ext="edit" aspectratio="t"/>
            <v:shape id="_x0000_s1436" type="#_x0000_t75" style="position:absolute;left:3801;top:3046;width:6891;height:3254" o:preferrelative="f">
              <v:fill o:detectmouseclick="t"/>
              <v:path o:extrusionok="t" o:connecttype="none"/>
              <o:lock v:ext="edit" text="t"/>
            </v:shape>
            <v:shape id="_x0000_s1438" type="#_x0000_t75" style="position:absolute;left:3801;top:3046;width:4649;height:3254">
              <v:imagedata r:id="rId40" o:title="UpdateUser"/>
            </v:shape>
            <v:shape id="_x0000_s1439" type="#_x0000_t75" style="position:absolute;left:7533;top:3541;width:3159;height:2160">
              <v:imagedata r:id="rId41" o:title="UpdateUserDetail"/>
            </v:shape>
            <w10:wrap type="none"/>
            <w10:anchorlock/>
          </v:group>
        </w:pict>
      </w:r>
    </w:p>
    <w:p w:rsidR="006C1EE4" w:rsidRDefault="002E07A7">
      <w:pPr>
        <w:pStyle w:val="ListParagraph"/>
        <w:ind w:left="0"/>
        <w:jc w:val="both"/>
        <w:rPr>
          <w:ins w:id="4002" w:author="DHA" w:date="2010-07-06T01:29:00Z"/>
          <w:rFonts w:ascii="Times New Roman" w:hAnsi="Times New Roman"/>
          <w:color w:val="000000"/>
          <w:sz w:val="26"/>
          <w:szCs w:val="26"/>
          <w:lang w:val="en-US"/>
        </w:rPr>
        <w:pPrChange w:id="4003" w:author="DHA" w:date="2010-07-06T01:28:00Z">
          <w:pPr>
            <w:pStyle w:val="ListParagraph"/>
            <w:ind w:left="0"/>
            <w:jc w:val="center"/>
          </w:pPr>
        </w:pPrChange>
      </w:pPr>
      <w:ins w:id="4004" w:author="DHA" w:date="2010-07-06T01:28:00Z">
        <w:r>
          <w:rPr>
            <w:rFonts w:ascii="Times New Roman" w:hAnsi="Times New Roman"/>
            <w:color w:val="000000"/>
            <w:sz w:val="26"/>
            <w:szCs w:val="26"/>
            <w:lang w:val="en-US"/>
          </w:rPr>
          <w:t>Tương tự chức năng cập nhật đợt thi.</w:t>
        </w:r>
      </w:ins>
    </w:p>
    <w:p w:rsidR="006C1EE4" w:rsidRDefault="002E07A7">
      <w:pPr>
        <w:pStyle w:val="ListParagraph"/>
        <w:numPr>
          <w:ilvl w:val="0"/>
          <w:numId w:val="48"/>
          <w:numberingChange w:id="4005" w:author="DONGTHUY" w:date="2010-07-04T11:47:00Z" w:original=""/>
        </w:numPr>
        <w:ind w:left="0" w:firstLine="720"/>
        <w:jc w:val="both"/>
        <w:rPr>
          <w:del w:id="4006" w:author="DHA" w:date="2010-07-06T01:30:00Z"/>
          <w:rFonts w:ascii="Times New Roman" w:hAnsi="Times New Roman"/>
          <w:color w:val="000000"/>
          <w:sz w:val="26"/>
          <w:szCs w:val="26"/>
          <w:rPrChange w:id="4007" w:author="DHA" w:date="2010-07-06T01:30:00Z">
            <w:rPr>
              <w:del w:id="4008" w:author="DHA" w:date="2010-07-06T01:30:00Z"/>
              <w:rFonts w:ascii="Times New Roman" w:hAnsi="Times New Roman"/>
              <w:color w:val="000000"/>
              <w:sz w:val="26"/>
              <w:szCs w:val="26"/>
              <w:lang w:val="en-US"/>
            </w:rPr>
          </w:rPrChange>
        </w:rPr>
        <w:pPrChange w:id="4009" w:author="DHA" w:date="2010-07-06T01:30:00Z">
          <w:pPr>
            <w:pStyle w:val="ListParagraph"/>
            <w:numPr>
              <w:numId w:val="41"/>
            </w:numPr>
            <w:ind w:left="851" w:hanging="284"/>
            <w:jc w:val="both"/>
          </w:pPr>
        </w:pPrChange>
      </w:pPr>
      <w:ins w:id="4010" w:author="DHA" w:date="2010-07-06T01:30:00Z">
        <w:r>
          <w:rPr>
            <w:rFonts w:ascii="Times New Roman" w:hAnsi="Times New Roman"/>
            <w:color w:val="000000"/>
            <w:sz w:val="26"/>
            <w:szCs w:val="26"/>
            <w:lang w:val="en-US"/>
          </w:rPr>
          <w:t>Phân công theo đợt thi</w:t>
        </w:r>
      </w:ins>
      <w:del w:id="4011" w:author="DHA" w:date="2010-07-06T00:35:00Z">
        <w:r w:rsidR="00AB7110">
          <w:rPr>
            <w:rFonts w:ascii="Times New Roman" w:hAnsi="Times New Roman"/>
            <w:color w:val="000000"/>
            <w:sz w:val="26"/>
            <w:szCs w:val="26"/>
            <w:lang w:val="en-US"/>
          </w:rPr>
          <w:drawing>
            <wp:inline distT="0" distB="0" distL="0" distR="0">
              <wp:extent cx="3908425" cy="280797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p>
    <w:p w:rsidR="006C1EE4" w:rsidRDefault="006C1EE4">
      <w:pPr>
        <w:pStyle w:val="ListParagraph"/>
        <w:numPr>
          <w:ilvl w:val="0"/>
          <w:numId w:val="48"/>
        </w:numPr>
        <w:ind w:left="0" w:firstLine="720"/>
        <w:jc w:val="both"/>
        <w:rPr>
          <w:ins w:id="4012" w:author="DHA" w:date="2010-07-06T01:30:00Z"/>
          <w:rFonts w:ascii="Times New Roman" w:hAnsi="Times New Roman"/>
          <w:color w:val="000000"/>
          <w:sz w:val="26"/>
          <w:szCs w:val="26"/>
        </w:rPr>
        <w:pPrChange w:id="4013" w:author="DHA" w:date="2010-07-06T01:30:00Z">
          <w:pPr>
            <w:pStyle w:val="ListParagraph"/>
            <w:ind w:left="0"/>
            <w:jc w:val="center"/>
          </w:pPr>
        </w:pPrChange>
      </w:pPr>
    </w:p>
    <w:p w:rsidR="006C1EE4" w:rsidRDefault="004A0BCF">
      <w:pPr>
        <w:pStyle w:val="ListParagraph"/>
        <w:numPr>
          <w:ilvl w:val="0"/>
          <w:numId w:val="48"/>
        </w:numPr>
        <w:ind w:left="0" w:firstLine="720"/>
        <w:jc w:val="both"/>
        <w:rPr>
          <w:del w:id="4014" w:author="DHA" w:date="2010-07-06T01:30:00Z"/>
          <w:rFonts w:ascii="Times New Roman" w:hAnsi="Times New Roman"/>
          <w:color w:val="000000"/>
          <w:sz w:val="26"/>
          <w:szCs w:val="26"/>
        </w:rPr>
        <w:pPrChange w:id="4015" w:author="DHA" w:date="2010-07-06T01:30:00Z">
          <w:pPr>
            <w:pStyle w:val="ListParagraph"/>
            <w:ind w:left="0" w:firstLine="284"/>
            <w:jc w:val="both"/>
          </w:pPr>
        </w:pPrChange>
      </w:pPr>
      <w:del w:id="4016" w:author="DHA" w:date="2010-07-06T01:30:00Z">
        <w:r w:rsidRPr="003D22F6" w:rsidDel="002E07A7">
          <w:rPr>
            <w:rFonts w:ascii="Times New Roman" w:hAnsi="Times New Roman"/>
            <w:color w:val="000000"/>
            <w:sz w:val="26"/>
            <w:szCs w:val="26"/>
          </w:rPr>
          <w:delText>Nếu người quản lý chọn chức năng phân công theo đợt thi,  phần nội dung của chức năng này sẽ hiện ra, bao gồm:</w:delText>
        </w:r>
      </w:del>
    </w:p>
    <w:p w:rsidR="006C1EE4" w:rsidRDefault="004A0BCF">
      <w:pPr>
        <w:pStyle w:val="ListParagraph"/>
        <w:numPr>
          <w:ilvl w:val="0"/>
          <w:numId w:val="48"/>
          <w:numberingChange w:id="4017" w:author="DONGTHUY" w:date="2010-07-04T11:47:00Z" w:original=""/>
        </w:numPr>
        <w:ind w:left="0" w:firstLine="720"/>
        <w:jc w:val="both"/>
        <w:rPr>
          <w:del w:id="4018" w:author="DHA" w:date="2010-07-06T01:30:00Z"/>
          <w:rFonts w:ascii="Times New Roman" w:hAnsi="Times New Roman"/>
          <w:color w:val="000000"/>
          <w:sz w:val="26"/>
          <w:szCs w:val="26"/>
        </w:rPr>
        <w:pPrChange w:id="4019" w:author="DHA" w:date="2010-07-06T01:30:00Z">
          <w:pPr>
            <w:pStyle w:val="ListParagraph"/>
            <w:numPr>
              <w:numId w:val="41"/>
            </w:numPr>
            <w:ind w:left="851" w:hanging="284"/>
            <w:jc w:val="both"/>
          </w:pPr>
        </w:pPrChange>
      </w:pPr>
      <w:del w:id="4020" w:author="DHA" w:date="2010-07-06T01:30:00Z">
        <w:r w:rsidRPr="00F22470" w:rsidDel="002E07A7">
          <w:rPr>
            <w:rFonts w:ascii="Times New Roman" w:hAnsi="Times New Roman"/>
            <w:color w:val="000000"/>
            <w:sz w:val="26"/>
            <w:szCs w:val="26"/>
          </w:rPr>
          <w:delText>Danh sách các đợt thi chưa được phân công</w:delText>
        </w:r>
      </w:del>
    </w:p>
    <w:p w:rsidR="004A0BCF" w:rsidRPr="00F22470" w:rsidDel="002E07A7" w:rsidRDefault="004A0BCF" w:rsidP="005A52A3">
      <w:pPr>
        <w:pStyle w:val="ListParagraph"/>
        <w:numPr>
          <w:ilvl w:val="0"/>
          <w:numId w:val="41"/>
          <w:numberingChange w:id="4021" w:author="DONGTHUY" w:date="2010-07-04T11:47:00Z" w:original=""/>
        </w:numPr>
        <w:ind w:left="851" w:hanging="284"/>
        <w:jc w:val="both"/>
        <w:rPr>
          <w:del w:id="4022" w:author="DHA" w:date="2010-07-06T01:30:00Z"/>
          <w:rFonts w:ascii="Times New Roman" w:hAnsi="Times New Roman"/>
          <w:color w:val="000000"/>
          <w:sz w:val="26"/>
          <w:szCs w:val="26"/>
        </w:rPr>
      </w:pPr>
      <w:del w:id="4023" w:author="DHA" w:date="2010-07-06T01:30:00Z">
        <w:r w:rsidRPr="00F22470" w:rsidDel="002E07A7">
          <w:rPr>
            <w:rFonts w:ascii="Times New Roman" w:hAnsi="Times New Roman"/>
            <w:color w:val="000000"/>
            <w:sz w:val="26"/>
            <w:szCs w:val="26"/>
          </w:rPr>
          <w:delText>Danh sách các nhân viên trong hệ thống</w:delText>
        </w:r>
      </w:del>
    </w:p>
    <w:p w:rsidR="004A0BCF" w:rsidRPr="00F22470" w:rsidDel="002E07A7" w:rsidRDefault="004A0BCF" w:rsidP="005A52A3">
      <w:pPr>
        <w:pStyle w:val="ListParagraph"/>
        <w:numPr>
          <w:ilvl w:val="0"/>
          <w:numId w:val="41"/>
          <w:numberingChange w:id="4024" w:author="DONGTHUY" w:date="2010-07-04T11:47:00Z" w:original=""/>
        </w:numPr>
        <w:ind w:left="851" w:hanging="284"/>
        <w:jc w:val="both"/>
        <w:rPr>
          <w:del w:id="4025" w:author="DHA" w:date="2010-07-06T01:30:00Z"/>
          <w:rFonts w:ascii="Times New Roman" w:hAnsi="Times New Roman"/>
          <w:color w:val="000000"/>
          <w:sz w:val="26"/>
          <w:szCs w:val="26"/>
        </w:rPr>
      </w:pPr>
      <w:del w:id="4026" w:author="DHA" w:date="2010-07-06T01:30:00Z">
        <w:r w:rsidRPr="00F22470" w:rsidDel="002E07A7">
          <w:rPr>
            <w:rFonts w:ascii="Times New Roman" w:hAnsi="Times New Roman"/>
            <w:color w:val="000000"/>
            <w:sz w:val="26"/>
            <w:szCs w:val="26"/>
          </w:rPr>
          <w:delText>Đợt thi tương ứng được chọn, hiển thị dưới dạng sơ đồ luồng công việc</w:delText>
        </w:r>
      </w:del>
    </w:p>
    <w:p w:rsidR="004A0BCF" w:rsidRPr="00C900E0" w:rsidDel="002E07A7" w:rsidRDefault="004A0BCF" w:rsidP="005A52A3">
      <w:pPr>
        <w:pStyle w:val="ListParagraph"/>
        <w:ind w:left="0" w:firstLine="284"/>
        <w:jc w:val="both"/>
        <w:rPr>
          <w:del w:id="4027" w:author="DHA" w:date="2010-07-06T01:30:00Z"/>
          <w:rFonts w:ascii="Times New Roman" w:hAnsi="Times New Roman"/>
          <w:color w:val="000000"/>
          <w:sz w:val="26"/>
          <w:szCs w:val="26"/>
        </w:rPr>
      </w:pPr>
      <w:del w:id="4028" w:author="DHA" w:date="2010-07-06T01:30:00Z">
        <w:r w:rsidRPr="003D22F6" w:rsidDel="002E07A7">
          <w:rPr>
            <w:rFonts w:ascii="Times New Roman" w:hAnsi="Times New Roman"/>
            <w:color w:val="000000"/>
            <w:sz w:val="26"/>
            <w:szCs w:val="26"/>
          </w:rPr>
          <w:delText>Khi đó, nhân viên có khả năng chọn 1 đợt thi bất kì, luồng công việc tương ứng hiện ra với các phân công theo quy định. Sau đó, người quản lý chỉ cần nắm 1 nhân viên trên danh sách và kéo thả vào 1 công đoạn tương ứng. Công đoạn có sự thay đổi phân công sẽ có màu khác với các công đoạn khác.</w:delText>
        </w:r>
      </w:del>
    </w:p>
    <w:p w:rsidR="004A0BCF" w:rsidRDefault="00AB7110" w:rsidP="00597502">
      <w:pPr>
        <w:pStyle w:val="ListParagraph"/>
        <w:ind w:left="0"/>
        <w:jc w:val="center"/>
        <w:rPr>
          <w:ins w:id="4029" w:author="DHA" w:date="2010-07-06T01:30:00Z"/>
          <w:rFonts w:ascii="Times New Roman" w:hAnsi="Times New Roman"/>
          <w:color w:val="000000"/>
          <w:sz w:val="26"/>
          <w:szCs w:val="26"/>
          <w:lang w:val="en-US"/>
        </w:rPr>
      </w:pPr>
      <w:del w:id="4030" w:author="DHA" w:date="2010-07-06T00:39:00Z">
        <w:r>
          <w:rPr>
            <w:rFonts w:ascii="Times New Roman" w:hAnsi="Times New Roman"/>
            <w:color w:val="000000"/>
            <w:sz w:val="26"/>
            <w:szCs w:val="26"/>
            <w:lang w:val="en-US"/>
          </w:rPr>
          <w:drawing>
            <wp:inline distT="0" distB="0" distL="0" distR="0">
              <wp:extent cx="3997325" cy="2880995"/>
              <wp:effectExtent l="19050" t="0" r="3175" b="0"/>
              <wp:docPr id="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r w:rsidR="00051831">
        <w:rPr>
          <w:rFonts w:ascii="Times New Roman" w:hAnsi="Times New Roman"/>
          <w:color w:val="000000"/>
          <w:sz w:val="26"/>
          <w:szCs w:val="26"/>
          <w:lang w:val="en-US"/>
        </w:rPr>
      </w:r>
      <w:r w:rsidR="00051831">
        <w:rPr>
          <w:rFonts w:ascii="Times New Roman" w:hAnsi="Times New Roman"/>
          <w:color w:val="000000"/>
          <w:sz w:val="26"/>
          <w:szCs w:val="26"/>
          <w:lang w:val="en-US"/>
        </w:rPr>
        <w:pict>
          <v:group id="_x0000_s1441" editas="canvas" style="width:369.75pt;height:258.75pt;mso-position-horizontal-relative:char;mso-position-vertical-relative:line" coordorigin="3801,9180" coordsize="5898,4128">
            <o:lock v:ext="edit" aspectratio="t"/>
            <v:shape id="_x0000_s1440" type="#_x0000_t75" style="position:absolute;left:3801;top:9180;width:5898;height:4128" o:preferrelative="f">
              <v:fill o:detectmouseclick="t"/>
              <v:path o:extrusionok="t" o:connecttype="none"/>
              <o:lock v:ext="edit" text="t"/>
            </v:shape>
            <v:shape id="_x0000_s1442" type="#_x0000_t75" style="position:absolute;left:3801;top:9180;width:5898;height:4128">
              <v:imagedata r:id="rId44" o:title="AssignUserbyExam"/>
            </v:shape>
            <w10:wrap type="none"/>
            <w10:anchorlock/>
          </v:group>
        </w:pic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AD53C4" w:rsidRPr="00AD53C4" w:rsidTr="00AD53C4">
        <w:trPr>
          <w:ins w:id="4031" w:author="DHA" w:date="2010-07-06T01:31:00Z"/>
        </w:trPr>
        <w:tc>
          <w:tcPr>
            <w:tcW w:w="918" w:type="dxa"/>
            <w:shd w:val="clear" w:color="auto" w:fill="0F243E" w:themeFill="text2" w:themeFillShade="80"/>
          </w:tcPr>
          <w:p w:rsidR="002E07A7" w:rsidRPr="00AD53C4" w:rsidRDefault="002E07A7" w:rsidP="00AD53C4">
            <w:pPr>
              <w:pStyle w:val="ListParagraph"/>
              <w:spacing w:after="0"/>
              <w:ind w:left="0"/>
              <w:jc w:val="center"/>
              <w:rPr>
                <w:ins w:id="4032" w:author="DHA" w:date="2010-07-06T01:31:00Z"/>
                <w:rFonts w:ascii="Times New Roman" w:hAnsi="Times New Roman"/>
                <w:color w:val="000000"/>
                <w:sz w:val="26"/>
                <w:szCs w:val="26"/>
                <w:lang w:val="en-US"/>
              </w:rPr>
            </w:pPr>
            <w:ins w:id="4033" w:author="DHA" w:date="2010-07-06T01:31: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4034" w:author="DHA" w:date="2010-07-06T01:31:00Z"/>
                <w:rFonts w:ascii="Times New Roman" w:hAnsi="Times New Roman"/>
                <w:color w:val="000000"/>
                <w:sz w:val="26"/>
                <w:szCs w:val="26"/>
                <w:lang w:val="en-US"/>
              </w:rPr>
            </w:pPr>
            <w:ins w:id="4035" w:author="DHA" w:date="2010-07-06T01:31: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4036" w:author="DHA" w:date="2010-07-06T01:31:00Z"/>
                <w:rFonts w:ascii="Times New Roman" w:hAnsi="Times New Roman"/>
                <w:color w:val="000000"/>
                <w:sz w:val="26"/>
                <w:szCs w:val="26"/>
                <w:lang w:val="en-US"/>
              </w:rPr>
            </w:pPr>
            <w:ins w:id="4037" w:author="DHA" w:date="2010-07-06T01:31:00Z">
              <w:r w:rsidRPr="00AD53C4">
                <w:rPr>
                  <w:rFonts w:ascii="Times New Roman" w:hAnsi="Times New Roman"/>
                  <w:color w:val="000000"/>
                  <w:sz w:val="26"/>
                  <w:szCs w:val="26"/>
                  <w:lang w:val="en-US"/>
                </w:rPr>
                <w:t>Mô tả</w:t>
              </w:r>
            </w:ins>
          </w:p>
        </w:tc>
      </w:tr>
      <w:tr w:rsidR="00AD53C4" w:rsidRPr="00AD53C4" w:rsidTr="00AD53C4">
        <w:trPr>
          <w:ins w:id="4038" w:author="DHA" w:date="2010-07-06T01:31:00Z"/>
        </w:trPr>
        <w:tc>
          <w:tcPr>
            <w:tcW w:w="918" w:type="dxa"/>
          </w:tcPr>
          <w:p w:rsidR="002E07A7" w:rsidRPr="00AD53C4" w:rsidRDefault="002E07A7" w:rsidP="00AD53C4">
            <w:pPr>
              <w:pStyle w:val="ListParagraph"/>
              <w:spacing w:after="0"/>
              <w:ind w:left="0"/>
              <w:jc w:val="center"/>
              <w:rPr>
                <w:ins w:id="4039" w:author="DHA" w:date="2010-07-06T01:31:00Z"/>
                <w:rFonts w:ascii="Times New Roman" w:hAnsi="Times New Roman"/>
                <w:color w:val="000000"/>
                <w:sz w:val="26"/>
                <w:szCs w:val="26"/>
                <w:lang w:val="en-US"/>
              </w:rPr>
            </w:pPr>
            <w:ins w:id="4040" w:author="DHA" w:date="2010-07-06T01:31: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4041" w:author="DHA" w:date="2010-07-06T01:31:00Z"/>
                <w:rFonts w:ascii="Times New Roman" w:hAnsi="Times New Roman"/>
                <w:color w:val="000000"/>
                <w:sz w:val="26"/>
                <w:szCs w:val="26"/>
                <w:lang w:val="en-US"/>
              </w:rPr>
            </w:pPr>
            <w:ins w:id="4042" w:author="DHA" w:date="2010-07-06T01:31:00Z">
              <w:r w:rsidRPr="00AD53C4">
                <w:rPr>
                  <w:rFonts w:ascii="Times New Roman" w:hAnsi="Times New Roman"/>
                  <w:color w:val="000000"/>
                  <w:sz w:val="26"/>
                  <w:szCs w:val="26"/>
                  <w:lang w:val="en-US"/>
                </w:rPr>
                <w:t>Danh sách đợt thi</w:t>
              </w:r>
            </w:ins>
          </w:p>
        </w:tc>
        <w:tc>
          <w:tcPr>
            <w:tcW w:w="5535" w:type="dxa"/>
          </w:tcPr>
          <w:p w:rsidR="002E07A7" w:rsidRPr="00AD53C4" w:rsidRDefault="002E07A7" w:rsidP="00AD53C4">
            <w:pPr>
              <w:pStyle w:val="ListParagraph"/>
              <w:spacing w:after="0"/>
              <w:ind w:left="0"/>
              <w:jc w:val="both"/>
              <w:rPr>
                <w:ins w:id="4043" w:author="DHA" w:date="2010-07-06T01:31:00Z"/>
                <w:rFonts w:ascii="Times New Roman" w:hAnsi="Times New Roman"/>
                <w:color w:val="000000"/>
                <w:sz w:val="26"/>
                <w:szCs w:val="26"/>
                <w:lang w:val="en-US"/>
              </w:rPr>
            </w:pPr>
            <w:ins w:id="4044" w:author="DHA" w:date="2010-07-06T01:31:00Z">
              <w:r w:rsidRPr="00AD53C4">
                <w:rPr>
                  <w:rFonts w:ascii="Times New Roman" w:hAnsi="Times New Roman"/>
                  <w:color w:val="000000"/>
                  <w:sz w:val="26"/>
                  <w:szCs w:val="26"/>
                  <w:lang w:val="en-US"/>
                </w:rPr>
                <w:t>Danh sách các đợt thi đang hoặc chưa được thực hiện</w:t>
              </w:r>
            </w:ins>
          </w:p>
        </w:tc>
      </w:tr>
      <w:tr w:rsidR="00AD53C4" w:rsidRPr="00AD53C4" w:rsidTr="00AD53C4">
        <w:trPr>
          <w:ins w:id="4045" w:author="DHA" w:date="2010-07-06T01:31:00Z"/>
        </w:trPr>
        <w:tc>
          <w:tcPr>
            <w:tcW w:w="918" w:type="dxa"/>
          </w:tcPr>
          <w:p w:rsidR="002E07A7" w:rsidRPr="00AD53C4" w:rsidRDefault="002E07A7" w:rsidP="00AD53C4">
            <w:pPr>
              <w:pStyle w:val="ListParagraph"/>
              <w:spacing w:after="0"/>
              <w:ind w:left="0"/>
              <w:jc w:val="center"/>
              <w:rPr>
                <w:ins w:id="4046" w:author="DHA" w:date="2010-07-06T01:31:00Z"/>
                <w:rFonts w:ascii="Times New Roman" w:hAnsi="Times New Roman"/>
                <w:color w:val="000000"/>
                <w:sz w:val="26"/>
                <w:szCs w:val="26"/>
                <w:lang w:val="en-US"/>
              </w:rPr>
            </w:pPr>
            <w:ins w:id="4047" w:author="DHA" w:date="2010-07-06T01:31: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4048" w:author="DHA" w:date="2010-07-06T01:31:00Z"/>
                <w:rFonts w:ascii="Times New Roman" w:hAnsi="Times New Roman"/>
                <w:color w:val="000000"/>
                <w:sz w:val="26"/>
                <w:szCs w:val="26"/>
                <w:lang w:val="en-US"/>
              </w:rPr>
            </w:pPr>
            <w:ins w:id="4049" w:author="DHA" w:date="2010-07-06T01:31: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4050" w:author="DHA" w:date="2010-07-06T01:31:00Z"/>
                <w:rFonts w:ascii="Times New Roman" w:hAnsi="Times New Roman"/>
                <w:color w:val="000000"/>
                <w:sz w:val="26"/>
                <w:szCs w:val="26"/>
                <w:lang w:val="en-US"/>
              </w:rPr>
            </w:pPr>
            <w:ins w:id="4051" w:author="DHA" w:date="2010-07-06T01:32:00Z">
              <w:r w:rsidRPr="00AD53C4">
                <w:rPr>
                  <w:rFonts w:ascii="Times New Roman" w:hAnsi="Times New Roman"/>
                  <w:color w:val="000000"/>
                  <w:sz w:val="26"/>
                  <w:szCs w:val="26"/>
                  <w:lang w:val="en-US"/>
                </w:rPr>
                <w:t>Danh sách nhân viên trên hệ thống</w:t>
              </w:r>
            </w:ins>
          </w:p>
        </w:tc>
      </w:tr>
      <w:tr w:rsidR="00AD53C4" w:rsidRPr="00AD53C4" w:rsidTr="00AD53C4">
        <w:trPr>
          <w:ins w:id="4052" w:author="DHA" w:date="2010-07-06T01:31:00Z"/>
        </w:trPr>
        <w:tc>
          <w:tcPr>
            <w:tcW w:w="918" w:type="dxa"/>
          </w:tcPr>
          <w:p w:rsidR="002E07A7" w:rsidRPr="00AD53C4" w:rsidRDefault="002E07A7" w:rsidP="00AD53C4">
            <w:pPr>
              <w:pStyle w:val="ListParagraph"/>
              <w:spacing w:after="0"/>
              <w:ind w:left="0"/>
              <w:jc w:val="center"/>
              <w:rPr>
                <w:ins w:id="4053" w:author="DHA" w:date="2010-07-06T01:31:00Z"/>
                <w:rFonts w:ascii="Times New Roman" w:hAnsi="Times New Roman"/>
                <w:color w:val="000000"/>
                <w:sz w:val="26"/>
                <w:szCs w:val="26"/>
                <w:lang w:val="en-US"/>
              </w:rPr>
            </w:pPr>
            <w:ins w:id="4054" w:author="DHA" w:date="2010-07-06T01:31: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4055" w:author="DHA" w:date="2010-07-06T01:31:00Z"/>
                <w:rFonts w:ascii="Times New Roman" w:hAnsi="Times New Roman"/>
                <w:color w:val="000000"/>
                <w:sz w:val="26"/>
                <w:szCs w:val="26"/>
                <w:lang w:val="en-US"/>
              </w:rPr>
            </w:pPr>
            <w:ins w:id="4056" w:author="DHA" w:date="2010-07-06T01:34: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4057" w:author="DHA" w:date="2010-07-06T01:31:00Z"/>
                <w:rFonts w:ascii="Times New Roman" w:hAnsi="Times New Roman"/>
                <w:color w:val="000000"/>
                <w:sz w:val="26"/>
                <w:szCs w:val="26"/>
                <w:lang w:val="en-US"/>
              </w:rPr>
            </w:pPr>
            <w:ins w:id="4058" w:author="DHA" w:date="2010-07-06T01:34: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ins w:id="4059" w:author="DHA" w:date="2010-07-06T01:35:00Z">
              <w:r w:rsidRPr="00AD53C4">
                <w:rPr>
                  <w:rFonts w:ascii="Times New Roman" w:hAnsi="Times New Roman"/>
                  <w:color w:val="000000"/>
                  <w:sz w:val="26"/>
                  <w:szCs w:val="26"/>
                  <w:lang w:val="en-US"/>
                </w:rPr>
                <w:t>.</w:t>
              </w:r>
            </w:ins>
          </w:p>
        </w:tc>
      </w:tr>
    </w:tbl>
    <w:p w:rsidR="006C1EE4" w:rsidRDefault="002E07A7">
      <w:pPr>
        <w:pStyle w:val="ListParagraph"/>
        <w:ind w:left="0"/>
        <w:jc w:val="both"/>
        <w:rPr>
          <w:ins w:id="4060" w:author="DHA" w:date="2010-07-06T01:36:00Z"/>
          <w:rFonts w:ascii="Times New Roman" w:hAnsi="Times New Roman"/>
          <w:color w:val="000000"/>
          <w:sz w:val="26"/>
          <w:szCs w:val="26"/>
          <w:lang w:val="en-US"/>
        </w:rPr>
        <w:pPrChange w:id="4061" w:author="DHA" w:date="2010-07-06T01:35:00Z">
          <w:pPr>
            <w:pStyle w:val="ListParagraph"/>
            <w:ind w:left="0"/>
            <w:jc w:val="center"/>
          </w:pPr>
        </w:pPrChange>
      </w:pPr>
      <w:ins w:id="4062" w:author="DHA" w:date="2010-07-06T01:35:00Z">
        <w:r>
          <w:rPr>
            <w:rFonts w:ascii="Times New Roman" w:hAnsi="Times New Roman"/>
            <w:color w:val="000000"/>
            <w:sz w:val="26"/>
            <w:szCs w:val="26"/>
            <w:lang w:val="en-US"/>
          </w:rPr>
          <w:t>Để thay đổi, người quản lý chỉ cần chọn nhân viên cần phân công và kéo thả vào</w:t>
        </w:r>
      </w:ins>
      <w:ins w:id="4063" w:author="DHA" w:date="2010-07-06T01:36:00Z">
        <w:r>
          <w:rPr>
            <w:rFonts w:ascii="Times New Roman" w:hAnsi="Times New Roman"/>
            <w:color w:val="000000"/>
            <w:sz w:val="26"/>
            <w:szCs w:val="26"/>
            <w:lang w:val="en-US"/>
          </w:rPr>
          <w:t xml:space="preserve"> công việc tương ứng trên sơ đồ. Hệ thống tự động cập nhật.</w:t>
        </w:r>
      </w:ins>
    </w:p>
    <w:p w:rsidR="006C1EE4" w:rsidRDefault="002E07A7">
      <w:pPr>
        <w:pStyle w:val="ListParagraph"/>
        <w:numPr>
          <w:ilvl w:val="0"/>
          <w:numId w:val="48"/>
        </w:numPr>
        <w:ind w:left="0" w:firstLine="720"/>
        <w:jc w:val="both"/>
        <w:rPr>
          <w:del w:id="4064" w:author="DHA" w:date="2010-07-06T01:37:00Z"/>
          <w:rFonts w:ascii="Times New Roman" w:hAnsi="Times New Roman"/>
          <w:color w:val="000000"/>
          <w:sz w:val="26"/>
          <w:szCs w:val="26"/>
          <w:lang w:val="en-US"/>
          <w:rPrChange w:id="4065" w:author="DHA" w:date="2010-07-06T01:35:00Z">
            <w:rPr>
              <w:del w:id="4066" w:author="DHA" w:date="2010-07-06T01:37:00Z"/>
              <w:rFonts w:ascii="Times New Roman" w:hAnsi="Times New Roman"/>
              <w:color w:val="000000"/>
              <w:sz w:val="26"/>
              <w:szCs w:val="26"/>
            </w:rPr>
          </w:rPrChange>
        </w:rPr>
        <w:pPrChange w:id="4067" w:author="DHA" w:date="2010-07-06T01:37:00Z">
          <w:pPr>
            <w:pStyle w:val="ListParagraph"/>
            <w:ind w:left="0"/>
            <w:jc w:val="center"/>
          </w:pPr>
        </w:pPrChange>
      </w:pPr>
      <w:ins w:id="4068" w:author="DHA" w:date="2010-07-06T01:37:00Z">
        <w:r>
          <w:rPr>
            <w:rFonts w:ascii="Times New Roman" w:hAnsi="Times New Roman"/>
            <w:color w:val="000000"/>
            <w:sz w:val="26"/>
            <w:szCs w:val="26"/>
            <w:lang w:val="en-US"/>
          </w:rPr>
          <w:t>Phân công theo kì</w:t>
        </w:r>
      </w:ins>
    </w:p>
    <w:p w:rsidR="006C1EE4" w:rsidRDefault="004A0BCF">
      <w:pPr>
        <w:pStyle w:val="ListParagraph"/>
        <w:numPr>
          <w:ilvl w:val="0"/>
          <w:numId w:val="48"/>
        </w:numPr>
        <w:ind w:left="0" w:firstLine="720"/>
        <w:jc w:val="both"/>
        <w:rPr>
          <w:del w:id="4069" w:author="DHA" w:date="2010-07-06T01:37:00Z"/>
          <w:rFonts w:ascii="Times New Roman" w:hAnsi="Times New Roman"/>
          <w:color w:val="000000"/>
          <w:sz w:val="26"/>
          <w:szCs w:val="26"/>
        </w:rPr>
        <w:pPrChange w:id="4070" w:author="DHA" w:date="2010-07-06T01:37:00Z">
          <w:pPr>
            <w:pStyle w:val="ListParagraph"/>
            <w:ind w:left="0" w:firstLine="284"/>
            <w:jc w:val="both"/>
          </w:pPr>
        </w:pPrChange>
      </w:pPr>
      <w:del w:id="4071" w:author="DHA" w:date="2010-07-06T01:37:00Z">
        <w:r w:rsidRPr="002E07A7" w:rsidDel="002E07A7">
          <w:rPr>
            <w:rFonts w:ascii="Times New Roman" w:hAnsi="Times New Roman"/>
            <w:color w:val="000000"/>
            <w:sz w:val="26"/>
            <w:szCs w:val="26"/>
          </w:rPr>
          <w:delText>Nếu người quản lý chọn chức năng phân công theo kì,  phần nội dung của chức năng này sẽ hiện ra, bao gồm:</w:delText>
        </w:r>
      </w:del>
    </w:p>
    <w:p w:rsidR="004A0BCF" w:rsidRPr="00F22470" w:rsidDel="002E07A7" w:rsidRDefault="004A0BCF" w:rsidP="003A6157">
      <w:pPr>
        <w:pStyle w:val="ListParagraph"/>
        <w:numPr>
          <w:ilvl w:val="0"/>
          <w:numId w:val="42"/>
          <w:numberingChange w:id="4072" w:author="DONGTHUY" w:date="2010-07-04T11:47:00Z" w:original=""/>
        </w:numPr>
        <w:ind w:left="851" w:hanging="284"/>
        <w:jc w:val="both"/>
        <w:rPr>
          <w:del w:id="4073" w:author="DHA" w:date="2010-07-06T01:37:00Z"/>
          <w:rFonts w:ascii="Times New Roman" w:hAnsi="Times New Roman"/>
          <w:color w:val="000000"/>
          <w:sz w:val="26"/>
          <w:szCs w:val="26"/>
        </w:rPr>
      </w:pPr>
      <w:del w:id="4074" w:author="DHA" w:date="2010-07-06T01:37:00Z">
        <w:r w:rsidRPr="00F22470" w:rsidDel="002E07A7">
          <w:rPr>
            <w:rFonts w:ascii="Times New Roman" w:hAnsi="Times New Roman"/>
            <w:color w:val="000000"/>
            <w:sz w:val="26"/>
            <w:szCs w:val="26"/>
          </w:rPr>
          <w:delText xml:space="preserve">Thời điểm bắt đầu thay đổi phân công </w:delText>
        </w:r>
      </w:del>
    </w:p>
    <w:p w:rsidR="004A0BCF" w:rsidRPr="00F22470" w:rsidDel="002E07A7" w:rsidRDefault="004A0BCF" w:rsidP="003A6157">
      <w:pPr>
        <w:pStyle w:val="ListParagraph"/>
        <w:numPr>
          <w:ilvl w:val="0"/>
          <w:numId w:val="42"/>
          <w:numberingChange w:id="4075" w:author="DONGTHUY" w:date="2010-07-04T11:47:00Z" w:original=""/>
        </w:numPr>
        <w:ind w:left="851" w:hanging="284"/>
        <w:jc w:val="both"/>
        <w:rPr>
          <w:del w:id="4076" w:author="DHA" w:date="2010-07-06T01:37:00Z"/>
          <w:rFonts w:ascii="Times New Roman" w:hAnsi="Times New Roman"/>
          <w:color w:val="000000"/>
          <w:sz w:val="26"/>
          <w:szCs w:val="26"/>
        </w:rPr>
      </w:pPr>
      <w:del w:id="4077" w:author="DHA" w:date="2010-07-06T01:37:00Z">
        <w:r w:rsidRPr="00F22470" w:rsidDel="002E07A7">
          <w:rPr>
            <w:rFonts w:ascii="Times New Roman" w:hAnsi="Times New Roman"/>
            <w:color w:val="000000"/>
            <w:sz w:val="26"/>
            <w:szCs w:val="26"/>
          </w:rPr>
          <w:delText>Thời điểm kết thúc thay đổi phân công (mặc định không chọn nghĩa là thay đổi mãi mãi</w:delText>
        </w:r>
      </w:del>
    </w:p>
    <w:p w:rsidR="004A0BCF" w:rsidRPr="00F22470" w:rsidDel="002E07A7" w:rsidRDefault="004A0BCF" w:rsidP="003A6157">
      <w:pPr>
        <w:pStyle w:val="ListParagraph"/>
        <w:numPr>
          <w:ilvl w:val="0"/>
          <w:numId w:val="42"/>
          <w:numberingChange w:id="4078" w:author="DONGTHUY" w:date="2010-07-04T11:47:00Z" w:original=""/>
        </w:numPr>
        <w:ind w:left="851" w:hanging="284"/>
        <w:jc w:val="both"/>
        <w:rPr>
          <w:del w:id="4079" w:author="DHA" w:date="2010-07-06T01:37:00Z"/>
          <w:rFonts w:ascii="Times New Roman" w:hAnsi="Times New Roman"/>
          <w:color w:val="000000"/>
          <w:sz w:val="26"/>
          <w:szCs w:val="26"/>
        </w:rPr>
      </w:pPr>
      <w:del w:id="4080" w:author="DHA" w:date="2010-07-06T01:37:00Z">
        <w:r w:rsidRPr="00F22470" w:rsidDel="002E07A7">
          <w:rPr>
            <w:rFonts w:ascii="Times New Roman" w:hAnsi="Times New Roman"/>
            <w:color w:val="000000"/>
            <w:sz w:val="26"/>
            <w:szCs w:val="26"/>
          </w:rPr>
          <w:delText>Danh sách các nhân viên trong hệ thống</w:delText>
        </w:r>
      </w:del>
    </w:p>
    <w:p w:rsidR="004A0BCF" w:rsidRPr="00C900E0" w:rsidDel="002E07A7" w:rsidRDefault="004A0BCF" w:rsidP="003A6157">
      <w:pPr>
        <w:pStyle w:val="ListParagraph"/>
        <w:numPr>
          <w:ilvl w:val="0"/>
          <w:numId w:val="42"/>
          <w:numberingChange w:id="4081" w:author="DONGTHUY" w:date="2010-07-04T11:47:00Z" w:original=""/>
        </w:numPr>
        <w:ind w:left="851" w:hanging="284"/>
        <w:jc w:val="both"/>
        <w:rPr>
          <w:del w:id="4082" w:author="DHA" w:date="2010-07-06T01:37:00Z"/>
          <w:rFonts w:ascii="Times New Roman" w:hAnsi="Times New Roman"/>
          <w:color w:val="000000"/>
          <w:sz w:val="26"/>
          <w:szCs w:val="26"/>
        </w:rPr>
      </w:pPr>
      <w:del w:id="4083" w:author="DHA" w:date="2010-07-06T01:37:00Z">
        <w:r w:rsidRPr="00F22470" w:rsidDel="002E07A7">
          <w:rPr>
            <w:rFonts w:ascii="Times New Roman" w:hAnsi="Times New Roman"/>
            <w:color w:val="000000"/>
            <w:sz w:val="26"/>
            <w:szCs w:val="26"/>
          </w:rPr>
          <w:delText>Sơ đồ luồng công việc với các phân công mặc định (nhân viên rê chuột lên công đoạn tương ứng sẽ thấy danh sách những nhân viên chịu trách</w:delText>
        </w:r>
        <w:r w:rsidRPr="003D22F6" w:rsidDel="002E07A7">
          <w:rPr>
            <w:rFonts w:ascii="Times New Roman" w:hAnsi="Times New Roman"/>
            <w:color w:val="000000"/>
            <w:sz w:val="26"/>
            <w:szCs w:val="26"/>
          </w:rPr>
          <w:delText xml:space="preserve"> nhiệm cho công đoạn đó từ trước đến nay)</w:delText>
        </w:r>
      </w:del>
    </w:p>
    <w:p w:rsidR="006C1EE4" w:rsidRDefault="004A0BCF">
      <w:pPr>
        <w:pStyle w:val="ListParagraph"/>
        <w:numPr>
          <w:ilvl w:val="0"/>
          <w:numId w:val="48"/>
        </w:numPr>
        <w:ind w:left="0" w:firstLine="720"/>
        <w:jc w:val="both"/>
        <w:rPr>
          <w:rFonts w:ascii="Times New Roman" w:hAnsi="Times New Roman"/>
          <w:color w:val="000000"/>
          <w:sz w:val="26"/>
          <w:szCs w:val="26"/>
        </w:rPr>
        <w:pPrChange w:id="4084" w:author="DHA" w:date="2010-07-06T01:37:00Z">
          <w:pPr>
            <w:pStyle w:val="ListParagraph"/>
            <w:ind w:left="0" w:firstLine="284"/>
            <w:jc w:val="both"/>
          </w:pPr>
        </w:pPrChange>
      </w:pPr>
      <w:del w:id="4085" w:author="DHA" w:date="2010-07-06T01:37:00Z">
        <w:r w:rsidRPr="003D22F6" w:rsidDel="002E07A7">
          <w:rPr>
            <w:rFonts w:ascii="Times New Roman" w:hAnsi="Times New Roman"/>
            <w:color w:val="000000"/>
            <w:sz w:val="26"/>
            <w:szCs w:val="26"/>
          </w:rPr>
          <w:delText>Khi đó, nhân viên có khả năng chọn khoảng thời gian bất kì, sau đó kéo thả 1 nhân viên bất kì trên danh sách vào 1 công đoạn tương ứng. Công đoạn có sự thay đổi phân công sẽ có màu khác với các công đoạn khác.</w:delText>
        </w:r>
      </w:del>
    </w:p>
    <w:p w:rsidR="002E07A7" w:rsidRDefault="00AB7110" w:rsidP="00AF4A0A">
      <w:pPr>
        <w:pStyle w:val="ListParagraph"/>
        <w:ind w:left="0"/>
        <w:jc w:val="center"/>
        <w:rPr>
          <w:ins w:id="4086" w:author="DHA" w:date="2010-07-06T01:37:00Z"/>
          <w:rFonts w:ascii="Times New Roman" w:hAnsi="Times New Roman"/>
          <w:color w:val="000000"/>
          <w:sz w:val="26"/>
          <w:szCs w:val="26"/>
          <w:lang w:val="en-US"/>
        </w:rPr>
      </w:pPr>
      <w:del w:id="4087" w:author="DHA" w:date="2010-07-06T00:41:00Z">
        <w:r>
          <w:rPr>
            <w:rFonts w:ascii="Times New Roman" w:hAnsi="Times New Roman"/>
            <w:color w:val="000000"/>
            <w:sz w:val="26"/>
            <w:szCs w:val="26"/>
            <w:lang w:val="en-US"/>
          </w:rPr>
          <w:lastRenderedPageBreak/>
          <w:drawing>
            <wp:inline distT="0" distB="0" distL="0" distR="0">
              <wp:extent cx="3908425" cy="2807970"/>
              <wp:effectExtent l="19050" t="0" r="0"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3908425" cy="2807970"/>
                      </a:xfrm>
                      <a:prstGeom prst="rect">
                        <a:avLst/>
                      </a:prstGeom>
                      <a:noFill/>
                      <a:ln w="9525">
                        <a:noFill/>
                        <a:miter lim="800000"/>
                        <a:headEnd/>
                        <a:tailEnd/>
                      </a:ln>
                    </pic:spPr>
                  </pic:pic>
                </a:graphicData>
              </a:graphic>
            </wp:inline>
          </w:drawing>
        </w:r>
      </w:del>
      <w:ins w:id="4088" w:author="DHA" w:date="2010-07-06T00:41:00Z">
        <w:r>
          <w:rPr>
            <w:rFonts w:ascii="Times New Roman" w:hAnsi="Times New Roman"/>
            <w:color w:val="000000"/>
            <w:sz w:val="26"/>
            <w:szCs w:val="26"/>
            <w:lang w:val="en-US"/>
          </w:rPr>
          <w:drawing>
            <wp:inline distT="0" distB="0" distL="0" distR="0">
              <wp:extent cx="5073650" cy="3552190"/>
              <wp:effectExtent l="19050" t="0" r="0" b="0"/>
              <wp:docPr id="51" name="Picture 51" descr="AssignUserb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signUserbyTime"/>
                      <pic:cNvPicPr>
                        <a:picLocks noChangeAspect="1" noChangeArrowheads="1"/>
                      </pic:cNvPicPr>
                    </pic:nvPicPr>
                    <pic:blipFill>
                      <a:blip r:embed="rId46"/>
                      <a:srcRect/>
                      <a:stretch>
                        <a:fillRect/>
                      </a:stretch>
                    </pic:blipFill>
                    <pic:spPr bwMode="auto">
                      <a:xfrm>
                        <a:off x="0" y="0"/>
                        <a:ext cx="5073650" cy="355219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E07A7" w:rsidRPr="00AD53C4" w:rsidTr="00AD53C4">
        <w:trPr>
          <w:ins w:id="4089" w:author="DHA" w:date="2010-07-06T01:37:00Z"/>
        </w:trPr>
        <w:tc>
          <w:tcPr>
            <w:tcW w:w="918" w:type="dxa"/>
            <w:shd w:val="clear" w:color="auto" w:fill="0F243E" w:themeFill="text2" w:themeFillShade="80"/>
          </w:tcPr>
          <w:p w:rsidR="002E07A7" w:rsidRPr="00AD53C4" w:rsidRDefault="002E07A7" w:rsidP="00AD53C4">
            <w:pPr>
              <w:pStyle w:val="ListParagraph"/>
              <w:spacing w:after="0"/>
              <w:ind w:left="0"/>
              <w:jc w:val="center"/>
              <w:rPr>
                <w:ins w:id="4090" w:author="DHA" w:date="2010-07-06T01:37:00Z"/>
                <w:rFonts w:ascii="Times New Roman" w:hAnsi="Times New Roman"/>
                <w:color w:val="000000"/>
                <w:sz w:val="26"/>
                <w:szCs w:val="26"/>
                <w:lang w:val="en-US"/>
              </w:rPr>
            </w:pPr>
            <w:ins w:id="4091" w:author="DHA" w:date="2010-07-06T01:37:00Z">
              <w:r w:rsidRPr="00AD53C4">
                <w:rPr>
                  <w:rFonts w:ascii="Times New Roman" w:hAnsi="Times New Roman"/>
                  <w:color w:val="000000"/>
                  <w:sz w:val="26"/>
                  <w:szCs w:val="26"/>
                  <w:lang w:val="en-US"/>
                </w:rPr>
                <w:t>STT</w:t>
              </w:r>
            </w:ins>
          </w:p>
        </w:tc>
        <w:tc>
          <w:tcPr>
            <w:tcW w:w="2790" w:type="dxa"/>
            <w:shd w:val="clear" w:color="auto" w:fill="0F243E" w:themeFill="text2" w:themeFillShade="80"/>
          </w:tcPr>
          <w:p w:rsidR="002E07A7" w:rsidRPr="00AD53C4" w:rsidRDefault="002E07A7" w:rsidP="00AD53C4">
            <w:pPr>
              <w:pStyle w:val="ListParagraph"/>
              <w:spacing w:after="0"/>
              <w:ind w:left="0"/>
              <w:jc w:val="center"/>
              <w:rPr>
                <w:ins w:id="4092" w:author="DHA" w:date="2010-07-06T01:37:00Z"/>
                <w:rFonts w:ascii="Times New Roman" w:hAnsi="Times New Roman"/>
                <w:color w:val="000000"/>
                <w:sz w:val="26"/>
                <w:szCs w:val="26"/>
                <w:lang w:val="en-US"/>
              </w:rPr>
            </w:pPr>
            <w:ins w:id="4093" w:author="DHA" w:date="2010-07-06T01:37:00Z">
              <w:r w:rsidRPr="00AD53C4">
                <w:rPr>
                  <w:rFonts w:ascii="Times New Roman" w:hAnsi="Times New Roman"/>
                  <w:color w:val="000000"/>
                  <w:sz w:val="26"/>
                  <w:szCs w:val="26"/>
                  <w:lang w:val="en-US"/>
                </w:rPr>
                <w:t>Nội dung</w:t>
              </w:r>
            </w:ins>
          </w:p>
        </w:tc>
        <w:tc>
          <w:tcPr>
            <w:tcW w:w="5535" w:type="dxa"/>
            <w:shd w:val="clear" w:color="auto" w:fill="0F243E" w:themeFill="text2" w:themeFillShade="80"/>
          </w:tcPr>
          <w:p w:rsidR="002E07A7" w:rsidRPr="00AD53C4" w:rsidRDefault="002E07A7" w:rsidP="00AD53C4">
            <w:pPr>
              <w:pStyle w:val="ListParagraph"/>
              <w:spacing w:after="0"/>
              <w:ind w:left="0"/>
              <w:jc w:val="center"/>
              <w:rPr>
                <w:ins w:id="4094" w:author="DHA" w:date="2010-07-06T01:37:00Z"/>
                <w:rFonts w:ascii="Times New Roman" w:hAnsi="Times New Roman"/>
                <w:color w:val="000000"/>
                <w:sz w:val="26"/>
                <w:szCs w:val="26"/>
                <w:lang w:val="en-US"/>
              </w:rPr>
            </w:pPr>
            <w:ins w:id="4095" w:author="DHA" w:date="2010-07-06T01:37:00Z">
              <w:r w:rsidRPr="00AD53C4">
                <w:rPr>
                  <w:rFonts w:ascii="Times New Roman" w:hAnsi="Times New Roman"/>
                  <w:color w:val="000000"/>
                  <w:sz w:val="26"/>
                  <w:szCs w:val="26"/>
                  <w:lang w:val="en-US"/>
                </w:rPr>
                <w:t>Mô tả</w:t>
              </w:r>
            </w:ins>
          </w:p>
        </w:tc>
      </w:tr>
      <w:tr w:rsidR="00AD53C4" w:rsidRPr="00AD53C4" w:rsidTr="00AD53C4">
        <w:trPr>
          <w:ins w:id="4096" w:author="DHA" w:date="2010-07-06T01:37:00Z"/>
        </w:trPr>
        <w:tc>
          <w:tcPr>
            <w:tcW w:w="918" w:type="dxa"/>
          </w:tcPr>
          <w:p w:rsidR="002E07A7" w:rsidRPr="00AD53C4" w:rsidRDefault="002E07A7" w:rsidP="00AD53C4">
            <w:pPr>
              <w:pStyle w:val="ListParagraph"/>
              <w:spacing w:after="0"/>
              <w:ind w:left="0"/>
              <w:jc w:val="center"/>
              <w:rPr>
                <w:ins w:id="4097" w:author="DHA" w:date="2010-07-06T01:37:00Z"/>
                <w:rFonts w:ascii="Times New Roman" w:hAnsi="Times New Roman"/>
                <w:color w:val="000000"/>
                <w:sz w:val="26"/>
                <w:szCs w:val="26"/>
                <w:lang w:val="en-US"/>
              </w:rPr>
            </w:pPr>
            <w:ins w:id="4098" w:author="DHA" w:date="2010-07-06T01:37:00Z">
              <w:r w:rsidRPr="00AD53C4">
                <w:rPr>
                  <w:rFonts w:ascii="Times New Roman" w:hAnsi="Times New Roman"/>
                  <w:color w:val="000000"/>
                  <w:sz w:val="26"/>
                  <w:szCs w:val="26"/>
                  <w:lang w:val="en-US"/>
                </w:rPr>
                <w:t>1</w:t>
              </w:r>
            </w:ins>
          </w:p>
        </w:tc>
        <w:tc>
          <w:tcPr>
            <w:tcW w:w="2790" w:type="dxa"/>
          </w:tcPr>
          <w:p w:rsidR="002E07A7" w:rsidRPr="00AD53C4" w:rsidRDefault="002E07A7" w:rsidP="00AD53C4">
            <w:pPr>
              <w:pStyle w:val="ListParagraph"/>
              <w:spacing w:after="0"/>
              <w:ind w:left="0"/>
              <w:jc w:val="both"/>
              <w:rPr>
                <w:ins w:id="4099" w:author="DHA" w:date="2010-07-06T01:37:00Z"/>
                <w:rFonts w:ascii="Times New Roman" w:hAnsi="Times New Roman"/>
                <w:color w:val="000000"/>
                <w:sz w:val="26"/>
                <w:szCs w:val="26"/>
                <w:lang w:val="en-US"/>
              </w:rPr>
            </w:pPr>
            <w:ins w:id="4100" w:author="DHA" w:date="2010-07-06T01:37:00Z">
              <w:r w:rsidRPr="00AD53C4">
                <w:rPr>
                  <w:rFonts w:ascii="Times New Roman" w:hAnsi="Times New Roman"/>
                  <w:color w:val="000000"/>
                  <w:sz w:val="26"/>
                  <w:szCs w:val="26"/>
                  <w:lang w:val="en-US"/>
                </w:rPr>
                <w:t>Thời điểm phân công</w:t>
              </w:r>
            </w:ins>
          </w:p>
        </w:tc>
        <w:tc>
          <w:tcPr>
            <w:tcW w:w="5535" w:type="dxa"/>
          </w:tcPr>
          <w:p w:rsidR="002E07A7" w:rsidRPr="00AD53C4" w:rsidRDefault="002E07A7" w:rsidP="00AD53C4">
            <w:pPr>
              <w:pStyle w:val="ListParagraph"/>
              <w:spacing w:after="0"/>
              <w:ind w:left="0"/>
              <w:jc w:val="both"/>
              <w:rPr>
                <w:ins w:id="4101" w:author="DHA" w:date="2010-07-06T01:37:00Z"/>
                <w:rFonts w:ascii="Times New Roman" w:hAnsi="Times New Roman"/>
                <w:color w:val="000000"/>
                <w:sz w:val="26"/>
                <w:szCs w:val="26"/>
                <w:lang w:val="en-US"/>
              </w:rPr>
            </w:pPr>
            <w:ins w:id="4102" w:author="DHA" w:date="2010-07-06T01:37:00Z">
              <w:r w:rsidRPr="00AD53C4">
                <w:rPr>
                  <w:rFonts w:ascii="Times New Roman" w:hAnsi="Times New Roman"/>
                  <w:color w:val="000000"/>
                  <w:sz w:val="26"/>
                  <w:szCs w:val="26"/>
                  <w:lang w:val="en-US"/>
                </w:rPr>
                <w:t>Thời gian cần phân công công việc cho nhân viên</w:t>
              </w:r>
            </w:ins>
          </w:p>
        </w:tc>
      </w:tr>
      <w:tr w:rsidR="00AD53C4" w:rsidRPr="00AD53C4" w:rsidTr="00AD53C4">
        <w:trPr>
          <w:ins w:id="4103" w:author="DHA" w:date="2010-07-06T01:37:00Z"/>
        </w:trPr>
        <w:tc>
          <w:tcPr>
            <w:tcW w:w="918" w:type="dxa"/>
          </w:tcPr>
          <w:p w:rsidR="002E07A7" w:rsidRPr="00AD53C4" w:rsidRDefault="002E07A7" w:rsidP="00AD53C4">
            <w:pPr>
              <w:pStyle w:val="ListParagraph"/>
              <w:spacing w:after="0"/>
              <w:ind w:left="0"/>
              <w:jc w:val="center"/>
              <w:rPr>
                <w:ins w:id="4104" w:author="DHA" w:date="2010-07-06T01:37:00Z"/>
                <w:rFonts w:ascii="Times New Roman" w:hAnsi="Times New Roman"/>
                <w:color w:val="000000"/>
                <w:sz w:val="26"/>
                <w:szCs w:val="26"/>
                <w:lang w:val="en-US"/>
              </w:rPr>
            </w:pPr>
            <w:ins w:id="4105" w:author="DHA" w:date="2010-07-06T01:37:00Z">
              <w:r w:rsidRPr="00AD53C4">
                <w:rPr>
                  <w:rFonts w:ascii="Times New Roman" w:hAnsi="Times New Roman"/>
                  <w:color w:val="000000"/>
                  <w:sz w:val="26"/>
                  <w:szCs w:val="26"/>
                  <w:lang w:val="en-US"/>
                </w:rPr>
                <w:t>2</w:t>
              </w:r>
            </w:ins>
          </w:p>
        </w:tc>
        <w:tc>
          <w:tcPr>
            <w:tcW w:w="2790" w:type="dxa"/>
          </w:tcPr>
          <w:p w:rsidR="002E07A7" w:rsidRPr="00AD53C4" w:rsidRDefault="002E07A7" w:rsidP="00AD53C4">
            <w:pPr>
              <w:pStyle w:val="ListParagraph"/>
              <w:spacing w:after="0"/>
              <w:ind w:left="0"/>
              <w:jc w:val="both"/>
              <w:rPr>
                <w:ins w:id="4106" w:author="DHA" w:date="2010-07-06T01:37:00Z"/>
                <w:rFonts w:ascii="Times New Roman" w:hAnsi="Times New Roman"/>
                <w:color w:val="000000"/>
                <w:sz w:val="26"/>
                <w:szCs w:val="26"/>
                <w:lang w:val="en-US"/>
              </w:rPr>
            </w:pPr>
            <w:ins w:id="4107" w:author="DHA" w:date="2010-07-06T01:37:00Z">
              <w:r w:rsidRPr="00AD53C4">
                <w:rPr>
                  <w:rFonts w:ascii="Times New Roman" w:hAnsi="Times New Roman"/>
                  <w:color w:val="000000"/>
                  <w:sz w:val="26"/>
                  <w:szCs w:val="26"/>
                  <w:lang w:val="en-US"/>
                </w:rPr>
                <w:t>Danh sách nhân viên</w:t>
              </w:r>
            </w:ins>
          </w:p>
        </w:tc>
        <w:tc>
          <w:tcPr>
            <w:tcW w:w="5535" w:type="dxa"/>
          </w:tcPr>
          <w:p w:rsidR="002E07A7" w:rsidRPr="00AD53C4" w:rsidRDefault="002E07A7" w:rsidP="00AD53C4">
            <w:pPr>
              <w:pStyle w:val="ListParagraph"/>
              <w:spacing w:after="0"/>
              <w:ind w:left="0"/>
              <w:jc w:val="both"/>
              <w:rPr>
                <w:ins w:id="4108" w:author="DHA" w:date="2010-07-06T01:37:00Z"/>
                <w:rFonts w:ascii="Times New Roman" w:hAnsi="Times New Roman"/>
                <w:color w:val="000000"/>
                <w:sz w:val="26"/>
                <w:szCs w:val="26"/>
                <w:lang w:val="en-US"/>
              </w:rPr>
            </w:pPr>
            <w:ins w:id="4109" w:author="DHA" w:date="2010-07-06T01:37:00Z">
              <w:r w:rsidRPr="00AD53C4">
                <w:rPr>
                  <w:rFonts w:ascii="Times New Roman" w:hAnsi="Times New Roman"/>
                  <w:color w:val="000000"/>
                  <w:sz w:val="26"/>
                  <w:szCs w:val="26"/>
                  <w:lang w:val="en-US"/>
                </w:rPr>
                <w:t>Danh sách nhân viên trên hệ thống</w:t>
              </w:r>
            </w:ins>
          </w:p>
        </w:tc>
      </w:tr>
      <w:tr w:rsidR="00AD53C4" w:rsidRPr="00AD53C4" w:rsidTr="00AD53C4">
        <w:trPr>
          <w:ins w:id="4110" w:author="DHA" w:date="2010-07-06T01:37:00Z"/>
        </w:trPr>
        <w:tc>
          <w:tcPr>
            <w:tcW w:w="918" w:type="dxa"/>
          </w:tcPr>
          <w:p w:rsidR="002E07A7" w:rsidRPr="00AD53C4" w:rsidRDefault="002E07A7" w:rsidP="00AD53C4">
            <w:pPr>
              <w:pStyle w:val="ListParagraph"/>
              <w:spacing w:after="0"/>
              <w:ind w:left="0"/>
              <w:jc w:val="center"/>
              <w:rPr>
                <w:ins w:id="4111" w:author="DHA" w:date="2010-07-06T01:37:00Z"/>
                <w:rFonts w:ascii="Times New Roman" w:hAnsi="Times New Roman"/>
                <w:color w:val="000000"/>
                <w:sz w:val="26"/>
                <w:szCs w:val="26"/>
                <w:lang w:val="en-US"/>
              </w:rPr>
            </w:pPr>
            <w:ins w:id="4112" w:author="DHA" w:date="2010-07-06T01:37:00Z">
              <w:r w:rsidRPr="00AD53C4">
                <w:rPr>
                  <w:rFonts w:ascii="Times New Roman" w:hAnsi="Times New Roman"/>
                  <w:color w:val="000000"/>
                  <w:sz w:val="26"/>
                  <w:szCs w:val="26"/>
                  <w:lang w:val="en-US"/>
                </w:rPr>
                <w:t>3</w:t>
              </w:r>
            </w:ins>
          </w:p>
        </w:tc>
        <w:tc>
          <w:tcPr>
            <w:tcW w:w="2790" w:type="dxa"/>
          </w:tcPr>
          <w:p w:rsidR="002E07A7" w:rsidRPr="00AD53C4" w:rsidRDefault="002E07A7" w:rsidP="00AD53C4">
            <w:pPr>
              <w:pStyle w:val="ListParagraph"/>
              <w:spacing w:after="0"/>
              <w:ind w:left="0"/>
              <w:jc w:val="both"/>
              <w:rPr>
                <w:ins w:id="4113" w:author="DHA" w:date="2010-07-06T01:37:00Z"/>
                <w:rFonts w:ascii="Times New Roman" w:hAnsi="Times New Roman"/>
                <w:color w:val="000000"/>
                <w:sz w:val="26"/>
                <w:szCs w:val="26"/>
                <w:lang w:val="en-US"/>
              </w:rPr>
            </w:pPr>
            <w:ins w:id="4114" w:author="DHA" w:date="2010-07-06T01:37:00Z">
              <w:r w:rsidRPr="00AD53C4">
                <w:rPr>
                  <w:rFonts w:ascii="Times New Roman" w:hAnsi="Times New Roman"/>
                  <w:color w:val="000000"/>
                  <w:sz w:val="26"/>
                  <w:szCs w:val="26"/>
                  <w:lang w:val="en-US"/>
                </w:rPr>
                <w:t>Sơ đồ luồng công việc</w:t>
              </w:r>
            </w:ins>
          </w:p>
        </w:tc>
        <w:tc>
          <w:tcPr>
            <w:tcW w:w="5535" w:type="dxa"/>
          </w:tcPr>
          <w:p w:rsidR="002E07A7" w:rsidRPr="00AD53C4" w:rsidRDefault="002E07A7" w:rsidP="00AD53C4">
            <w:pPr>
              <w:pStyle w:val="ListParagraph"/>
              <w:spacing w:after="0"/>
              <w:ind w:left="0"/>
              <w:jc w:val="both"/>
              <w:rPr>
                <w:ins w:id="4115" w:author="DHA" w:date="2010-07-06T01:37:00Z"/>
                <w:rFonts w:ascii="Times New Roman" w:hAnsi="Times New Roman"/>
                <w:color w:val="000000"/>
                <w:sz w:val="26"/>
                <w:szCs w:val="26"/>
                <w:lang w:val="en-US"/>
              </w:rPr>
            </w:pPr>
            <w:ins w:id="4116" w:author="DHA" w:date="2010-07-06T01:37:00Z">
              <w:r w:rsidRPr="00AD53C4">
                <w:rPr>
                  <w:rFonts w:ascii="Times New Roman" w:hAnsi="Times New Roman"/>
                  <w:color w:val="000000"/>
                  <w:sz w:val="26"/>
                  <w:szCs w:val="26"/>
                  <w:lang w:val="en-US"/>
                </w:rPr>
                <w:t>Sơ đồ luồng công việc tương ứng của đợt thi được chọn, với danh sách được phân công trên hệ thống.</w:t>
              </w:r>
            </w:ins>
          </w:p>
        </w:tc>
      </w:tr>
    </w:tbl>
    <w:p w:rsidR="006C1EE4" w:rsidRDefault="002E07A7">
      <w:pPr>
        <w:pStyle w:val="ListParagraph"/>
        <w:ind w:left="0"/>
        <w:jc w:val="both"/>
        <w:rPr>
          <w:ins w:id="4117" w:author="DHA" w:date="2010-07-06T01:38:00Z"/>
          <w:rFonts w:ascii="Times New Roman" w:hAnsi="Times New Roman"/>
          <w:color w:val="000000"/>
          <w:sz w:val="26"/>
          <w:szCs w:val="26"/>
          <w:lang w:val="en-US"/>
        </w:rPr>
        <w:pPrChange w:id="4118" w:author="DHA" w:date="2010-07-06T01:37:00Z">
          <w:pPr>
            <w:pStyle w:val="ListParagraph"/>
            <w:ind w:left="0"/>
            <w:jc w:val="center"/>
          </w:pPr>
        </w:pPrChange>
      </w:pPr>
      <w:ins w:id="4119" w:author="DHA" w:date="2010-07-06T01:38:00Z">
        <w:r>
          <w:rPr>
            <w:rFonts w:ascii="Times New Roman" w:hAnsi="Times New Roman"/>
            <w:color w:val="000000"/>
            <w:sz w:val="26"/>
            <w:szCs w:val="26"/>
            <w:lang w:val="en-US"/>
          </w:rPr>
          <w:t>Các thay đổi tương tự Chức năng phân công theo đợt thi. Hệ thống tự động thay đổi phân công theo thời gian tương ứng.</w:t>
        </w:r>
      </w:ins>
    </w:p>
    <w:p w:rsidR="006C1EE4" w:rsidRDefault="007D6EC4">
      <w:pPr>
        <w:pStyle w:val="ListParagraph"/>
        <w:numPr>
          <w:ilvl w:val="0"/>
          <w:numId w:val="48"/>
        </w:numPr>
        <w:jc w:val="both"/>
        <w:rPr>
          <w:del w:id="4120" w:author="DHA" w:date="2010-07-06T01:39:00Z"/>
          <w:rFonts w:ascii="Times New Roman" w:hAnsi="Times New Roman"/>
          <w:color w:val="000000"/>
          <w:sz w:val="26"/>
          <w:szCs w:val="26"/>
          <w:lang w:val="en-US"/>
          <w:rPrChange w:id="4121" w:author="DHA" w:date="2010-07-06T01:37:00Z">
            <w:rPr>
              <w:del w:id="4122" w:author="DHA" w:date="2010-07-06T01:39:00Z"/>
              <w:rFonts w:ascii="Times New Roman" w:hAnsi="Times New Roman"/>
              <w:color w:val="000000"/>
              <w:sz w:val="26"/>
              <w:szCs w:val="26"/>
            </w:rPr>
          </w:rPrChange>
        </w:rPr>
        <w:pPrChange w:id="4123" w:author="DHA" w:date="2010-07-06T01:38:00Z">
          <w:pPr>
            <w:pStyle w:val="ListParagraph"/>
            <w:ind w:left="0"/>
            <w:jc w:val="center"/>
          </w:pPr>
        </w:pPrChange>
      </w:pPr>
      <w:ins w:id="4124" w:author="DHA" w:date="2010-07-06T01:39:00Z">
        <w:r>
          <w:rPr>
            <w:rFonts w:ascii="Times New Roman" w:hAnsi="Times New Roman"/>
            <w:color w:val="000000"/>
            <w:sz w:val="26"/>
            <w:szCs w:val="26"/>
            <w:lang w:val="en-US"/>
          </w:rPr>
          <w:t>Thống kê chi tiết</w:t>
        </w:r>
      </w:ins>
    </w:p>
    <w:p w:rsidR="006C1EE4" w:rsidRDefault="004A0BCF">
      <w:pPr>
        <w:pStyle w:val="ListParagraph"/>
        <w:numPr>
          <w:ilvl w:val="0"/>
          <w:numId w:val="48"/>
        </w:numPr>
        <w:jc w:val="both"/>
        <w:rPr>
          <w:rFonts w:ascii="Times New Roman" w:hAnsi="Times New Roman"/>
          <w:color w:val="000000"/>
          <w:sz w:val="26"/>
          <w:szCs w:val="26"/>
        </w:rPr>
        <w:pPrChange w:id="4125" w:author="DHA" w:date="2010-07-06T01:39:00Z">
          <w:pPr>
            <w:pStyle w:val="ListParagraph"/>
            <w:ind w:left="0" w:firstLine="284"/>
            <w:jc w:val="both"/>
          </w:pPr>
        </w:pPrChange>
      </w:pPr>
      <w:del w:id="4126" w:author="DHA" w:date="2010-07-06T01:39:00Z">
        <w:r w:rsidRPr="007D6EC4" w:rsidDel="007D6EC4">
          <w:rPr>
            <w:rFonts w:ascii="Times New Roman" w:hAnsi="Times New Roman"/>
            <w:color w:val="000000"/>
            <w:sz w:val="26"/>
            <w:szCs w:val="26"/>
          </w:rPr>
          <w:delText>Nếu nhân viên chọn chức năng thống kê chi tiết, nội dung của chức năng này sẽ hiện ra, bao gồm 1 danh sách các đợt thi dang được thực thi và 1 sơ đồ luồng công việc tương ứng với đợt thi được chọn. Khi đó, thông tin chi tiết của từng công đoạn sẽ hiện ra khi người quản lý rê chuột lên công đoạn đó. Những công đoạn có mức độ cảnh báo khác nhau sẽ có màu khác nhau</w:delText>
        </w:r>
      </w:del>
    </w:p>
    <w:p w:rsidR="004A0BCF" w:rsidRDefault="00AB7110" w:rsidP="00AF4A0A">
      <w:pPr>
        <w:pStyle w:val="ListParagraph"/>
        <w:ind w:left="0"/>
        <w:jc w:val="center"/>
        <w:rPr>
          <w:ins w:id="4127" w:author="DHA" w:date="2010-07-06T01:40:00Z"/>
          <w:rFonts w:ascii="Times New Roman" w:hAnsi="Times New Roman"/>
          <w:color w:val="000000"/>
          <w:sz w:val="26"/>
          <w:szCs w:val="26"/>
          <w:lang w:val="en-US"/>
        </w:rPr>
      </w:pPr>
      <w:del w:id="4128" w:author="DHA" w:date="2010-07-06T00:41:00Z">
        <w:r>
          <w:rPr>
            <w:rFonts w:ascii="Times New Roman" w:hAnsi="Times New Roman"/>
            <w:color w:val="000000"/>
            <w:sz w:val="26"/>
            <w:szCs w:val="26"/>
            <w:lang w:val="en-US"/>
          </w:rPr>
          <w:drawing>
            <wp:inline distT="0" distB="0" distL="0" distR="0">
              <wp:extent cx="4094480" cy="2945765"/>
              <wp:effectExtent l="19050" t="0" r="127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srcRect/>
                      <a:stretch>
                        <a:fillRect/>
                      </a:stretch>
                    </pic:blipFill>
                    <pic:spPr bwMode="auto">
                      <a:xfrm>
                        <a:off x="0" y="0"/>
                        <a:ext cx="4094480" cy="2945765"/>
                      </a:xfrm>
                      <a:prstGeom prst="rect">
                        <a:avLst/>
                      </a:prstGeom>
                      <a:noFill/>
                      <a:ln w="9525">
                        <a:noFill/>
                        <a:miter lim="800000"/>
                        <a:headEnd/>
                        <a:tailEnd/>
                      </a:ln>
                    </pic:spPr>
                  </pic:pic>
                </a:graphicData>
              </a:graphic>
            </wp:inline>
          </w:drawing>
        </w:r>
      </w:del>
      <w:ins w:id="4129" w:author="DHA" w:date="2010-07-06T00:41:00Z">
        <w:r>
          <w:rPr>
            <w:rFonts w:ascii="Times New Roman" w:hAnsi="Times New Roman"/>
            <w:color w:val="000000"/>
            <w:sz w:val="26"/>
            <w:szCs w:val="26"/>
            <w:lang w:val="en-US"/>
          </w:rPr>
          <w:drawing>
            <wp:inline distT="0" distB="0" distL="0" distR="0">
              <wp:extent cx="4685030" cy="3277235"/>
              <wp:effectExtent l="19050" t="0" r="1270" b="0"/>
              <wp:docPr id="53" name="Picture 53" descr="InDetai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DetailStatistic"/>
                      <pic:cNvPicPr>
                        <a:picLocks noChangeAspect="1" noChangeArrowheads="1"/>
                      </pic:cNvPicPr>
                    </pic:nvPicPr>
                    <pic:blipFill>
                      <a:blip r:embed="rId48"/>
                      <a:srcRect/>
                      <a:stretch>
                        <a:fillRect/>
                      </a:stretch>
                    </pic:blipFill>
                    <pic:spPr bwMode="auto">
                      <a:xfrm>
                        <a:off x="0" y="0"/>
                        <a:ext cx="4685030" cy="3277235"/>
                      </a:xfrm>
                      <a:prstGeom prst="rect">
                        <a:avLst/>
                      </a:prstGeom>
                      <a:noFill/>
                      <a:ln w="9525">
                        <a:noFill/>
                        <a:miter lim="800000"/>
                        <a:headEnd/>
                        <a:tailEnd/>
                      </a:ln>
                    </pic:spPr>
                  </pic:pic>
                </a:graphicData>
              </a:graphic>
            </wp:inline>
          </w:drawing>
        </w:r>
      </w:ins>
    </w:p>
    <w:p w:rsidR="007D6EC4" w:rsidRDefault="007D6EC4" w:rsidP="00AF4A0A">
      <w:pPr>
        <w:pStyle w:val="ListParagraph"/>
        <w:ind w:left="0"/>
        <w:jc w:val="center"/>
        <w:rPr>
          <w:ins w:id="4130" w:author="DHA" w:date="2010-07-06T01:39:00Z"/>
          <w:rFonts w:ascii="Times New Roman" w:hAnsi="Times New Roman"/>
          <w:color w:val="000000"/>
          <w:sz w:val="26"/>
          <w:szCs w:val="26"/>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7D6EC4" w:rsidRPr="007D6EC4" w:rsidTr="007D6EC4">
        <w:trPr>
          <w:ins w:id="4131" w:author="DHA" w:date="2010-07-06T01:40:00Z"/>
        </w:trPr>
        <w:tc>
          <w:tcPr>
            <w:tcW w:w="918" w:type="dxa"/>
            <w:shd w:val="clear" w:color="auto" w:fill="0F243E" w:themeFill="text2" w:themeFillShade="80"/>
          </w:tcPr>
          <w:p w:rsidR="007D6EC4" w:rsidRPr="007D6EC4" w:rsidRDefault="007D6EC4" w:rsidP="007D6EC4">
            <w:pPr>
              <w:pStyle w:val="ListParagraph"/>
              <w:spacing w:after="0"/>
              <w:ind w:left="0"/>
              <w:jc w:val="center"/>
              <w:rPr>
                <w:ins w:id="4132" w:author="DHA" w:date="2010-07-06T01:40:00Z"/>
                <w:rFonts w:ascii="Times New Roman" w:hAnsi="Times New Roman"/>
                <w:color w:val="000000"/>
                <w:sz w:val="26"/>
                <w:szCs w:val="26"/>
                <w:lang w:val="en-US"/>
              </w:rPr>
            </w:pPr>
            <w:ins w:id="4133" w:author="DHA" w:date="2010-07-06T01:40:00Z">
              <w:r w:rsidRPr="007D6EC4">
                <w:rPr>
                  <w:rFonts w:ascii="Times New Roman" w:hAnsi="Times New Roman"/>
                  <w:color w:val="000000"/>
                  <w:sz w:val="26"/>
                  <w:szCs w:val="26"/>
                  <w:lang w:val="en-US"/>
                </w:rPr>
                <w:lastRenderedPageBreak/>
                <w:t>STT</w:t>
              </w:r>
            </w:ins>
          </w:p>
        </w:tc>
        <w:tc>
          <w:tcPr>
            <w:tcW w:w="2790" w:type="dxa"/>
            <w:shd w:val="clear" w:color="auto" w:fill="0F243E" w:themeFill="text2" w:themeFillShade="80"/>
          </w:tcPr>
          <w:p w:rsidR="007D6EC4" w:rsidRPr="007D6EC4" w:rsidRDefault="007D6EC4" w:rsidP="007D6EC4">
            <w:pPr>
              <w:pStyle w:val="ListParagraph"/>
              <w:spacing w:after="0"/>
              <w:ind w:left="0"/>
              <w:jc w:val="center"/>
              <w:rPr>
                <w:ins w:id="4134" w:author="DHA" w:date="2010-07-06T01:40:00Z"/>
                <w:rFonts w:ascii="Times New Roman" w:hAnsi="Times New Roman"/>
                <w:color w:val="000000"/>
                <w:sz w:val="26"/>
                <w:szCs w:val="26"/>
                <w:lang w:val="en-US"/>
              </w:rPr>
            </w:pPr>
            <w:ins w:id="4135" w:author="DHA" w:date="2010-07-06T01:4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7D6EC4" w:rsidRPr="007D6EC4" w:rsidRDefault="007D6EC4" w:rsidP="007D6EC4">
            <w:pPr>
              <w:pStyle w:val="ListParagraph"/>
              <w:spacing w:after="0"/>
              <w:ind w:left="0"/>
              <w:jc w:val="center"/>
              <w:rPr>
                <w:ins w:id="4136" w:author="DHA" w:date="2010-07-06T01:40:00Z"/>
                <w:rFonts w:ascii="Times New Roman" w:hAnsi="Times New Roman"/>
                <w:color w:val="000000"/>
                <w:sz w:val="26"/>
                <w:szCs w:val="26"/>
                <w:lang w:val="en-US"/>
              </w:rPr>
            </w:pPr>
            <w:ins w:id="4137" w:author="DHA" w:date="2010-07-06T01:40:00Z">
              <w:r w:rsidRPr="007D6EC4">
                <w:rPr>
                  <w:rFonts w:ascii="Times New Roman" w:hAnsi="Times New Roman"/>
                  <w:color w:val="000000"/>
                  <w:sz w:val="26"/>
                  <w:szCs w:val="26"/>
                  <w:lang w:val="en-US"/>
                </w:rPr>
                <w:t>Mô tả</w:t>
              </w:r>
            </w:ins>
          </w:p>
        </w:tc>
      </w:tr>
      <w:tr w:rsidR="007D6EC4" w:rsidRPr="007D6EC4" w:rsidTr="007D6EC4">
        <w:trPr>
          <w:ins w:id="4138" w:author="DHA" w:date="2010-07-06T01:40:00Z"/>
        </w:trPr>
        <w:tc>
          <w:tcPr>
            <w:tcW w:w="918" w:type="dxa"/>
          </w:tcPr>
          <w:p w:rsidR="007D6EC4" w:rsidRPr="007D6EC4" w:rsidRDefault="007D6EC4" w:rsidP="007D6EC4">
            <w:pPr>
              <w:pStyle w:val="ListParagraph"/>
              <w:spacing w:after="0"/>
              <w:ind w:left="0"/>
              <w:jc w:val="center"/>
              <w:rPr>
                <w:ins w:id="4139" w:author="DHA" w:date="2010-07-06T01:40:00Z"/>
                <w:rFonts w:ascii="Times New Roman" w:hAnsi="Times New Roman"/>
                <w:color w:val="000000"/>
                <w:sz w:val="26"/>
                <w:szCs w:val="26"/>
                <w:lang w:val="en-US"/>
              </w:rPr>
            </w:pPr>
            <w:ins w:id="4140" w:author="DHA" w:date="2010-07-06T01:40:00Z">
              <w:r w:rsidRPr="007D6EC4">
                <w:rPr>
                  <w:rFonts w:ascii="Times New Roman" w:hAnsi="Times New Roman"/>
                  <w:color w:val="000000"/>
                  <w:sz w:val="26"/>
                  <w:szCs w:val="26"/>
                  <w:lang w:val="en-US"/>
                </w:rPr>
                <w:t>1</w:t>
              </w:r>
            </w:ins>
          </w:p>
        </w:tc>
        <w:tc>
          <w:tcPr>
            <w:tcW w:w="2790" w:type="dxa"/>
          </w:tcPr>
          <w:p w:rsidR="007D6EC4" w:rsidRPr="007D6EC4" w:rsidRDefault="00214368" w:rsidP="007D6EC4">
            <w:pPr>
              <w:pStyle w:val="ListParagraph"/>
              <w:spacing w:after="0"/>
              <w:ind w:left="0"/>
              <w:jc w:val="both"/>
              <w:rPr>
                <w:ins w:id="4141" w:author="DHA" w:date="2010-07-06T01:40:00Z"/>
                <w:rFonts w:ascii="Times New Roman" w:hAnsi="Times New Roman"/>
                <w:color w:val="000000"/>
                <w:sz w:val="26"/>
                <w:szCs w:val="26"/>
                <w:lang w:val="en-US"/>
              </w:rPr>
            </w:pPr>
            <w:ins w:id="4142" w:author="DHA" w:date="2010-07-06T01:40:00Z">
              <w:r>
                <w:rPr>
                  <w:rFonts w:ascii="Times New Roman" w:hAnsi="Times New Roman"/>
                  <w:color w:val="000000"/>
                  <w:sz w:val="26"/>
                  <w:szCs w:val="26"/>
                  <w:lang w:val="en-US"/>
                </w:rPr>
                <w:t>Đối tượng thống kê</w:t>
              </w:r>
            </w:ins>
          </w:p>
        </w:tc>
        <w:tc>
          <w:tcPr>
            <w:tcW w:w="5535" w:type="dxa"/>
          </w:tcPr>
          <w:p w:rsidR="007D6EC4" w:rsidRPr="007D6EC4" w:rsidRDefault="00214368" w:rsidP="007D6EC4">
            <w:pPr>
              <w:pStyle w:val="ListParagraph"/>
              <w:spacing w:after="0"/>
              <w:ind w:left="0"/>
              <w:jc w:val="both"/>
              <w:rPr>
                <w:ins w:id="4143" w:author="DHA" w:date="2010-07-06T01:40:00Z"/>
                <w:rFonts w:ascii="Times New Roman" w:hAnsi="Times New Roman"/>
                <w:color w:val="000000"/>
                <w:sz w:val="26"/>
                <w:szCs w:val="26"/>
                <w:lang w:val="en-US"/>
              </w:rPr>
            </w:pPr>
            <w:ins w:id="4144" w:author="DHA" w:date="2010-07-06T01:40:00Z">
              <w:r>
                <w:rPr>
                  <w:rFonts w:ascii="Times New Roman" w:hAnsi="Times New Roman"/>
                  <w:color w:val="000000"/>
                  <w:sz w:val="26"/>
                  <w:szCs w:val="26"/>
                  <w:lang w:val="en-US"/>
                </w:rPr>
                <w:t>Các đối tượng có liên quan trong quy trình thi, cấp chứng chỉ và in văn bằng</w:t>
              </w:r>
            </w:ins>
          </w:p>
        </w:tc>
      </w:tr>
      <w:tr w:rsidR="007D6EC4" w:rsidRPr="007D6EC4" w:rsidTr="007D6EC4">
        <w:trPr>
          <w:ins w:id="4145" w:author="DHA" w:date="2010-07-06T01:40:00Z"/>
        </w:trPr>
        <w:tc>
          <w:tcPr>
            <w:tcW w:w="918" w:type="dxa"/>
          </w:tcPr>
          <w:p w:rsidR="007D6EC4" w:rsidRPr="007D6EC4" w:rsidRDefault="007D6EC4" w:rsidP="007D6EC4">
            <w:pPr>
              <w:pStyle w:val="ListParagraph"/>
              <w:spacing w:after="0"/>
              <w:ind w:left="0"/>
              <w:jc w:val="center"/>
              <w:rPr>
                <w:ins w:id="4146" w:author="DHA" w:date="2010-07-06T01:40:00Z"/>
                <w:rFonts w:ascii="Times New Roman" w:hAnsi="Times New Roman"/>
                <w:color w:val="000000"/>
                <w:sz w:val="26"/>
                <w:szCs w:val="26"/>
                <w:lang w:val="en-US"/>
              </w:rPr>
            </w:pPr>
            <w:ins w:id="4147" w:author="DHA" w:date="2010-07-06T01:40:00Z">
              <w:r w:rsidRPr="007D6EC4">
                <w:rPr>
                  <w:rFonts w:ascii="Times New Roman" w:hAnsi="Times New Roman"/>
                  <w:color w:val="000000"/>
                  <w:sz w:val="26"/>
                  <w:szCs w:val="26"/>
                  <w:lang w:val="en-US"/>
                </w:rPr>
                <w:t>2</w:t>
              </w:r>
            </w:ins>
          </w:p>
        </w:tc>
        <w:tc>
          <w:tcPr>
            <w:tcW w:w="2790" w:type="dxa"/>
          </w:tcPr>
          <w:p w:rsidR="007D6EC4" w:rsidRPr="007D6EC4" w:rsidRDefault="00214368" w:rsidP="007D6EC4">
            <w:pPr>
              <w:pStyle w:val="ListParagraph"/>
              <w:spacing w:after="0"/>
              <w:ind w:left="0"/>
              <w:jc w:val="both"/>
              <w:rPr>
                <w:ins w:id="4148" w:author="DHA" w:date="2010-07-06T01:40:00Z"/>
                <w:rFonts w:ascii="Times New Roman" w:hAnsi="Times New Roman"/>
                <w:color w:val="000000"/>
                <w:sz w:val="26"/>
                <w:szCs w:val="26"/>
                <w:lang w:val="en-US"/>
              </w:rPr>
            </w:pPr>
            <w:ins w:id="4149" w:author="DHA" w:date="2010-07-06T01:40:00Z">
              <w:r>
                <w:rPr>
                  <w:rFonts w:ascii="Times New Roman" w:hAnsi="Times New Roman"/>
                  <w:color w:val="000000"/>
                  <w:sz w:val="26"/>
                  <w:szCs w:val="26"/>
                  <w:lang w:val="en-US"/>
                </w:rPr>
                <w:t>Tiêu chí</w:t>
              </w:r>
            </w:ins>
          </w:p>
        </w:tc>
        <w:tc>
          <w:tcPr>
            <w:tcW w:w="5535" w:type="dxa"/>
          </w:tcPr>
          <w:p w:rsidR="007D6EC4" w:rsidRPr="007D6EC4" w:rsidRDefault="00214368" w:rsidP="007D6EC4">
            <w:pPr>
              <w:pStyle w:val="ListParagraph"/>
              <w:spacing w:after="0"/>
              <w:ind w:left="0"/>
              <w:jc w:val="both"/>
              <w:rPr>
                <w:ins w:id="4150" w:author="DHA" w:date="2010-07-06T01:40:00Z"/>
                <w:rFonts w:ascii="Times New Roman" w:hAnsi="Times New Roman"/>
                <w:color w:val="000000"/>
                <w:sz w:val="26"/>
                <w:szCs w:val="26"/>
                <w:lang w:val="en-US"/>
              </w:rPr>
            </w:pPr>
            <w:ins w:id="4151" w:author="DHA" w:date="2010-07-06T01:41:00Z">
              <w:r>
                <w:rPr>
                  <w:rFonts w:ascii="Times New Roman" w:hAnsi="Times New Roman"/>
                  <w:color w:val="000000"/>
                  <w:sz w:val="26"/>
                  <w:szCs w:val="26"/>
                  <w:lang w:val="en-US"/>
                </w:rPr>
                <w:t>Các tiêu chí thống kê tương ứng với đối tượng thống kê</w:t>
              </w:r>
            </w:ins>
          </w:p>
        </w:tc>
      </w:tr>
      <w:tr w:rsidR="007D6EC4" w:rsidRPr="007D6EC4" w:rsidTr="007D6EC4">
        <w:trPr>
          <w:ins w:id="4152" w:author="DHA" w:date="2010-07-06T01:40:00Z"/>
        </w:trPr>
        <w:tc>
          <w:tcPr>
            <w:tcW w:w="918" w:type="dxa"/>
          </w:tcPr>
          <w:p w:rsidR="007D6EC4" w:rsidRPr="007D6EC4" w:rsidRDefault="007D6EC4" w:rsidP="007D6EC4">
            <w:pPr>
              <w:pStyle w:val="ListParagraph"/>
              <w:spacing w:after="0"/>
              <w:ind w:left="0"/>
              <w:jc w:val="center"/>
              <w:rPr>
                <w:ins w:id="4153" w:author="DHA" w:date="2010-07-06T01:40:00Z"/>
                <w:rFonts w:ascii="Times New Roman" w:hAnsi="Times New Roman"/>
                <w:color w:val="000000"/>
                <w:sz w:val="26"/>
                <w:szCs w:val="26"/>
                <w:lang w:val="en-US"/>
              </w:rPr>
            </w:pPr>
            <w:ins w:id="4154" w:author="DHA" w:date="2010-07-06T01:40:00Z">
              <w:r w:rsidRPr="007D6EC4">
                <w:rPr>
                  <w:rFonts w:ascii="Times New Roman" w:hAnsi="Times New Roman"/>
                  <w:color w:val="000000"/>
                  <w:sz w:val="26"/>
                  <w:szCs w:val="26"/>
                  <w:lang w:val="en-US"/>
                </w:rPr>
                <w:t>3</w:t>
              </w:r>
            </w:ins>
          </w:p>
        </w:tc>
        <w:tc>
          <w:tcPr>
            <w:tcW w:w="2790" w:type="dxa"/>
          </w:tcPr>
          <w:p w:rsidR="007D6EC4" w:rsidRPr="007D6EC4" w:rsidRDefault="00214368" w:rsidP="007D6EC4">
            <w:pPr>
              <w:pStyle w:val="ListParagraph"/>
              <w:spacing w:after="0"/>
              <w:ind w:left="0"/>
              <w:jc w:val="both"/>
              <w:rPr>
                <w:ins w:id="4155" w:author="DHA" w:date="2010-07-06T01:40:00Z"/>
                <w:rFonts w:ascii="Times New Roman" w:hAnsi="Times New Roman"/>
                <w:color w:val="000000"/>
                <w:sz w:val="26"/>
                <w:szCs w:val="26"/>
                <w:lang w:val="en-US"/>
              </w:rPr>
            </w:pPr>
            <w:ins w:id="4156" w:author="DHA" w:date="2010-07-06T01:41:00Z">
              <w:r>
                <w:rPr>
                  <w:rFonts w:ascii="Times New Roman" w:hAnsi="Times New Roman"/>
                  <w:color w:val="000000"/>
                  <w:sz w:val="26"/>
                  <w:szCs w:val="26"/>
                  <w:lang w:val="en-US"/>
                </w:rPr>
                <w:t>Kiểu thống kê</w:t>
              </w:r>
            </w:ins>
          </w:p>
        </w:tc>
        <w:tc>
          <w:tcPr>
            <w:tcW w:w="5535" w:type="dxa"/>
          </w:tcPr>
          <w:p w:rsidR="007D6EC4" w:rsidRPr="007D6EC4" w:rsidRDefault="00214368" w:rsidP="007D6EC4">
            <w:pPr>
              <w:pStyle w:val="ListParagraph"/>
              <w:spacing w:after="0"/>
              <w:ind w:left="0"/>
              <w:jc w:val="both"/>
              <w:rPr>
                <w:ins w:id="4157" w:author="DHA" w:date="2010-07-06T01:40:00Z"/>
                <w:rFonts w:ascii="Times New Roman" w:hAnsi="Times New Roman"/>
                <w:color w:val="000000"/>
                <w:sz w:val="26"/>
                <w:szCs w:val="26"/>
                <w:lang w:val="en-US"/>
              </w:rPr>
            </w:pPr>
            <w:ins w:id="4158" w:author="DHA" w:date="2010-07-06T01:41: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7D6EC4">
        <w:trPr>
          <w:ins w:id="4159" w:author="DHA" w:date="2010-07-06T01:41:00Z"/>
        </w:trPr>
        <w:tc>
          <w:tcPr>
            <w:tcW w:w="918" w:type="dxa"/>
          </w:tcPr>
          <w:p w:rsidR="00214368" w:rsidRPr="007D6EC4" w:rsidRDefault="00214368" w:rsidP="007D6EC4">
            <w:pPr>
              <w:pStyle w:val="ListParagraph"/>
              <w:spacing w:after="0"/>
              <w:ind w:left="0"/>
              <w:jc w:val="center"/>
              <w:rPr>
                <w:ins w:id="4160" w:author="DHA" w:date="2010-07-06T01:41:00Z"/>
                <w:rFonts w:ascii="Times New Roman" w:hAnsi="Times New Roman"/>
                <w:color w:val="000000"/>
                <w:sz w:val="26"/>
                <w:szCs w:val="26"/>
                <w:lang w:val="en-US"/>
              </w:rPr>
            </w:pPr>
            <w:ins w:id="4161" w:author="DHA" w:date="2010-07-06T01:41:00Z">
              <w:r>
                <w:rPr>
                  <w:rFonts w:ascii="Times New Roman" w:hAnsi="Times New Roman"/>
                  <w:color w:val="000000"/>
                  <w:sz w:val="26"/>
                  <w:szCs w:val="26"/>
                  <w:lang w:val="en-US"/>
                </w:rPr>
                <w:t>4</w:t>
              </w:r>
            </w:ins>
          </w:p>
        </w:tc>
        <w:tc>
          <w:tcPr>
            <w:tcW w:w="2790" w:type="dxa"/>
          </w:tcPr>
          <w:p w:rsidR="00214368" w:rsidRDefault="00214368" w:rsidP="007D6EC4">
            <w:pPr>
              <w:pStyle w:val="ListParagraph"/>
              <w:spacing w:after="0"/>
              <w:ind w:left="0"/>
              <w:jc w:val="both"/>
              <w:rPr>
                <w:ins w:id="4162" w:author="DHA" w:date="2010-07-06T01:41:00Z"/>
                <w:rFonts w:ascii="Times New Roman" w:hAnsi="Times New Roman"/>
                <w:color w:val="000000"/>
                <w:sz w:val="26"/>
                <w:szCs w:val="26"/>
                <w:lang w:val="en-US"/>
              </w:rPr>
            </w:pPr>
            <w:ins w:id="4163" w:author="DHA" w:date="2010-07-06T01:42:00Z">
              <w:r>
                <w:rPr>
                  <w:rFonts w:ascii="Times New Roman" w:hAnsi="Times New Roman"/>
                  <w:color w:val="000000"/>
                  <w:sz w:val="26"/>
                  <w:szCs w:val="26"/>
                  <w:lang w:val="en-US"/>
                </w:rPr>
                <w:t>Button Thống kê</w:t>
              </w:r>
            </w:ins>
          </w:p>
        </w:tc>
        <w:tc>
          <w:tcPr>
            <w:tcW w:w="5535" w:type="dxa"/>
          </w:tcPr>
          <w:p w:rsidR="00214368" w:rsidRDefault="00214368" w:rsidP="007D6EC4">
            <w:pPr>
              <w:pStyle w:val="ListParagraph"/>
              <w:spacing w:after="0"/>
              <w:ind w:left="0"/>
              <w:jc w:val="both"/>
              <w:rPr>
                <w:ins w:id="4164" w:author="DHA" w:date="2010-07-06T01:41:00Z"/>
                <w:rFonts w:ascii="Times New Roman" w:hAnsi="Times New Roman"/>
                <w:color w:val="000000"/>
                <w:sz w:val="26"/>
                <w:szCs w:val="26"/>
                <w:lang w:val="en-US"/>
              </w:rPr>
            </w:pPr>
            <w:ins w:id="4165" w:author="DHA" w:date="2010-07-06T01:42:00Z">
              <w:r>
                <w:rPr>
                  <w:rFonts w:ascii="Times New Roman" w:hAnsi="Times New Roman"/>
                  <w:color w:val="000000"/>
                  <w:sz w:val="26"/>
                  <w:szCs w:val="26"/>
                  <w:lang w:val="en-US"/>
                </w:rPr>
                <w:t>Hiển thị kết quả thống kê tương ứng bên dưới</w:t>
              </w:r>
            </w:ins>
          </w:p>
        </w:tc>
      </w:tr>
      <w:tr w:rsidR="00214368" w:rsidRPr="007D6EC4" w:rsidTr="007D6EC4">
        <w:trPr>
          <w:ins w:id="4166" w:author="DHA" w:date="2010-07-06T01:41:00Z"/>
        </w:trPr>
        <w:tc>
          <w:tcPr>
            <w:tcW w:w="918" w:type="dxa"/>
          </w:tcPr>
          <w:p w:rsidR="00214368" w:rsidRPr="007D6EC4" w:rsidRDefault="00214368" w:rsidP="007D6EC4">
            <w:pPr>
              <w:pStyle w:val="ListParagraph"/>
              <w:spacing w:after="0"/>
              <w:ind w:left="0"/>
              <w:jc w:val="center"/>
              <w:rPr>
                <w:ins w:id="4167" w:author="DHA" w:date="2010-07-06T01:41:00Z"/>
                <w:rFonts w:ascii="Times New Roman" w:hAnsi="Times New Roman"/>
                <w:color w:val="000000"/>
                <w:sz w:val="26"/>
                <w:szCs w:val="26"/>
                <w:lang w:val="en-US"/>
              </w:rPr>
            </w:pPr>
            <w:ins w:id="4168" w:author="DHA" w:date="2010-07-06T01:42:00Z">
              <w:r>
                <w:rPr>
                  <w:rFonts w:ascii="Times New Roman" w:hAnsi="Times New Roman"/>
                  <w:color w:val="000000"/>
                  <w:sz w:val="26"/>
                  <w:szCs w:val="26"/>
                  <w:lang w:val="en-US"/>
                </w:rPr>
                <w:t>5</w:t>
              </w:r>
            </w:ins>
          </w:p>
        </w:tc>
        <w:tc>
          <w:tcPr>
            <w:tcW w:w="2790" w:type="dxa"/>
          </w:tcPr>
          <w:p w:rsidR="00214368" w:rsidRDefault="00214368" w:rsidP="007D6EC4">
            <w:pPr>
              <w:pStyle w:val="ListParagraph"/>
              <w:spacing w:after="0"/>
              <w:ind w:left="0"/>
              <w:jc w:val="both"/>
              <w:rPr>
                <w:ins w:id="4169" w:author="DHA" w:date="2010-07-06T01:41:00Z"/>
                <w:rFonts w:ascii="Times New Roman" w:hAnsi="Times New Roman"/>
                <w:color w:val="000000"/>
                <w:sz w:val="26"/>
                <w:szCs w:val="26"/>
                <w:lang w:val="en-US"/>
              </w:rPr>
            </w:pPr>
            <w:ins w:id="4170" w:author="DHA" w:date="2010-07-06T01:42:00Z">
              <w:r>
                <w:rPr>
                  <w:rFonts w:ascii="Times New Roman" w:hAnsi="Times New Roman"/>
                  <w:color w:val="000000"/>
                  <w:sz w:val="26"/>
                  <w:szCs w:val="26"/>
                  <w:lang w:val="en-US"/>
                </w:rPr>
                <w:t>Button Thêm tiêu chí</w:t>
              </w:r>
            </w:ins>
          </w:p>
        </w:tc>
        <w:tc>
          <w:tcPr>
            <w:tcW w:w="5535" w:type="dxa"/>
          </w:tcPr>
          <w:p w:rsidR="00214368" w:rsidRDefault="00214368" w:rsidP="007D6EC4">
            <w:pPr>
              <w:pStyle w:val="ListParagraph"/>
              <w:spacing w:after="0"/>
              <w:ind w:left="0"/>
              <w:jc w:val="both"/>
              <w:rPr>
                <w:ins w:id="4171" w:author="DHA" w:date="2010-07-06T01:41:00Z"/>
                <w:rFonts w:ascii="Times New Roman" w:hAnsi="Times New Roman"/>
                <w:color w:val="000000"/>
                <w:sz w:val="26"/>
                <w:szCs w:val="26"/>
                <w:lang w:val="en-US"/>
              </w:rPr>
            </w:pPr>
            <w:ins w:id="4172" w:author="DHA" w:date="2010-07-06T01:42: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del w:id="4173" w:author="DHA" w:date="2010-07-06T01:43:00Z"/>
          <w:rFonts w:ascii="Times New Roman" w:hAnsi="Times New Roman"/>
          <w:color w:val="000000"/>
          <w:sz w:val="26"/>
          <w:szCs w:val="26"/>
          <w:lang w:val="en-US"/>
        </w:rPr>
        <w:pPrChange w:id="4174" w:author="DHA" w:date="2010-07-06T01:43:00Z">
          <w:pPr>
            <w:pStyle w:val="ListParagraph"/>
            <w:ind w:left="0"/>
            <w:jc w:val="center"/>
          </w:pPr>
        </w:pPrChange>
      </w:pPr>
      <w:ins w:id="4175" w:author="DHA" w:date="2010-07-06T01:43:00Z">
        <w:r>
          <w:rPr>
            <w:rFonts w:ascii="Times New Roman" w:hAnsi="Times New Roman"/>
            <w:color w:val="000000"/>
            <w:sz w:val="26"/>
            <w:szCs w:val="26"/>
            <w:lang w:val="en-US"/>
          </w:rPr>
          <w:t>Thống kê so sánh</w:t>
        </w:r>
      </w:ins>
    </w:p>
    <w:p w:rsidR="006C1EE4" w:rsidRDefault="006C1EE4">
      <w:pPr>
        <w:pStyle w:val="ListParagraph"/>
        <w:numPr>
          <w:ilvl w:val="0"/>
          <w:numId w:val="48"/>
        </w:numPr>
        <w:ind w:left="0" w:firstLine="720"/>
        <w:jc w:val="both"/>
        <w:rPr>
          <w:ins w:id="4176" w:author="DHA" w:date="2010-07-06T01:43:00Z"/>
          <w:rFonts w:ascii="Times New Roman" w:hAnsi="Times New Roman"/>
          <w:color w:val="000000"/>
          <w:sz w:val="26"/>
          <w:szCs w:val="26"/>
          <w:lang w:val="en-US"/>
          <w:rPrChange w:id="4177" w:author="DHA" w:date="2010-07-06T01:43:00Z">
            <w:rPr>
              <w:ins w:id="4178" w:author="DHA" w:date="2010-07-06T01:43:00Z"/>
              <w:rFonts w:ascii="Times New Roman" w:hAnsi="Times New Roman"/>
              <w:color w:val="000000"/>
              <w:sz w:val="26"/>
              <w:szCs w:val="26"/>
            </w:rPr>
          </w:rPrChange>
        </w:rPr>
        <w:pPrChange w:id="4179" w:author="DHA" w:date="2010-07-06T01:43:00Z">
          <w:pPr>
            <w:pStyle w:val="ListParagraph"/>
            <w:ind w:left="0"/>
            <w:jc w:val="center"/>
          </w:pPr>
        </w:pPrChange>
      </w:pPr>
    </w:p>
    <w:p w:rsidR="006C1EE4" w:rsidRDefault="004A0BCF">
      <w:pPr>
        <w:pStyle w:val="ListParagraph"/>
        <w:jc w:val="both"/>
        <w:rPr>
          <w:del w:id="4180" w:author="DHA" w:date="2010-07-06T01:43:00Z"/>
          <w:rFonts w:ascii="Times New Roman" w:hAnsi="Times New Roman"/>
          <w:color w:val="000000"/>
          <w:sz w:val="26"/>
          <w:szCs w:val="26"/>
        </w:rPr>
        <w:pPrChange w:id="4181" w:author="DHA" w:date="2010-07-06T01:43:00Z">
          <w:pPr>
            <w:pStyle w:val="ListParagraph"/>
            <w:ind w:left="0" w:firstLine="284"/>
            <w:jc w:val="both"/>
          </w:pPr>
        </w:pPrChange>
      </w:pPr>
      <w:del w:id="4182" w:author="DHA" w:date="2010-07-06T01:43:00Z">
        <w:r w:rsidRPr="003D22F6" w:rsidDel="00214368">
          <w:rPr>
            <w:rFonts w:ascii="Times New Roman" w:hAnsi="Times New Roman"/>
            <w:color w:val="000000"/>
            <w:sz w:val="26"/>
            <w:szCs w:val="26"/>
          </w:rPr>
          <w:delText>Nếu nhân viên chọn chức năng thống kê so sánh, chức năng này bao gồm các vùng chọn cho phép quản lý chọn 2 kì bất kì cần thống kê, danh sách các tiêu chí thống kê. Sau khi chọn 2 kì thi bất kì, hệ thống sẽ tính toán thống kê và hiển thị kết quả tương ứng. Với những thống kê dạng biểu đồ, nhân viên có khả năng tùy biến thay đổi kiểu biểu đồ theo ý thích.</w:delText>
        </w:r>
      </w:del>
    </w:p>
    <w:p w:rsidR="006C1EE4" w:rsidRDefault="00AB7110">
      <w:pPr>
        <w:pStyle w:val="ListParagraph"/>
        <w:ind w:left="0"/>
        <w:jc w:val="center"/>
        <w:rPr>
          <w:ins w:id="4183" w:author="DHA" w:date="2010-07-06T01:44:00Z"/>
          <w:rFonts w:ascii="Times New Roman" w:hAnsi="Times New Roman"/>
          <w:color w:val="000000"/>
          <w:sz w:val="26"/>
          <w:szCs w:val="26"/>
          <w:lang w:val="en-US"/>
        </w:rPr>
        <w:pPrChange w:id="4184" w:author="DHA" w:date="2010-07-06T01:44:00Z">
          <w:pPr>
            <w:pStyle w:val="ListParagraph"/>
            <w:jc w:val="center"/>
          </w:pPr>
        </w:pPrChange>
      </w:pPr>
      <w:del w:id="4185" w:author="DHA" w:date="2010-07-06T00:42:00Z">
        <w:r>
          <w:rPr>
            <w:rFonts w:ascii="Times New Roman" w:hAnsi="Times New Roman"/>
            <w:color w:val="000000"/>
            <w:sz w:val="26"/>
            <w:szCs w:val="26"/>
            <w:lang w:val="en-US"/>
          </w:rPr>
          <w:drawing>
            <wp:inline distT="0" distB="0" distL="0" distR="0">
              <wp:extent cx="3997325" cy="2880995"/>
              <wp:effectExtent l="19050" t="0" r="3175"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4186" w:author="DHA" w:date="2010-07-06T00:42:00Z">
        <w:r>
          <w:rPr>
            <w:rFonts w:ascii="Times New Roman" w:hAnsi="Times New Roman"/>
            <w:color w:val="000000"/>
            <w:sz w:val="26"/>
            <w:szCs w:val="26"/>
            <w:lang w:val="en-US"/>
          </w:rPr>
          <w:drawing>
            <wp:inline distT="0" distB="0" distL="0" distR="0">
              <wp:extent cx="4855210" cy="3398520"/>
              <wp:effectExtent l="19050" t="0" r="2540" b="0"/>
              <wp:docPr id="55" name="Picture 55" descr="Compare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pareStatistic"/>
                      <pic:cNvPicPr>
                        <a:picLocks noChangeAspect="1" noChangeArrowheads="1"/>
                      </pic:cNvPicPr>
                    </pic:nvPicPr>
                    <pic:blipFill>
                      <a:blip r:embed="rId50"/>
                      <a:srcRect/>
                      <a:stretch>
                        <a:fillRect/>
                      </a:stretch>
                    </pic:blipFill>
                    <pic:spPr bwMode="auto">
                      <a:xfrm>
                        <a:off x="0" y="0"/>
                        <a:ext cx="4855210" cy="33985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4187" w:author="DHA" w:date="2010-07-06T01:44:00Z"/>
        </w:trPr>
        <w:tc>
          <w:tcPr>
            <w:tcW w:w="918" w:type="dxa"/>
            <w:shd w:val="clear" w:color="auto" w:fill="0F243E" w:themeFill="text2" w:themeFillShade="80"/>
          </w:tcPr>
          <w:p w:rsidR="00214368" w:rsidRPr="007D6EC4" w:rsidRDefault="00214368" w:rsidP="006C1EE4">
            <w:pPr>
              <w:pStyle w:val="ListParagraph"/>
              <w:spacing w:after="0"/>
              <w:ind w:left="0"/>
              <w:jc w:val="center"/>
              <w:rPr>
                <w:ins w:id="4188" w:author="DHA" w:date="2010-07-06T01:44:00Z"/>
                <w:rFonts w:ascii="Times New Roman" w:hAnsi="Times New Roman"/>
                <w:color w:val="000000"/>
                <w:sz w:val="26"/>
                <w:szCs w:val="26"/>
                <w:lang w:val="en-US"/>
              </w:rPr>
            </w:pPr>
            <w:ins w:id="4189" w:author="DHA" w:date="2010-07-06T01:44: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4190" w:author="DHA" w:date="2010-07-06T01:44:00Z"/>
                <w:rFonts w:ascii="Times New Roman" w:hAnsi="Times New Roman"/>
                <w:color w:val="000000"/>
                <w:sz w:val="26"/>
                <w:szCs w:val="26"/>
                <w:lang w:val="en-US"/>
              </w:rPr>
            </w:pPr>
            <w:ins w:id="4191" w:author="DHA" w:date="2010-07-06T01:44: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4192" w:author="DHA" w:date="2010-07-06T01:44:00Z"/>
                <w:rFonts w:ascii="Times New Roman" w:hAnsi="Times New Roman"/>
                <w:color w:val="000000"/>
                <w:sz w:val="26"/>
                <w:szCs w:val="26"/>
                <w:lang w:val="en-US"/>
              </w:rPr>
            </w:pPr>
            <w:ins w:id="4193" w:author="DHA" w:date="2010-07-06T01:44:00Z">
              <w:r w:rsidRPr="007D6EC4">
                <w:rPr>
                  <w:rFonts w:ascii="Times New Roman" w:hAnsi="Times New Roman"/>
                  <w:color w:val="000000"/>
                  <w:sz w:val="26"/>
                  <w:szCs w:val="26"/>
                  <w:lang w:val="en-US"/>
                </w:rPr>
                <w:t>Mô tả</w:t>
              </w:r>
            </w:ins>
          </w:p>
        </w:tc>
      </w:tr>
      <w:tr w:rsidR="00214368" w:rsidRPr="007D6EC4" w:rsidTr="006C1EE4">
        <w:trPr>
          <w:ins w:id="4194" w:author="DHA" w:date="2010-07-06T01:44:00Z"/>
        </w:trPr>
        <w:tc>
          <w:tcPr>
            <w:tcW w:w="918" w:type="dxa"/>
          </w:tcPr>
          <w:p w:rsidR="00214368" w:rsidRPr="007D6EC4" w:rsidRDefault="00214368" w:rsidP="006C1EE4">
            <w:pPr>
              <w:pStyle w:val="ListParagraph"/>
              <w:spacing w:after="0"/>
              <w:ind w:left="0"/>
              <w:jc w:val="center"/>
              <w:rPr>
                <w:ins w:id="4195" w:author="DHA" w:date="2010-07-06T01:44:00Z"/>
                <w:rFonts w:ascii="Times New Roman" w:hAnsi="Times New Roman"/>
                <w:color w:val="000000"/>
                <w:sz w:val="26"/>
                <w:szCs w:val="26"/>
                <w:lang w:val="en-US"/>
              </w:rPr>
            </w:pPr>
            <w:ins w:id="4196" w:author="DHA" w:date="2010-07-06T01:44: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4197" w:author="DHA" w:date="2010-07-06T01:44:00Z"/>
                <w:rFonts w:ascii="Times New Roman" w:hAnsi="Times New Roman"/>
                <w:color w:val="000000"/>
                <w:sz w:val="26"/>
                <w:szCs w:val="26"/>
                <w:lang w:val="en-US"/>
              </w:rPr>
            </w:pPr>
            <w:ins w:id="4198" w:author="DHA" w:date="2010-07-06T01:44: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4199" w:author="DHA" w:date="2010-07-06T01:44:00Z"/>
                <w:rFonts w:ascii="Times New Roman" w:hAnsi="Times New Roman"/>
                <w:color w:val="000000"/>
                <w:sz w:val="26"/>
                <w:szCs w:val="26"/>
                <w:lang w:val="en-US"/>
              </w:rPr>
            </w:pPr>
            <w:ins w:id="4200" w:author="DHA" w:date="2010-07-06T01:44: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4201" w:author="DHA" w:date="2010-07-06T01:44:00Z"/>
        </w:trPr>
        <w:tc>
          <w:tcPr>
            <w:tcW w:w="918" w:type="dxa"/>
          </w:tcPr>
          <w:p w:rsidR="00214368" w:rsidRPr="007D6EC4" w:rsidRDefault="00214368" w:rsidP="006C1EE4">
            <w:pPr>
              <w:pStyle w:val="ListParagraph"/>
              <w:spacing w:after="0"/>
              <w:ind w:left="0"/>
              <w:jc w:val="center"/>
              <w:rPr>
                <w:ins w:id="4202" w:author="DHA" w:date="2010-07-06T01:44:00Z"/>
                <w:rFonts w:ascii="Times New Roman" w:hAnsi="Times New Roman"/>
                <w:color w:val="000000"/>
                <w:sz w:val="26"/>
                <w:szCs w:val="26"/>
                <w:lang w:val="en-US"/>
              </w:rPr>
            </w:pPr>
            <w:ins w:id="4203" w:author="DHA" w:date="2010-07-06T01:44: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4204" w:author="DHA" w:date="2010-07-06T01:44:00Z"/>
                <w:rFonts w:ascii="Times New Roman" w:hAnsi="Times New Roman"/>
                <w:color w:val="000000"/>
                <w:sz w:val="26"/>
                <w:szCs w:val="26"/>
                <w:lang w:val="en-US"/>
              </w:rPr>
            </w:pPr>
            <w:ins w:id="4205" w:author="DHA" w:date="2010-07-06T01:44: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4206" w:author="DHA" w:date="2010-07-06T01:44:00Z"/>
                <w:rFonts w:ascii="Times New Roman" w:hAnsi="Times New Roman"/>
                <w:color w:val="000000"/>
                <w:sz w:val="26"/>
                <w:szCs w:val="26"/>
                <w:lang w:val="en-US"/>
              </w:rPr>
            </w:pPr>
            <w:ins w:id="4207" w:author="DHA" w:date="2010-07-06T01:44: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4208" w:author="DHA" w:date="2010-07-06T01:44:00Z"/>
        </w:trPr>
        <w:tc>
          <w:tcPr>
            <w:tcW w:w="918" w:type="dxa"/>
          </w:tcPr>
          <w:p w:rsidR="00214368" w:rsidRPr="007D6EC4" w:rsidRDefault="00214368" w:rsidP="006C1EE4">
            <w:pPr>
              <w:pStyle w:val="ListParagraph"/>
              <w:spacing w:after="0"/>
              <w:ind w:left="0"/>
              <w:jc w:val="center"/>
              <w:rPr>
                <w:ins w:id="4209" w:author="DHA" w:date="2010-07-06T01:44:00Z"/>
                <w:rFonts w:ascii="Times New Roman" w:hAnsi="Times New Roman"/>
                <w:color w:val="000000"/>
                <w:sz w:val="26"/>
                <w:szCs w:val="26"/>
                <w:lang w:val="en-US"/>
              </w:rPr>
            </w:pPr>
            <w:ins w:id="4210" w:author="DHA" w:date="2010-07-06T01:44: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4211" w:author="DHA" w:date="2010-07-06T01:44:00Z"/>
                <w:rFonts w:ascii="Times New Roman" w:hAnsi="Times New Roman"/>
                <w:color w:val="000000"/>
                <w:sz w:val="26"/>
                <w:szCs w:val="26"/>
                <w:lang w:val="en-US"/>
              </w:rPr>
            </w:pPr>
            <w:ins w:id="4212" w:author="DHA" w:date="2010-07-06T01:44: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4213" w:author="DHA" w:date="2010-07-06T01:44:00Z"/>
                <w:rFonts w:ascii="Times New Roman" w:hAnsi="Times New Roman"/>
                <w:color w:val="000000"/>
                <w:sz w:val="26"/>
                <w:szCs w:val="26"/>
                <w:lang w:val="en-US"/>
              </w:rPr>
            </w:pPr>
            <w:ins w:id="4214" w:author="DHA" w:date="2010-07-06T01:44: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4215" w:author="DHA" w:date="2010-07-06T01:44:00Z"/>
        </w:trPr>
        <w:tc>
          <w:tcPr>
            <w:tcW w:w="918" w:type="dxa"/>
          </w:tcPr>
          <w:p w:rsidR="00214368" w:rsidRPr="007D6EC4" w:rsidRDefault="00214368" w:rsidP="006C1EE4">
            <w:pPr>
              <w:pStyle w:val="ListParagraph"/>
              <w:spacing w:after="0"/>
              <w:ind w:left="0"/>
              <w:jc w:val="center"/>
              <w:rPr>
                <w:ins w:id="4216" w:author="DHA" w:date="2010-07-06T01:44:00Z"/>
                <w:rFonts w:ascii="Times New Roman" w:hAnsi="Times New Roman"/>
                <w:color w:val="000000"/>
                <w:sz w:val="26"/>
                <w:szCs w:val="26"/>
                <w:lang w:val="en-US"/>
              </w:rPr>
            </w:pPr>
            <w:ins w:id="4217" w:author="DHA" w:date="2010-07-06T01:44: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4218" w:author="DHA" w:date="2010-07-06T01:44:00Z"/>
                <w:rFonts w:ascii="Times New Roman" w:hAnsi="Times New Roman"/>
                <w:color w:val="000000"/>
                <w:sz w:val="26"/>
                <w:szCs w:val="26"/>
                <w:lang w:val="en-US"/>
              </w:rPr>
            </w:pPr>
            <w:ins w:id="4219" w:author="DHA" w:date="2010-07-06T01:44:00Z">
              <w:r>
                <w:rPr>
                  <w:rFonts w:ascii="Times New Roman" w:hAnsi="Times New Roman"/>
                  <w:color w:val="000000"/>
                  <w:sz w:val="26"/>
                  <w:szCs w:val="26"/>
                  <w:lang w:val="en-US"/>
                </w:rPr>
                <w:t>Kì 1</w:t>
              </w:r>
            </w:ins>
          </w:p>
        </w:tc>
        <w:tc>
          <w:tcPr>
            <w:tcW w:w="5535" w:type="dxa"/>
          </w:tcPr>
          <w:p w:rsidR="00214368" w:rsidRDefault="00214368" w:rsidP="006C1EE4">
            <w:pPr>
              <w:pStyle w:val="ListParagraph"/>
              <w:spacing w:after="0"/>
              <w:ind w:left="0"/>
              <w:jc w:val="both"/>
              <w:rPr>
                <w:ins w:id="4220" w:author="DHA" w:date="2010-07-06T01:44:00Z"/>
                <w:rFonts w:ascii="Times New Roman" w:hAnsi="Times New Roman"/>
                <w:color w:val="000000"/>
                <w:sz w:val="26"/>
                <w:szCs w:val="26"/>
                <w:lang w:val="en-US"/>
              </w:rPr>
            </w:pPr>
            <w:ins w:id="4221" w:author="DHA" w:date="2010-07-06T01:45:00Z">
              <w:r>
                <w:rPr>
                  <w:rFonts w:ascii="Times New Roman" w:hAnsi="Times New Roman"/>
                  <w:color w:val="000000"/>
                  <w:sz w:val="26"/>
                  <w:szCs w:val="26"/>
                  <w:lang w:val="en-US"/>
                </w:rPr>
                <w:t>Kì thi thứ nhất cần so sánh (tháng/năm)</w:t>
              </w:r>
            </w:ins>
          </w:p>
        </w:tc>
      </w:tr>
      <w:tr w:rsidR="00214368" w:rsidRPr="007D6EC4" w:rsidTr="006C1EE4">
        <w:trPr>
          <w:ins w:id="4222" w:author="DHA" w:date="2010-07-06T01:44:00Z"/>
        </w:trPr>
        <w:tc>
          <w:tcPr>
            <w:tcW w:w="918" w:type="dxa"/>
          </w:tcPr>
          <w:p w:rsidR="00214368" w:rsidRPr="007D6EC4" w:rsidRDefault="00214368" w:rsidP="006C1EE4">
            <w:pPr>
              <w:pStyle w:val="ListParagraph"/>
              <w:spacing w:after="0"/>
              <w:ind w:left="0"/>
              <w:jc w:val="center"/>
              <w:rPr>
                <w:ins w:id="4223" w:author="DHA" w:date="2010-07-06T01:44:00Z"/>
                <w:rFonts w:ascii="Times New Roman" w:hAnsi="Times New Roman"/>
                <w:color w:val="000000"/>
                <w:sz w:val="26"/>
                <w:szCs w:val="26"/>
                <w:lang w:val="en-US"/>
              </w:rPr>
            </w:pPr>
            <w:ins w:id="4224" w:author="DHA" w:date="2010-07-06T01:44: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4225" w:author="DHA" w:date="2010-07-06T01:44:00Z"/>
                <w:rFonts w:ascii="Times New Roman" w:hAnsi="Times New Roman"/>
                <w:color w:val="000000"/>
                <w:sz w:val="26"/>
                <w:szCs w:val="26"/>
                <w:lang w:val="en-US"/>
              </w:rPr>
            </w:pPr>
            <w:ins w:id="4226" w:author="DHA" w:date="2010-07-06T01:44:00Z">
              <w:r>
                <w:rPr>
                  <w:rFonts w:ascii="Times New Roman" w:hAnsi="Times New Roman"/>
                  <w:color w:val="000000"/>
                  <w:sz w:val="26"/>
                  <w:szCs w:val="26"/>
                  <w:lang w:val="en-US"/>
                </w:rPr>
                <w:t>Kì 2</w:t>
              </w:r>
            </w:ins>
          </w:p>
        </w:tc>
        <w:tc>
          <w:tcPr>
            <w:tcW w:w="5535" w:type="dxa"/>
          </w:tcPr>
          <w:p w:rsidR="00214368" w:rsidRDefault="00214368" w:rsidP="006C1EE4">
            <w:pPr>
              <w:pStyle w:val="ListParagraph"/>
              <w:spacing w:after="0"/>
              <w:ind w:left="0"/>
              <w:jc w:val="both"/>
              <w:rPr>
                <w:ins w:id="4227" w:author="DHA" w:date="2010-07-06T01:44:00Z"/>
                <w:rFonts w:ascii="Times New Roman" w:hAnsi="Times New Roman"/>
                <w:color w:val="000000"/>
                <w:sz w:val="26"/>
                <w:szCs w:val="26"/>
                <w:lang w:val="en-US"/>
              </w:rPr>
            </w:pPr>
            <w:ins w:id="4228" w:author="DHA" w:date="2010-07-06T01:45:00Z">
              <w:r>
                <w:rPr>
                  <w:rFonts w:ascii="Times New Roman" w:hAnsi="Times New Roman"/>
                  <w:color w:val="000000"/>
                  <w:sz w:val="26"/>
                  <w:szCs w:val="26"/>
                  <w:lang w:val="en-US"/>
                </w:rPr>
                <w:t>Kì thi cần so sánh (tháng/năm) với kì thi thứ nhất</w:t>
              </w:r>
            </w:ins>
          </w:p>
        </w:tc>
      </w:tr>
      <w:tr w:rsidR="00214368" w:rsidRPr="007D6EC4" w:rsidTr="006C1EE4">
        <w:trPr>
          <w:ins w:id="4229" w:author="DHA" w:date="2010-07-06T01:44:00Z"/>
        </w:trPr>
        <w:tc>
          <w:tcPr>
            <w:tcW w:w="918" w:type="dxa"/>
          </w:tcPr>
          <w:p w:rsidR="00214368" w:rsidRPr="007D6EC4" w:rsidRDefault="00214368" w:rsidP="006C1EE4">
            <w:pPr>
              <w:pStyle w:val="ListParagraph"/>
              <w:spacing w:after="0"/>
              <w:ind w:left="0"/>
              <w:jc w:val="center"/>
              <w:rPr>
                <w:ins w:id="4230" w:author="DHA" w:date="2010-07-06T01:44:00Z"/>
                <w:rFonts w:ascii="Times New Roman" w:hAnsi="Times New Roman"/>
                <w:color w:val="000000"/>
                <w:sz w:val="26"/>
                <w:szCs w:val="26"/>
                <w:lang w:val="en-US"/>
              </w:rPr>
            </w:pPr>
            <w:ins w:id="4231" w:author="DHA" w:date="2010-07-06T01:44: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4232" w:author="DHA" w:date="2010-07-06T01:44:00Z"/>
                <w:rFonts w:ascii="Times New Roman" w:hAnsi="Times New Roman"/>
                <w:color w:val="000000"/>
                <w:sz w:val="26"/>
                <w:szCs w:val="26"/>
                <w:lang w:val="en-US"/>
              </w:rPr>
            </w:pPr>
            <w:ins w:id="4233" w:author="DHA" w:date="2010-07-06T01:44: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4234" w:author="DHA" w:date="2010-07-06T01:44:00Z"/>
                <w:rFonts w:ascii="Times New Roman" w:hAnsi="Times New Roman"/>
                <w:color w:val="000000"/>
                <w:sz w:val="26"/>
                <w:szCs w:val="26"/>
                <w:lang w:val="en-US"/>
              </w:rPr>
            </w:pPr>
            <w:ins w:id="4235" w:author="DHA" w:date="2010-07-06T01:44:00Z">
              <w:r>
                <w:rPr>
                  <w:rFonts w:ascii="Times New Roman" w:hAnsi="Times New Roman"/>
                  <w:color w:val="000000"/>
                  <w:sz w:val="26"/>
                  <w:szCs w:val="26"/>
                  <w:lang w:val="en-US"/>
                </w:rPr>
                <w:t>Hiển thị kết quả thống kê tương ứng bên dưới</w:t>
              </w:r>
            </w:ins>
          </w:p>
        </w:tc>
      </w:tr>
      <w:tr w:rsidR="00214368" w:rsidRPr="007D6EC4" w:rsidTr="006C1EE4">
        <w:trPr>
          <w:ins w:id="4236" w:author="DHA" w:date="2010-07-06T01:44:00Z"/>
        </w:trPr>
        <w:tc>
          <w:tcPr>
            <w:tcW w:w="918" w:type="dxa"/>
          </w:tcPr>
          <w:p w:rsidR="00214368" w:rsidRPr="007D6EC4" w:rsidRDefault="00214368" w:rsidP="006C1EE4">
            <w:pPr>
              <w:pStyle w:val="ListParagraph"/>
              <w:spacing w:after="0"/>
              <w:ind w:left="0"/>
              <w:jc w:val="center"/>
              <w:rPr>
                <w:ins w:id="4237" w:author="DHA" w:date="2010-07-06T01:44:00Z"/>
                <w:rFonts w:ascii="Times New Roman" w:hAnsi="Times New Roman"/>
                <w:color w:val="000000"/>
                <w:sz w:val="26"/>
                <w:szCs w:val="26"/>
                <w:lang w:val="en-US"/>
              </w:rPr>
            </w:pPr>
            <w:ins w:id="4238" w:author="DHA" w:date="2010-07-06T01:44:00Z">
              <w:r>
                <w:rPr>
                  <w:rFonts w:ascii="Times New Roman" w:hAnsi="Times New Roman"/>
                  <w:color w:val="000000"/>
                  <w:sz w:val="26"/>
                  <w:szCs w:val="26"/>
                  <w:lang w:val="en-US"/>
                </w:rPr>
                <w:t>7</w:t>
              </w:r>
            </w:ins>
          </w:p>
        </w:tc>
        <w:tc>
          <w:tcPr>
            <w:tcW w:w="2790" w:type="dxa"/>
          </w:tcPr>
          <w:p w:rsidR="00214368" w:rsidRDefault="00214368" w:rsidP="006C1EE4">
            <w:pPr>
              <w:pStyle w:val="ListParagraph"/>
              <w:spacing w:after="0"/>
              <w:ind w:left="0"/>
              <w:jc w:val="both"/>
              <w:rPr>
                <w:ins w:id="4239" w:author="DHA" w:date="2010-07-06T01:44:00Z"/>
                <w:rFonts w:ascii="Times New Roman" w:hAnsi="Times New Roman"/>
                <w:color w:val="000000"/>
                <w:sz w:val="26"/>
                <w:szCs w:val="26"/>
                <w:lang w:val="en-US"/>
              </w:rPr>
            </w:pPr>
            <w:ins w:id="4240" w:author="DHA" w:date="2010-07-06T01:44: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4241" w:author="DHA" w:date="2010-07-06T01:44:00Z"/>
                <w:rFonts w:ascii="Times New Roman" w:hAnsi="Times New Roman"/>
                <w:color w:val="000000"/>
                <w:sz w:val="26"/>
                <w:szCs w:val="26"/>
                <w:lang w:val="en-US"/>
              </w:rPr>
            </w:pPr>
            <w:ins w:id="4242" w:author="DHA" w:date="2010-07-06T01:44: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rFonts w:ascii="Times New Roman" w:hAnsi="Times New Roman"/>
          <w:color w:val="000000"/>
          <w:sz w:val="26"/>
          <w:szCs w:val="26"/>
        </w:rPr>
        <w:pPrChange w:id="4243" w:author="DHA" w:date="2010-07-06T01:46:00Z">
          <w:pPr>
            <w:pStyle w:val="ListParagraph"/>
            <w:ind w:left="0"/>
            <w:jc w:val="center"/>
          </w:pPr>
        </w:pPrChange>
      </w:pPr>
      <w:ins w:id="4244" w:author="DHA" w:date="2010-07-06T01:46:00Z">
        <w:r>
          <w:rPr>
            <w:rFonts w:ascii="Times New Roman" w:hAnsi="Times New Roman"/>
            <w:color w:val="000000"/>
            <w:sz w:val="26"/>
            <w:szCs w:val="26"/>
            <w:lang w:val="en-US"/>
          </w:rPr>
          <w:t>Thống kê tổng hợp</w:t>
        </w:r>
      </w:ins>
    </w:p>
    <w:p w:rsidR="004A0BCF" w:rsidRPr="00C900E0" w:rsidDel="00214368" w:rsidRDefault="004A0BCF" w:rsidP="00AF4A0A">
      <w:pPr>
        <w:pStyle w:val="ListParagraph"/>
        <w:ind w:left="0" w:firstLine="284"/>
        <w:jc w:val="both"/>
        <w:rPr>
          <w:del w:id="4245" w:author="DHA" w:date="2010-07-06T01:46:00Z"/>
          <w:rFonts w:ascii="Times New Roman" w:hAnsi="Times New Roman"/>
          <w:color w:val="000000"/>
          <w:sz w:val="26"/>
          <w:szCs w:val="26"/>
        </w:rPr>
      </w:pPr>
      <w:del w:id="4246" w:author="DHA" w:date="2010-07-06T01:46:00Z">
        <w:r w:rsidRPr="003D22F6" w:rsidDel="00214368">
          <w:rPr>
            <w:rFonts w:ascii="Times New Roman" w:hAnsi="Times New Roman"/>
            <w:color w:val="000000"/>
            <w:sz w:val="26"/>
            <w:szCs w:val="26"/>
          </w:rPr>
          <w:lastRenderedPageBreak/>
          <w:delText xml:space="preserve">Nếu nhân viên chọn thống kê tổng hợp, hệ thống sẽ tiến hành thống kê theo 1 số tiêu chí được định trước và hiển thị kết quả thống kê lên giao diện. Giới hạn thống kê là tất cả các đợt thi đã hoàn tất từ trước đến nay trên hệ thống. </w:delText>
        </w:r>
      </w:del>
    </w:p>
    <w:p w:rsidR="004A0BCF" w:rsidRDefault="00AB7110" w:rsidP="00AF4A0A">
      <w:pPr>
        <w:pStyle w:val="ListParagraph"/>
        <w:ind w:left="0"/>
        <w:jc w:val="center"/>
        <w:rPr>
          <w:ins w:id="4247" w:author="DHA" w:date="2010-07-06T01:46:00Z"/>
          <w:rFonts w:ascii="Times New Roman" w:hAnsi="Times New Roman"/>
          <w:color w:val="000000"/>
          <w:sz w:val="26"/>
          <w:szCs w:val="26"/>
          <w:lang w:val="en-US"/>
        </w:rPr>
      </w:pPr>
      <w:del w:id="4248" w:author="DHA" w:date="2010-07-06T00:42:00Z">
        <w:r>
          <w:rPr>
            <w:rFonts w:ascii="Times New Roman" w:hAnsi="Times New Roman"/>
            <w:color w:val="000000"/>
            <w:sz w:val="26"/>
            <w:szCs w:val="26"/>
            <w:lang w:val="en-US"/>
          </w:rPr>
          <w:drawing>
            <wp:inline distT="0" distB="0" distL="0" distR="0">
              <wp:extent cx="3997325" cy="2880995"/>
              <wp:effectExtent l="19050" t="0" r="317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srcRect/>
                      <a:stretch>
                        <a:fillRect/>
                      </a:stretch>
                    </pic:blipFill>
                    <pic:spPr bwMode="auto">
                      <a:xfrm>
                        <a:off x="0" y="0"/>
                        <a:ext cx="3997325" cy="2880995"/>
                      </a:xfrm>
                      <a:prstGeom prst="rect">
                        <a:avLst/>
                      </a:prstGeom>
                      <a:noFill/>
                      <a:ln w="9525">
                        <a:noFill/>
                        <a:miter lim="800000"/>
                        <a:headEnd/>
                        <a:tailEnd/>
                      </a:ln>
                    </pic:spPr>
                  </pic:pic>
                </a:graphicData>
              </a:graphic>
            </wp:inline>
          </w:drawing>
        </w:r>
      </w:del>
      <w:ins w:id="4249" w:author="DHA" w:date="2010-07-06T00:42:00Z">
        <w:r>
          <w:rPr>
            <w:rFonts w:ascii="Times New Roman" w:hAnsi="Times New Roman"/>
            <w:color w:val="000000"/>
            <w:sz w:val="26"/>
            <w:szCs w:val="26"/>
            <w:lang w:val="en-US"/>
          </w:rPr>
          <w:drawing>
            <wp:inline distT="0" distB="0" distL="0" distR="0">
              <wp:extent cx="4377690" cy="3067050"/>
              <wp:effectExtent l="19050" t="0" r="3810" b="0"/>
              <wp:docPr id="57" name="Picture 57" descr="General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eneralStatistic"/>
                      <pic:cNvPicPr>
                        <a:picLocks noChangeAspect="1" noChangeArrowheads="1"/>
                      </pic:cNvPicPr>
                    </pic:nvPicPr>
                    <pic:blipFill>
                      <a:blip r:embed="rId52"/>
                      <a:srcRect/>
                      <a:stretch>
                        <a:fillRect/>
                      </a:stretch>
                    </pic:blipFill>
                    <pic:spPr bwMode="auto">
                      <a:xfrm>
                        <a:off x="0" y="0"/>
                        <a:ext cx="4377690" cy="306705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214368" w:rsidRPr="007D6EC4" w:rsidTr="006C1EE4">
        <w:trPr>
          <w:ins w:id="4250" w:author="DHA" w:date="2010-07-06T01:46:00Z"/>
        </w:trPr>
        <w:tc>
          <w:tcPr>
            <w:tcW w:w="918" w:type="dxa"/>
            <w:shd w:val="clear" w:color="auto" w:fill="0F243E" w:themeFill="text2" w:themeFillShade="80"/>
          </w:tcPr>
          <w:p w:rsidR="00214368" w:rsidRPr="007D6EC4" w:rsidRDefault="00214368" w:rsidP="006C1EE4">
            <w:pPr>
              <w:pStyle w:val="ListParagraph"/>
              <w:spacing w:after="0"/>
              <w:ind w:left="0"/>
              <w:jc w:val="center"/>
              <w:rPr>
                <w:ins w:id="4251" w:author="DHA" w:date="2010-07-06T01:46:00Z"/>
                <w:rFonts w:ascii="Times New Roman" w:hAnsi="Times New Roman"/>
                <w:color w:val="000000"/>
                <w:sz w:val="26"/>
                <w:szCs w:val="26"/>
                <w:lang w:val="en-US"/>
              </w:rPr>
            </w:pPr>
            <w:ins w:id="4252" w:author="DHA" w:date="2010-07-06T01:46: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214368" w:rsidRPr="007D6EC4" w:rsidRDefault="00214368" w:rsidP="006C1EE4">
            <w:pPr>
              <w:pStyle w:val="ListParagraph"/>
              <w:spacing w:after="0"/>
              <w:ind w:left="0"/>
              <w:jc w:val="center"/>
              <w:rPr>
                <w:ins w:id="4253" w:author="DHA" w:date="2010-07-06T01:46:00Z"/>
                <w:rFonts w:ascii="Times New Roman" w:hAnsi="Times New Roman"/>
                <w:color w:val="000000"/>
                <w:sz w:val="26"/>
                <w:szCs w:val="26"/>
                <w:lang w:val="en-US"/>
              </w:rPr>
            </w:pPr>
            <w:ins w:id="4254" w:author="DHA" w:date="2010-07-06T01:46: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214368" w:rsidRPr="007D6EC4" w:rsidRDefault="00214368" w:rsidP="006C1EE4">
            <w:pPr>
              <w:pStyle w:val="ListParagraph"/>
              <w:spacing w:after="0"/>
              <w:ind w:left="0"/>
              <w:jc w:val="center"/>
              <w:rPr>
                <w:ins w:id="4255" w:author="DHA" w:date="2010-07-06T01:46:00Z"/>
                <w:rFonts w:ascii="Times New Roman" w:hAnsi="Times New Roman"/>
                <w:color w:val="000000"/>
                <w:sz w:val="26"/>
                <w:szCs w:val="26"/>
                <w:lang w:val="en-US"/>
              </w:rPr>
            </w:pPr>
            <w:ins w:id="4256" w:author="DHA" w:date="2010-07-06T01:46:00Z">
              <w:r w:rsidRPr="007D6EC4">
                <w:rPr>
                  <w:rFonts w:ascii="Times New Roman" w:hAnsi="Times New Roman"/>
                  <w:color w:val="000000"/>
                  <w:sz w:val="26"/>
                  <w:szCs w:val="26"/>
                  <w:lang w:val="en-US"/>
                </w:rPr>
                <w:t>Mô tả</w:t>
              </w:r>
            </w:ins>
          </w:p>
        </w:tc>
      </w:tr>
      <w:tr w:rsidR="00214368" w:rsidRPr="007D6EC4" w:rsidTr="006C1EE4">
        <w:trPr>
          <w:ins w:id="4257" w:author="DHA" w:date="2010-07-06T01:46:00Z"/>
        </w:trPr>
        <w:tc>
          <w:tcPr>
            <w:tcW w:w="918" w:type="dxa"/>
          </w:tcPr>
          <w:p w:rsidR="00214368" w:rsidRPr="007D6EC4" w:rsidRDefault="00214368" w:rsidP="006C1EE4">
            <w:pPr>
              <w:pStyle w:val="ListParagraph"/>
              <w:spacing w:after="0"/>
              <w:ind w:left="0"/>
              <w:jc w:val="center"/>
              <w:rPr>
                <w:ins w:id="4258" w:author="DHA" w:date="2010-07-06T01:46:00Z"/>
                <w:rFonts w:ascii="Times New Roman" w:hAnsi="Times New Roman"/>
                <w:color w:val="000000"/>
                <w:sz w:val="26"/>
                <w:szCs w:val="26"/>
                <w:lang w:val="en-US"/>
              </w:rPr>
            </w:pPr>
            <w:ins w:id="4259" w:author="DHA" w:date="2010-07-06T01:46:00Z">
              <w:r w:rsidRPr="007D6EC4">
                <w:rPr>
                  <w:rFonts w:ascii="Times New Roman" w:hAnsi="Times New Roman"/>
                  <w:color w:val="000000"/>
                  <w:sz w:val="26"/>
                  <w:szCs w:val="26"/>
                  <w:lang w:val="en-US"/>
                </w:rPr>
                <w:t>1</w:t>
              </w:r>
            </w:ins>
          </w:p>
        </w:tc>
        <w:tc>
          <w:tcPr>
            <w:tcW w:w="2790" w:type="dxa"/>
          </w:tcPr>
          <w:p w:rsidR="00214368" w:rsidRPr="007D6EC4" w:rsidRDefault="00214368" w:rsidP="006C1EE4">
            <w:pPr>
              <w:pStyle w:val="ListParagraph"/>
              <w:spacing w:after="0"/>
              <w:ind w:left="0"/>
              <w:jc w:val="both"/>
              <w:rPr>
                <w:ins w:id="4260" w:author="DHA" w:date="2010-07-06T01:46:00Z"/>
                <w:rFonts w:ascii="Times New Roman" w:hAnsi="Times New Roman"/>
                <w:color w:val="000000"/>
                <w:sz w:val="26"/>
                <w:szCs w:val="26"/>
                <w:lang w:val="en-US"/>
              </w:rPr>
            </w:pPr>
            <w:ins w:id="4261" w:author="DHA" w:date="2010-07-06T01:46:00Z">
              <w:r>
                <w:rPr>
                  <w:rFonts w:ascii="Times New Roman" w:hAnsi="Times New Roman"/>
                  <w:color w:val="000000"/>
                  <w:sz w:val="26"/>
                  <w:szCs w:val="26"/>
                  <w:lang w:val="en-US"/>
                </w:rPr>
                <w:t>Đối tượng thống kê</w:t>
              </w:r>
            </w:ins>
          </w:p>
        </w:tc>
        <w:tc>
          <w:tcPr>
            <w:tcW w:w="5535" w:type="dxa"/>
          </w:tcPr>
          <w:p w:rsidR="00214368" w:rsidRPr="007D6EC4" w:rsidRDefault="00214368" w:rsidP="006C1EE4">
            <w:pPr>
              <w:pStyle w:val="ListParagraph"/>
              <w:spacing w:after="0"/>
              <w:ind w:left="0"/>
              <w:jc w:val="both"/>
              <w:rPr>
                <w:ins w:id="4262" w:author="DHA" w:date="2010-07-06T01:46:00Z"/>
                <w:rFonts w:ascii="Times New Roman" w:hAnsi="Times New Roman"/>
                <w:color w:val="000000"/>
                <w:sz w:val="26"/>
                <w:szCs w:val="26"/>
                <w:lang w:val="en-US"/>
              </w:rPr>
            </w:pPr>
            <w:ins w:id="4263" w:author="DHA" w:date="2010-07-06T01:46:00Z">
              <w:r>
                <w:rPr>
                  <w:rFonts w:ascii="Times New Roman" w:hAnsi="Times New Roman"/>
                  <w:color w:val="000000"/>
                  <w:sz w:val="26"/>
                  <w:szCs w:val="26"/>
                  <w:lang w:val="en-US"/>
                </w:rPr>
                <w:t>Các đối tượng có liên quan trong quy trình thi, cấp chứng chỉ và in văn bằng</w:t>
              </w:r>
            </w:ins>
          </w:p>
        </w:tc>
      </w:tr>
      <w:tr w:rsidR="00214368" w:rsidRPr="007D6EC4" w:rsidTr="006C1EE4">
        <w:trPr>
          <w:ins w:id="4264" w:author="DHA" w:date="2010-07-06T01:46:00Z"/>
        </w:trPr>
        <w:tc>
          <w:tcPr>
            <w:tcW w:w="918" w:type="dxa"/>
          </w:tcPr>
          <w:p w:rsidR="00214368" w:rsidRPr="007D6EC4" w:rsidRDefault="00214368" w:rsidP="006C1EE4">
            <w:pPr>
              <w:pStyle w:val="ListParagraph"/>
              <w:spacing w:after="0"/>
              <w:ind w:left="0"/>
              <w:jc w:val="center"/>
              <w:rPr>
                <w:ins w:id="4265" w:author="DHA" w:date="2010-07-06T01:46:00Z"/>
                <w:rFonts w:ascii="Times New Roman" w:hAnsi="Times New Roman"/>
                <w:color w:val="000000"/>
                <w:sz w:val="26"/>
                <w:szCs w:val="26"/>
                <w:lang w:val="en-US"/>
              </w:rPr>
            </w:pPr>
            <w:ins w:id="4266" w:author="DHA" w:date="2010-07-06T01:46:00Z">
              <w:r w:rsidRPr="007D6EC4">
                <w:rPr>
                  <w:rFonts w:ascii="Times New Roman" w:hAnsi="Times New Roman"/>
                  <w:color w:val="000000"/>
                  <w:sz w:val="26"/>
                  <w:szCs w:val="26"/>
                  <w:lang w:val="en-US"/>
                </w:rPr>
                <w:t>2</w:t>
              </w:r>
            </w:ins>
          </w:p>
        </w:tc>
        <w:tc>
          <w:tcPr>
            <w:tcW w:w="2790" w:type="dxa"/>
          </w:tcPr>
          <w:p w:rsidR="00214368" w:rsidRPr="007D6EC4" w:rsidRDefault="00214368" w:rsidP="006C1EE4">
            <w:pPr>
              <w:pStyle w:val="ListParagraph"/>
              <w:spacing w:after="0"/>
              <w:ind w:left="0"/>
              <w:jc w:val="both"/>
              <w:rPr>
                <w:ins w:id="4267" w:author="DHA" w:date="2010-07-06T01:46:00Z"/>
                <w:rFonts w:ascii="Times New Roman" w:hAnsi="Times New Roman"/>
                <w:color w:val="000000"/>
                <w:sz w:val="26"/>
                <w:szCs w:val="26"/>
                <w:lang w:val="en-US"/>
              </w:rPr>
            </w:pPr>
            <w:ins w:id="4268" w:author="DHA" w:date="2010-07-06T01:46:00Z">
              <w:r>
                <w:rPr>
                  <w:rFonts w:ascii="Times New Roman" w:hAnsi="Times New Roman"/>
                  <w:color w:val="000000"/>
                  <w:sz w:val="26"/>
                  <w:szCs w:val="26"/>
                  <w:lang w:val="en-US"/>
                </w:rPr>
                <w:t>Tiêu chí</w:t>
              </w:r>
            </w:ins>
          </w:p>
        </w:tc>
        <w:tc>
          <w:tcPr>
            <w:tcW w:w="5535" w:type="dxa"/>
          </w:tcPr>
          <w:p w:rsidR="00214368" w:rsidRPr="007D6EC4" w:rsidRDefault="00214368" w:rsidP="006C1EE4">
            <w:pPr>
              <w:pStyle w:val="ListParagraph"/>
              <w:spacing w:after="0"/>
              <w:ind w:left="0"/>
              <w:jc w:val="both"/>
              <w:rPr>
                <w:ins w:id="4269" w:author="DHA" w:date="2010-07-06T01:46:00Z"/>
                <w:rFonts w:ascii="Times New Roman" w:hAnsi="Times New Roman"/>
                <w:color w:val="000000"/>
                <w:sz w:val="26"/>
                <w:szCs w:val="26"/>
                <w:lang w:val="en-US"/>
              </w:rPr>
            </w:pPr>
            <w:ins w:id="4270" w:author="DHA" w:date="2010-07-06T01:46:00Z">
              <w:r>
                <w:rPr>
                  <w:rFonts w:ascii="Times New Roman" w:hAnsi="Times New Roman"/>
                  <w:color w:val="000000"/>
                  <w:sz w:val="26"/>
                  <w:szCs w:val="26"/>
                  <w:lang w:val="en-US"/>
                </w:rPr>
                <w:t>Các tiêu chí thống kê tương ứng với đối tượng thống kê</w:t>
              </w:r>
            </w:ins>
          </w:p>
        </w:tc>
      </w:tr>
      <w:tr w:rsidR="00214368" w:rsidRPr="007D6EC4" w:rsidTr="006C1EE4">
        <w:trPr>
          <w:ins w:id="4271" w:author="DHA" w:date="2010-07-06T01:46:00Z"/>
        </w:trPr>
        <w:tc>
          <w:tcPr>
            <w:tcW w:w="918" w:type="dxa"/>
          </w:tcPr>
          <w:p w:rsidR="00214368" w:rsidRPr="007D6EC4" w:rsidRDefault="00214368" w:rsidP="006C1EE4">
            <w:pPr>
              <w:pStyle w:val="ListParagraph"/>
              <w:spacing w:after="0"/>
              <w:ind w:left="0"/>
              <w:jc w:val="center"/>
              <w:rPr>
                <w:ins w:id="4272" w:author="DHA" w:date="2010-07-06T01:46:00Z"/>
                <w:rFonts w:ascii="Times New Roman" w:hAnsi="Times New Roman"/>
                <w:color w:val="000000"/>
                <w:sz w:val="26"/>
                <w:szCs w:val="26"/>
                <w:lang w:val="en-US"/>
              </w:rPr>
            </w:pPr>
            <w:ins w:id="4273" w:author="DHA" w:date="2010-07-06T01:46:00Z">
              <w:r w:rsidRPr="007D6EC4">
                <w:rPr>
                  <w:rFonts w:ascii="Times New Roman" w:hAnsi="Times New Roman"/>
                  <w:color w:val="000000"/>
                  <w:sz w:val="26"/>
                  <w:szCs w:val="26"/>
                  <w:lang w:val="en-US"/>
                </w:rPr>
                <w:t>3</w:t>
              </w:r>
            </w:ins>
          </w:p>
        </w:tc>
        <w:tc>
          <w:tcPr>
            <w:tcW w:w="2790" w:type="dxa"/>
          </w:tcPr>
          <w:p w:rsidR="00214368" w:rsidRPr="007D6EC4" w:rsidRDefault="00214368" w:rsidP="006C1EE4">
            <w:pPr>
              <w:pStyle w:val="ListParagraph"/>
              <w:spacing w:after="0"/>
              <w:ind w:left="0"/>
              <w:jc w:val="both"/>
              <w:rPr>
                <w:ins w:id="4274" w:author="DHA" w:date="2010-07-06T01:46:00Z"/>
                <w:rFonts w:ascii="Times New Roman" w:hAnsi="Times New Roman"/>
                <w:color w:val="000000"/>
                <w:sz w:val="26"/>
                <w:szCs w:val="26"/>
                <w:lang w:val="en-US"/>
              </w:rPr>
            </w:pPr>
            <w:ins w:id="4275" w:author="DHA" w:date="2010-07-06T01:46:00Z">
              <w:r>
                <w:rPr>
                  <w:rFonts w:ascii="Times New Roman" w:hAnsi="Times New Roman"/>
                  <w:color w:val="000000"/>
                  <w:sz w:val="26"/>
                  <w:szCs w:val="26"/>
                  <w:lang w:val="en-US"/>
                </w:rPr>
                <w:t>Kiểu thống kê</w:t>
              </w:r>
            </w:ins>
          </w:p>
        </w:tc>
        <w:tc>
          <w:tcPr>
            <w:tcW w:w="5535" w:type="dxa"/>
          </w:tcPr>
          <w:p w:rsidR="00214368" w:rsidRPr="007D6EC4" w:rsidRDefault="00214368" w:rsidP="006C1EE4">
            <w:pPr>
              <w:pStyle w:val="ListParagraph"/>
              <w:spacing w:after="0"/>
              <w:ind w:left="0"/>
              <w:jc w:val="both"/>
              <w:rPr>
                <w:ins w:id="4276" w:author="DHA" w:date="2010-07-06T01:46:00Z"/>
                <w:rFonts w:ascii="Times New Roman" w:hAnsi="Times New Roman"/>
                <w:color w:val="000000"/>
                <w:sz w:val="26"/>
                <w:szCs w:val="26"/>
                <w:lang w:val="en-US"/>
              </w:rPr>
            </w:pPr>
            <w:ins w:id="4277" w:author="DHA" w:date="2010-07-06T01:46:00Z">
              <w:r>
                <w:rPr>
                  <w:rFonts w:ascii="Times New Roman" w:hAnsi="Times New Roman"/>
                  <w:color w:val="000000"/>
                  <w:sz w:val="26"/>
                  <w:szCs w:val="26"/>
                  <w:lang w:val="en-US"/>
                </w:rPr>
                <w:t>Các kiểu thống kê tương ứng với tiêu chí (Số lượng, Phần trăm, Biểu đồ...)</w:t>
              </w:r>
            </w:ins>
          </w:p>
        </w:tc>
      </w:tr>
      <w:tr w:rsidR="00214368" w:rsidRPr="007D6EC4" w:rsidTr="006C1EE4">
        <w:trPr>
          <w:ins w:id="4278" w:author="DHA" w:date="2010-07-06T01:46:00Z"/>
        </w:trPr>
        <w:tc>
          <w:tcPr>
            <w:tcW w:w="918" w:type="dxa"/>
          </w:tcPr>
          <w:p w:rsidR="00214368" w:rsidRPr="007D6EC4" w:rsidRDefault="00214368" w:rsidP="006C1EE4">
            <w:pPr>
              <w:pStyle w:val="ListParagraph"/>
              <w:spacing w:after="0"/>
              <w:ind w:left="0"/>
              <w:jc w:val="center"/>
              <w:rPr>
                <w:ins w:id="4279" w:author="DHA" w:date="2010-07-06T01:46:00Z"/>
                <w:rFonts w:ascii="Times New Roman" w:hAnsi="Times New Roman"/>
                <w:color w:val="000000"/>
                <w:sz w:val="26"/>
                <w:szCs w:val="26"/>
                <w:lang w:val="en-US"/>
              </w:rPr>
            </w:pPr>
            <w:ins w:id="4280" w:author="DHA" w:date="2010-07-06T01:46:00Z">
              <w:r>
                <w:rPr>
                  <w:rFonts w:ascii="Times New Roman" w:hAnsi="Times New Roman"/>
                  <w:color w:val="000000"/>
                  <w:sz w:val="26"/>
                  <w:szCs w:val="26"/>
                  <w:lang w:val="en-US"/>
                </w:rPr>
                <w:t>4</w:t>
              </w:r>
            </w:ins>
          </w:p>
        </w:tc>
        <w:tc>
          <w:tcPr>
            <w:tcW w:w="2790" w:type="dxa"/>
          </w:tcPr>
          <w:p w:rsidR="00214368" w:rsidRDefault="00214368" w:rsidP="006C1EE4">
            <w:pPr>
              <w:pStyle w:val="ListParagraph"/>
              <w:spacing w:after="0"/>
              <w:ind w:left="0"/>
              <w:jc w:val="both"/>
              <w:rPr>
                <w:ins w:id="4281" w:author="DHA" w:date="2010-07-06T01:46:00Z"/>
                <w:rFonts w:ascii="Times New Roman" w:hAnsi="Times New Roman"/>
                <w:color w:val="000000"/>
                <w:sz w:val="26"/>
                <w:szCs w:val="26"/>
                <w:lang w:val="en-US"/>
              </w:rPr>
            </w:pPr>
            <w:ins w:id="4282" w:author="DHA" w:date="2010-07-06T01:46:00Z">
              <w:r>
                <w:rPr>
                  <w:rFonts w:ascii="Times New Roman" w:hAnsi="Times New Roman"/>
                  <w:color w:val="000000"/>
                  <w:sz w:val="26"/>
                  <w:szCs w:val="26"/>
                  <w:lang w:val="en-US"/>
                </w:rPr>
                <w:t>Thời gian thống kê</w:t>
              </w:r>
            </w:ins>
          </w:p>
        </w:tc>
        <w:tc>
          <w:tcPr>
            <w:tcW w:w="5535" w:type="dxa"/>
          </w:tcPr>
          <w:p w:rsidR="00214368" w:rsidRDefault="00214368" w:rsidP="006C1EE4">
            <w:pPr>
              <w:pStyle w:val="ListParagraph"/>
              <w:spacing w:after="0"/>
              <w:ind w:left="0"/>
              <w:jc w:val="both"/>
              <w:rPr>
                <w:ins w:id="4283" w:author="DHA" w:date="2010-07-06T01:46:00Z"/>
                <w:rFonts w:ascii="Times New Roman" w:hAnsi="Times New Roman"/>
                <w:color w:val="000000"/>
                <w:sz w:val="26"/>
                <w:szCs w:val="26"/>
                <w:lang w:val="en-US"/>
              </w:rPr>
            </w:pPr>
            <w:ins w:id="4284" w:author="DHA" w:date="2010-07-06T01:46:00Z">
              <w:r>
                <w:rPr>
                  <w:rFonts w:ascii="Times New Roman" w:hAnsi="Times New Roman"/>
                  <w:color w:val="000000"/>
                  <w:sz w:val="26"/>
                  <w:szCs w:val="26"/>
                  <w:lang w:val="en-US"/>
                </w:rPr>
                <w:t>Khoảng thời gian cần xem thống kê</w:t>
              </w:r>
            </w:ins>
          </w:p>
        </w:tc>
      </w:tr>
      <w:tr w:rsidR="00214368" w:rsidRPr="007D6EC4" w:rsidTr="006C1EE4">
        <w:trPr>
          <w:ins w:id="4285" w:author="DHA" w:date="2010-07-06T01:46:00Z"/>
        </w:trPr>
        <w:tc>
          <w:tcPr>
            <w:tcW w:w="918" w:type="dxa"/>
          </w:tcPr>
          <w:p w:rsidR="00214368" w:rsidRPr="007D6EC4" w:rsidRDefault="00214368" w:rsidP="006C1EE4">
            <w:pPr>
              <w:pStyle w:val="ListParagraph"/>
              <w:spacing w:after="0"/>
              <w:ind w:left="0"/>
              <w:jc w:val="center"/>
              <w:rPr>
                <w:ins w:id="4286" w:author="DHA" w:date="2010-07-06T01:46:00Z"/>
                <w:rFonts w:ascii="Times New Roman" w:hAnsi="Times New Roman"/>
                <w:color w:val="000000"/>
                <w:sz w:val="26"/>
                <w:szCs w:val="26"/>
                <w:lang w:val="en-US"/>
              </w:rPr>
            </w:pPr>
            <w:ins w:id="4287" w:author="DHA" w:date="2010-07-06T01:46:00Z">
              <w:r>
                <w:rPr>
                  <w:rFonts w:ascii="Times New Roman" w:hAnsi="Times New Roman"/>
                  <w:color w:val="000000"/>
                  <w:sz w:val="26"/>
                  <w:szCs w:val="26"/>
                  <w:lang w:val="en-US"/>
                </w:rPr>
                <w:t>5</w:t>
              </w:r>
            </w:ins>
          </w:p>
        </w:tc>
        <w:tc>
          <w:tcPr>
            <w:tcW w:w="2790" w:type="dxa"/>
          </w:tcPr>
          <w:p w:rsidR="00214368" w:rsidRDefault="00214368" w:rsidP="006C1EE4">
            <w:pPr>
              <w:pStyle w:val="ListParagraph"/>
              <w:spacing w:after="0"/>
              <w:ind w:left="0"/>
              <w:jc w:val="both"/>
              <w:rPr>
                <w:ins w:id="4288" w:author="DHA" w:date="2010-07-06T01:46:00Z"/>
                <w:rFonts w:ascii="Times New Roman" w:hAnsi="Times New Roman"/>
                <w:color w:val="000000"/>
                <w:sz w:val="26"/>
                <w:szCs w:val="26"/>
                <w:lang w:val="en-US"/>
              </w:rPr>
            </w:pPr>
            <w:ins w:id="4289" w:author="DHA" w:date="2010-07-06T01:46:00Z">
              <w:r>
                <w:rPr>
                  <w:rFonts w:ascii="Times New Roman" w:hAnsi="Times New Roman"/>
                  <w:color w:val="000000"/>
                  <w:sz w:val="26"/>
                  <w:szCs w:val="26"/>
                  <w:lang w:val="en-US"/>
                </w:rPr>
                <w:t>Button Thống kê</w:t>
              </w:r>
            </w:ins>
          </w:p>
        </w:tc>
        <w:tc>
          <w:tcPr>
            <w:tcW w:w="5535" w:type="dxa"/>
          </w:tcPr>
          <w:p w:rsidR="00214368" w:rsidRDefault="00214368" w:rsidP="006C1EE4">
            <w:pPr>
              <w:pStyle w:val="ListParagraph"/>
              <w:spacing w:after="0"/>
              <w:ind w:left="0"/>
              <w:jc w:val="both"/>
              <w:rPr>
                <w:ins w:id="4290" w:author="DHA" w:date="2010-07-06T01:46:00Z"/>
                <w:rFonts w:ascii="Times New Roman" w:hAnsi="Times New Roman"/>
                <w:color w:val="000000"/>
                <w:sz w:val="26"/>
                <w:szCs w:val="26"/>
                <w:lang w:val="en-US"/>
              </w:rPr>
            </w:pPr>
            <w:ins w:id="4291" w:author="DHA" w:date="2010-07-06T01:46:00Z">
              <w:r>
                <w:rPr>
                  <w:rFonts w:ascii="Times New Roman" w:hAnsi="Times New Roman"/>
                  <w:color w:val="000000"/>
                  <w:sz w:val="26"/>
                  <w:szCs w:val="26"/>
                  <w:lang w:val="en-US"/>
                </w:rPr>
                <w:t>Hiển thị kết quả thống kê tương ứng bên dưới</w:t>
              </w:r>
            </w:ins>
          </w:p>
        </w:tc>
      </w:tr>
      <w:tr w:rsidR="00214368" w:rsidRPr="007D6EC4" w:rsidTr="006C1EE4">
        <w:trPr>
          <w:ins w:id="4292" w:author="DHA" w:date="2010-07-06T01:46:00Z"/>
        </w:trPr>
        <w:tc>
          <w:tcPr>
            <w:tcW w:w="918" w:type="dxa"/>
          </w:tcPr>
          <w:p w:rsidR="00214368" w:rsidRPr="007D6EC4" w:rsidRDefault="00214368" w:rsidP="006C1EE4">
            <w:pPr>
              <w:pStyle w:val="ListParagraph"/>
              <w:spacing w:after="0"/>
              <w:ind w:left="0"/>
              <w:jc w:val="center"/>
              <w:rPr>
                <w:ins w:id="4293" w:author="DHA" w:date="2010-07-06T01:46:00Z"/>
                <w:rFonts w:ascii="Times New Roman" w:hAnsi="Times New Roman"/>
                <w:color w:val="000000"/>
                <w:sz w:val="26"/>
                <w:szCs w:val="26"/>
                <w:lang w:val="en-US"/>
              </w:rPr>
            </w:pPr>
            <w:ins w:id="4294" w:author="DHA" w:date="2010-07-06T01:46:00Z">
              <w:r>
                <w:rPr>
                  <w:rFonts w:ascii="Times New Roman" w:hAnsi="Times New Roman"/>
                  <w:color w:val="000000"/>
                  <w:sz w:val="26"/>
                  <w:szCs w:val="26"/>
                  <w:lang w:val="en-US"/>
                </w:rPr>
                <w:t>6</w:t>
              </w:r>
            </w:ins>
          </w:p>
        </w:tc>
        <w:tc>
          <w:tcPr>
            <w:tcW w:w="2790" w:type="dxa"/>
          </w:tcPr>
          <w:p w:rsidR="00214368" w:rsidRDefault="00214368" w:rsidP="006C1EE4">
            <w:pPr>
              <w:pStyle w:val="ListParagraph"/>
              <w:spacing w:after="0"/>
              <w:ind w:left="0"/>
              <w:jc w:val="both"/>
              <w:rPr>
                <w:ins w:id="4295" w:author="DHA" w:date="2010-07-06T01:46:00Z"/>
                <w:rFonts w:ascii="Times New Roman" w:hAnsi="Times New Roman"/>
                <w:color w:val="000000"/>
                <w:sz w:val="26"/>
                <w:szCs w:val="26"/>
                <w:lang w:val="en-US"/>
              </w:rPr>
            </w:pPr>
            <w:ins w:id="4296" w:author="DHA" w:date="2010-07-06T01:46:00Z">
              <w:r>
                <w:rPr>
                  <w:rFonts w:ascii="Times New Roman" w:hAnsi="Times New Roman"/>
                  <w:color w:val="000000"/>
                  <w:sz w:val="26"/>
                  <w:szCs w:val="26"/>
                  <w:lang w:val="en-US"/>
                </w:rPr>
                <w:t>Button Thêm tiêu chí</w:t>
              </w:r>
            </w:ins>
          </w:p>
        </w:tc>
        <w:tc>
          <w:tcPr>
            <w:tcW w:w="5535" w:type="dxa"/>
          </w:tcPr>
          <w:p w:rsidR="00214368" w:rsidRDefault="00214368" w:rsidP="006C1EE4">
            <w:pPr>
              <w:pStyle w:val="ListParagraph"/>
              <w:spacing w:after="0"/>
              <w:ind w:left="0"/>
              <w:jc w:val="both"/>
              <w:rPr>
                <w:ins w:id="4297" w:author="DHA" w:date="2010-07-06T01:46:00Z"/>
                <w:rFonts w:ascii="Times New Roman" w:hAnsi="Times New Roman"/>
                <w:color w:val="000000"/>
                <w:sz w:val="26"/>
                <w:szCs w:val="26"/>
                <w:lang w:val="en-US"/>
              </w:rPr>
            </w:pPr>
            <w:ins w:id="4298" w:author="DHA" w:date="2010-07-06T01:46:00Z">
              <w:r>
                <w:rPr>
                  <w:rFonts w:ascii="Times New Roman" w:hAnsi="Times New Roman"/>
                  <w:color w:val="000000"/>
                  <w:sz w:val="26"/>
                  <w:szCs w:val="26"/>
                  <w:lang w:val="en-US"/>
                </w:rPr>
                <w:t>Thêm tiêu chí thống kê khác vào chương trình (xem mục i)</w:t>
              </w:r>
            </w:ins>
          </w:p>
        </w:tc>
      </w:tr>
    </w:tbl>
    <w:p w:rsidR="006C1EE4" w:rsidRDefault="00214368">
      <w:pPr>
        <w:pStyle w:val="ListParagraph"/>
        <w:numPr>
          <w:ilvl w:val="0"/>
          <w:numId w:val="48"/>
        </w:numPr>
        <w:ind w:left="0" w:firstLine="720"/>
        <w:jc w:val="both"/>
        <w:rPr>
          <w:ins w:id="4299" w:author="DHA" w:date="2010-07-06T01:54:00Z"/>
          <w:rFonts w:ascii="Times New Roman" w:hAnsi="Times New Roman"/>
          <w:color w:val="000000"/>
          <w:sz w:val="26"/>
          <w:szCs w:val="26"/>
          <w:lang w:val="en-US"/>
        </w:rPr>
        <w:pPrChange w:id="4300" w:author="DHA" w:date="2010-07-06T01:54:00Z">
          <w:pPr>
            <w:pStyle w:val="ListParagraph"/>
            <w:ind w:left="0"/>
            <w:jc w:val="center"/>
          </w:pPr>
        </w:pPrChange>
      </w:pPr>
      <w:ins w:id="4301" w:author="DHA" w:date="2010-07-06T01:47:00Z">
        <w:r>
          <w:rPr>
            <w:rFonts w:ascii="Times New Roman" w:hAnsi="Times New Roman"/>
            <w:color w:val="000000"/>
            <w:sz w:val="26"/>
            <w:szCs w:val="26"/>
            <w:lang w:val="en-US"/>
          </w:rPr>
          <w:t>Thêm tiêu chí thống kê</w:t>
        </w:r>
      </w:ins>
    </w:p>
    <w:p w:rsidR="00214368" w:rsidRDefault="00AB7110" w:rsidP="00214368">
      <w:pPr>
        <w:pStyle w:val="ListParagraph"/>
        <w:ind w:left="0"/>
        <w:jc w:val="center"/>
        <w:rPr>
          <w:ins w:id="4302" w:author="DHA" w:date="2010-07-06T02:07:00Z"/>
          <w:rFonts w:ascii="Times New Roman" w:hAnsi="Times New Roman"/>
          <w:color w:val="000000"/>
          <w:sz w:val="26"/>
          <w:szCs w:val="26"/>
          <w:lang w:val="en-US"/>
        </w:rPr>
      </w:pPr>
      <w:ins w:id="4303" w:author="DHA" w:date="2010-07-06T01:55:00Z">
        <w:r>
          <w:rPr>
            <w:rFonts w:ascii="Times New Roman" w:hAnsi="Times New Roman"/>
            <w:color w:val="000000"/>
            <w:sz w:val="26"/>
            <w:szCs w:val="26"/>
            <w:lang w:val="en-US"/>
          </w:rPr>
          <w:lastRenderedPageBreak/>
          <w:drawing>
            <wp:inline distT="0" distB="0" distL="0" distR="0">
              <wp:extent cx="3601085" cy="4135120"/>
              <wp:effectExtent l="19050" t="0" r="0" b="0"/>
              <wp:docPr id="58" name="Picture 58" descr="AddStatic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ddStaticCri"/>
                      <pic:cNvPicPr>
                        <a:picLocks noChangeAspect="1" noChangeArrowheads="1"/>
                      </pic:cNvPicPr>
                    </pic:nvPicPr>
                    <pic:blipFill>
                      <a:blip r:embed="rId53"/>
                      <a:srcRect/>
                      <a:stretch>
                        <a:fillRect/>
                      </a:stretch>
                    </pic:blipFill>
                    <pic:spPr bwMode="auto">
                      <a:xfrm>
                        <a:off x="0" y="0"/>
                        <a:ext cx="3601085" cy="4135120"/>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961495" w:rsidRPr="007D6EC4" w:rsidTr="006C1EE4">
        <w:trPr>
          <w:ins w:id="4304" w:author="DHA" w:date="2010-07-06T02:07:00Z"/>
        </w:trPr>
        <w:tc>
          <w:tcPr>
            <w:tcW w:w="918" w:type="dxa"/>
            <w:shd w:val="clear" w:color="auto" w:fill="0F243E" w:themeFill="text2" w:themeFillShade="80"/>
          </w:tcPr>
          <w:p w:rsidR="00961495" w:rsidRPr="007D6EC4" w:rsidRDefault="00961495" w:rsidP="006C1EE4">
            <w:pPr>
              <w:pStyle w:val="ListParagraph"/>
              <w:spacing w:after="0"/>
              <w:ind w:left="0"/>
              <w:jc w:val="center"/>
              <w:rPr>
                <w:ins w:id="4305" w:author="DHA" w:date="2010-07-06T02:07:00Z"/>
                <w:rFonts w:ascii="Times New Roman" w:hAnsi="Times New Roman"/>
                <w:color w:val="000000"/>
                <w:sz w:val="26"/>
                <w:szCs w:val="26"/>
                <w:lang w:val="en-US"/>
              </w:rPr>
            </w:pPr>
            <w:ins w:id="4306" w:author="DHA" w:date="2010-07-06T02:0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961495" w:rsidRPr="007D6EC4" w:rsidRDefault="00961495" w:rsidP="006C1EE4">
            <w:pPr>
              <w:pStyle w:val="ListParagraph"/>
              <w:spacing w:after="0"/>
              <w:ind w:left="0"/>
              <w:jc w:val="center"/>
              <w:rPr>
                <w:ins w:id="4307" w:author="DHA" w:date="2010-07-06T02:07:00Z"/>
                <w:rFonts w:ascii="Times New Roman" w:hAnsi="Times New Roman"/>
                <w:color w:val="000000"/>
                <w:sz w:val="26"/>
                <w:szCs w:val="26"/>
                <w:lang w:val="en-US"/>
              </w:rPr>
            </w:pPr>
            <w:ins w:id="4308" w:author="DHA" w:date="2010-07-06T02:0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961495" w:rsidRPr="007D6EC4" w:rsidRDefault="00961495" w:rsidP="006C1EE4">
            <w:pPr>
              <w:pStyle w:val="ListParagraph"/>
              <w:spacing w:after="0"/>
              <w:ind w:left="0"/>
              <w:jc w:val="center"/>
              <w:rPr>
                <w:ins w:id="4309" w:author="DHA" w:date="2010-07-06T02:07:00Z"/>
                <w:rFonts w:ascii="Times New Roman" w:hAnsi="Times New Roman"/>
                <w:color w:val="000000"/>
                <w:sz w:val="26"/>
                <w:szCs w:val="26"/>
                <w:lang w:val="en-US"/>
              </w:rPr>
            </w:pPr>
            <w:ins w:id="4310" w:author="DHA" w:date="2010-07-06T02:07:00Z">
              <w:r w:rsidRPr="007D6EC4">
                <w:rPr>
                  <w:rFonts w:ascii="Times New Roman" w:hAnsi="Times New Roman"/>
                  <w:color w:val="000000"/>
                  <w:sz w:val="26"/>
                  <w:szCs w:val="26"/>
                  <w:lang w:val="en-US"/>
                </w:rPr>
                <w:t>Mô tả</w:t>
              </w:r>
            </w:ins>
          </w:p>
        </w:tc>
      </w:tr>
      <w:tr w:rsidR="00961495" w:rsidRPr="007D6EC4" w:rsidTr="006C1EE4">
        <w:trPr>
          <w:ins w:id="4311" w:author="DHA" w:date="2010-07-06T02:07:00Z"/>
        </w:trPr>
        <w:tc>
          <w:tcPr>
            <w:tcW w:w="918" w:type="dxa"/>
          </w:tcPr>
          <w:p w:rsidR="00961495" w:rsidRPr="007D6EC4" w:rsidRDefault="00961495" w:rsidP="006C1EE4">
            <w:pPr>
              <w:pStyle w:val="ListParagraph"/>
              <w:spacing w:after="0"/>
              <w:ind w:left="0"/>
              <w:jc w:val="center"/>
              <w:rPr>
                <w:ins w:id="4312" w:author="DHA" w:date="2010-07-06T02:07:00Z"/>
                <w:rFonts w:ascii="Times New Roman" w:hAnsi="Times New Roman"/>
                <w:color w:val="000000"/>
                <w:sz w:val="26"/>
                <w:szCs w:val="26"/>
                <w:lang w:val="en-US"/>
              </w:rPr>
            </w:pPr>
            <w:ins w:id="4313" w:author="DHA" w:date="2010-07-06T02:07:00Z">
              <w:r w:rsidRPr="007D6EC4">
                <w:rPr>
                  <w:rFonts w:ascii="Times New Roman" w:hAnsi="Times New Roman"/>
                  <w:color w:val="000000"/>
                  <w:sz w:val="26"/>
                  <w:szCs w:val="26"/>
                  <w:lang w:val="en-US"/>
                </w:rPr>
                <w:t>1</w:t>
              </w:r>
            </w:ins>
          </w:p>
        </w:tc>
        <w:tc>
          <w:tcPr>
            <w:tcW w:w="2790" w:type="dxa"/>
          </w:tcPr>
          <w:p w:rsidR="00961495" w:rsidRPr="007D6EC4" w:rsidRDefault="00AC7D45" w:rsidP="006C1EE4">
            <w:pPr>
              <w:pStyle w:val="ListParagraph"/>
              <w:spacing w:after="0"/>
              <w:ind w:left="0"/>
              <w:jc w:val="both"/>
              <w:rPr>
                <w:ins w:id="4314" w:author="DHA" w:date="2010-07-06T02:07:00Z"/>
                <w:rFonts w:ascii="Times New Roman" w:hAnsi="Times New Roman"/>
                <w:color w:val="000000"/>
                <w:sz w:val="26"/>
                <w:szCs w:val="26"/>
                <w:lang w:val="en-US"/>
              </w:rPr>
            </w:pPr>
            <w:ins w:id="4315" w:author="DHA" w:date="2010-07-06T02:11:00Z">
              <w:r>
                <w:rPr>
                  <w:rFonts w:ascii="Times New Roman" w:hAnsi="Times New Roman"/>
                  <w:color w:val="000000"/>
                  <w:sz w:val="26"/>
                  <w:szCs w:val="26"/>
                  <w:lang w:val="en-US"/>
                </w:rPr>
                <w:t>Tên tiêu chí</w:t>
              </w:r>
            </w:ins>
          </w:p>
        </w:tc>
        <w:tc>
          <w:tcPr>
            <w:tcW w:w="5535" w:type="dxa"/>
          </w:tcPr>
          <w:p w:rsidR="00961495" w:rsidRPr="007D6EC4" w:rsidRDefault="00AC7D45" w:rsidP="006C1EE4">
            <w:pPr>
              <w:pStyle w:val="ListParagraph"/>
              <w:spacing w:after="0"/>
              <w:ind w:left="0"/>
              <w:jc w:val="both"/>
              <w:rPr>
                <w:ins w:id="4316" w:author="DHA" w:date="2010-07-06T02:07:00Z"/>
                <w:rFonts w:ascii="Times New Roman" w:hAnsi="Times New Roman"/>
                <w:color w:val="000000"/>
                <w:sz w:val="26"/>
                <w:szCs w:val="26"/>
                <w:lang w:val="en-US"/>
              </w:rPr>
            </w:pPr>
            <w:ins w:id="4317" w:author="DHA" w:date="2010-07-06T02:11:00Z">
              <w:r>
                <w:rPr>
                  <w:rFonts w:ascii="Times New Roman" w:hAnsi="Times New Roman"/>
                  <w:color w:val="000000"/>
                  <w:sz w:val="26"/>
                  <w:szCs w:val="26"/>
                  <w:lang w:val="en-US"/>
                </w:rPr>
                <w:t>Tên tiêu chí thêm vào</w:t>
              </w:r>
            </w:ins>
          </w:p>
        </w:tc>
      </w:tr>
      <w:tr w:rsidR="00961495" w:rsidRPr="007D6EC4" w:rsidTr="006C1EE4">
        <w:trPr>
          <w:ins w:id="4318" w:author="DHA" w:date="2010-07-06T02:07:00Z"/>
        </w:trPr>
        <w:tc>
          <w:tcPr>
            <w:tcW w:w="918" w:type="dxa"/>
          </w:tcPr>
          <w:p w:rsidR="00961495" w:rsidRPr="007D6EC4" w:rsidRDefault="00961495" w:rsidP="006C1EE4">
            <w:pPr>
              <w:pStyle w:val="ListParagraph"/>
              <w:spacing w:after="0"/>
              <w:ind w:left="0"/>
              <w:jc w:val="center"/>
              <w:rPr>
                <w:ins w:id="4319" w:author="DHA" w:date="2010-07-06T02:07:00Z"/>
                <w:rFonts w:ascii="Times New Roman" w:hAnsi="Times New Roman"/>
                <w:color w:val="000000"/>
                <w:sz w:val="26"/>
                <w:szCs w:val="26"/>
                <w:lang w:val="en-US"/>
              </w:rPr>
            </w:pPr>
            <w:ins w:id="4320" w:author="DHA" w:date="2010-07-06T02:07:00Z">
              <w:r w:rsidRPr="007D6EC4">
                <w:rPr>
                  <w:rFonts w:ascii="Times New Roman" w:hAnsi="Times New Roman"/>
                  <w:color w:val="000000"/>
                  <w:sz w:val="26"/>
                  <w:szCs w:val="26"/>
                  <w:lang w:val="en-US"/>
                </w:rPr>
                <w:t>2</w:t>
              </w:r>
            </w:ins>
          </w:p>
        </w:tc>
        <w:tc>
          <w:tcPr>
            <w:tcW w:w="2790" w:type="dxa"/>
          </w:tcPr>
          <w:p w:rsidR="00961495" w:rsidRPr="007D6EC4" w:rsidRDefault="00AC7D45" w:rsidP="006C1EE4">
            <w:pPr>
              <w:pStyle w:val="ListParagraph"/>
              <w:spacing w:after="0"/>
              <w:ind w:left="0"/>
              <w:jc w:val="both"/>
              <w:rPr>
                <w:ins w:id="4321" w:author="DHA" w:date="2010-07-06T02:07:00Z"/>
                <w:rFonts w:ascii="Times New Roman" w:hAnsi="Times New Roman"/>
                <w:color w:val="000000"/>
                <w:sz w:val="26"/>
                <w:szCs w:val="26"/>
                <w:lang w:val="en-US"/>
              </w:rPr>
            </w:pPr>
            <w:ins w:id="4322" w:author="DHA" w:date="2010-07-06T02:11:00Z">
              <w:r>
                <w:rPr>
                  <w:rFonts w:ascii="Times New Roman" w:hAnsi="Times New Roman"/>
                  <w:color w:val="000000"/>
                  <w:sz w:val="26"/>
                  <w:szCs w:val="26"/>
                  <w:lang w:val="en-US"/>
                </w:rPr>
                <w:t>Chọn bảng tham chiếu</w:t>
              </w:r>
            </w:ins>
          </w:p>
        </w:tc>
        <w:tc>
          <w:tcPr>
            <w:tcW w:w="5535" w:type="dxa"/>
          </w:tcPr>
          <w:p w:rsidR="00961495" w:rsidRPr="007D6EC4" w:rsidRDefault="00AC7D45" w:rsidP="006C1EE4">
            <w:pPr>
              <w:pStyle w:val="ListParagraph"/>
              <w:spacing w:after="0"/>
              <w:ind w:left="0"/>
              <w:jc w:val="both"/>
              <w:rPr>
                <w:ins w:id="4323" w:author="DHA" w:date="2010-07-06T02:07:00Z"/>
                <w:rFonts w:ascii="Times New Roman" w:hAnsi="Times New Roman"/>
                <w:color w:val="000000"/>
                <w:sz w:val="26"/>
                <w:szCs w:val="26"/>
                <w:lang w:val="en-US"/>
              </w:rPr>
            </w:pPr>
            <w:ins w:id="4324" w:author="DHA" w:date="2010-07-06T02:12:00Z">
              <w:r>
                <w:rPr>
                  <w:rFonts w:ascii="Times New Roman" w:hAnsi="Times New Roman"/>
                  <w:color w:val="000000"/>
                  <w:sz w:val="26"/>
                  <w:szCs w:val="26"/>
                  <w:lang w:val="en-US"/>
                </w:rPr>
                <w:t>Các bảng tương ứng trong cơ sở dữ liệu</w:t>
              </w:r>
            </w:ins>
          </w:p>
        </w:tc>
      </w:tr>
      <w:tr w:rsidR="00961495" w:rsidRPr="007D6EC4" w:rsidTr="006C1EE4">
        <w:trPr>
          <w:ins w:id="4325" w:author="DHA" w:date="2010-07-06T02:07:00Z"/>
        </w:trPr>
        <w:tc>
          <w:tcPr>
            <w:tcW w:w="918" w:type="dxa"/>
          </w:tcPr>
          <w:p w:rsidR="00961495" w:rsidRPr="007D6EC4" w:rsidRDefault="00961495" w:rsidP="006C1EE4">
            <w:pPr>
              <w:pStyle w:val="ListParagraph"/>
              <w:spacing w:after="0"/>
              <w:ind w:left="0"/>
              <w:jc w:val="center"/>
              <w:rPr>
                <w:ins w:id="4326" w:author="DHA" w:date="2010-07-06T02:07:00Z"/>
                <w:rFonts w:ascii="Times New Roman" w:hAnsi="Times New Roman"/>
                <w:color w:val="000000"/>
                <w:sz w:val="26"/>
                <w:szCs w:val="26"/>
                <w:lang w:val="en-US"/>
              </w:rPr>
            </w:pPr>
            <w:ins w:id="4327" w:author="DHA" w:date="2010-07-06T02:07:00Z">
              <w:r w:rsidRPr="007D6EC4">
                <w:rPr>
                  <w:rFonts w:ascii="Times New Roman" w:hAnsi="Times New Roman"/>
                  <w:color w:val="000000"/>
                  <w:sz w:val="26"/>
                  <w:szCs w:val="26"/>
                  <w:lang w:val="en-US"/>
                </w:rPr>
                <w:t>3</w:t>
              </w:r>
            </w:ins>
          </w:p>
        </w:tc>
        <w:tc>
          <w:tcPr>
            <w:tcW w:w="2790" w:type="dxa"/>
          </w:tcPr>
          <w:p w:rsidR="00961495" w:rsidRPr="007D6EC4" w:rsidRDefault="00AC7D45" w:rsidP="006C1EE4">
            <w:pPr>
              <w:pStyle w:val="ListParagraph"/>
              <w:spacing w:after="0"/>
              <w:ind w:left="0"/>
              <w:jc w:val="both"/>
              <w:rPr>
                <w:ins w:id="4328" w:author="DHA" w:date="2010-07-06T02:07:00Z"/>
                <w:rFonts w:ascii="Times New Roman" w:hAnsi="Times New Roman"/>
                <w:color w:val="000000"/>
                <w:sz w:val="26"/>
                <w:szCs w:val="26"/>
                <w:lang w:val="en-US"/>
              </w:rPr>
            </w:pPr>
            <w:ins w:id="4329" w:author="DHA" w:date="2010-07-06T02:12:00Z">
              <w:r>
                <w:rPr>
                  <w:rFonts w:ascii="Times New Roman" w:hAnsi="Times New Roman"/>
                  <w:color w:val="000000"/>
                  <w:sz w:val="26"/>
                  <w:szCs w:val="26"/>
                  <w:lang w:val="en-US"/>
                </w:rPr>
                <w:t>Bảng sử dụng</w:t>
              </w:r>
            </w:ins>
          </w:p>
        </w:tc>
        <w:tc>
          <w:tcPr>
            <w:tcW w:w="5535" w:type="dxa"/>
          </w:tcPr>
          <w:p w:rsidR="00961495" w:rsidRPr="007D6EC4" w:rsidRDefault="00AC7D45" w:rsidP="006C1EE4">
            <w:pPr>
              <w:pStyle w:val="ListParagraph"/>
              <w:spacing w:after="0"/>
              <w:ind w:left="0"/>
              <w:jc w:val="both"/>
              <w:rPr>
                <w:ins w:id="4330" w:author="DHA" w:date="2010-07-06T02:07:00Z"/>
                <w:rFonts w:ascii="Times New Roman" w:hAnsi="Times New Roman"/>
                <w:color w:val="000000"/>
                <w:sz w:val="26"/>
                <w:szCs w:val="26"/>
                <w:lang w:val="en-US"/>
              </w:rPr>
            </w:pPr>
            <w:ins w:id="4331" w:author="DHA" w:date="2010-07-06T02:12:00Z">
              <w:r>
                <w:rPr>
                  <w:rFonts w:ascii="Times New Roman" w:hAnsi="Times New Roman"/>
                  <w:color w:val="000000"/>
                  <w:sz w:val="26"/>
                  <w:szCs w:val="26"/>
                  <w:lang w:val="en-US"/>
                </w:rPr>
                <w:t>Các bảng được chọn</w:t>
              </w:r>
            </w:ins>
          </w:p>
        </w:tc>
      </w:tr>
      <w:tr w:rsidR="00961495" w:rsidRPr="007D6EC4" w:rsidTr="006C1EE4">
        <w:trPr>
          <w:ins w:id="4332" w:author="DHA" w:date="2010-07-06T02:07:00Z"/>
        </w:trPr>
        <w:tc>
          <w:tcPr>
            <w:tcW w:w="918" w:type="dxa"/>
          </w:tcPr>
          <w:p w:rsidR="00961495" w:rsidRPr="007D6EC4" w:rsidRDefault="00961495" w:rsidP="006C1EE4">
            <w:pPr>
              <w:pStyle w:val="ListParagraph"/>
              <w:spacing w:after="0"/>
              <w:ind w:left="0"/>
              <w:jc w:val="center"/>
              <w:rPr>
                <w:ins w:id="4333" w:author="DHA" w:date="2010-07-06T02:07:00Z"/>
                <w:rFonts w:ascii="Times New Roman" w:hAnsi="Times New Roman"/>
                <w:color w:val="000000"/>
                <w:sz w:val="26"/>
                <w:szCs w:val="26"/>
                <w:lang w:val="en-US"/>
              </w:rPr>
            </w:pPr>
            <w:ins w:id="4334" w:author="DHA" w:date="2010-07-06T02:07:00Z">
              <w:r>
                <w:rPr>
                  <w:rFonts w:ascii="Times New Roman" w:hAnsi="Times New Roman"/>
                  <w:color w:val="000000"/>
                  <w:sz w:val="26"/>
                  <w:szCs w:val="26"/>
                  <w:lang w:val="en-US"/>
                </w:rPr>
                <w:t>4</w:t>
              </w:r>
            </w:ins>
          </w:p>
        </w:tc>
        <w:tc>
          <w:tcPr>
            <w:tcW w:w="2790" w:type="dxa"/>
          </w:tcPr>
          <w:p w:rsidR="00961495" w:rsidRDefault="00AC7D45" w:rsidP="006C1EE4">
            <w:pPr>
              <w:pStyle w:val="ListParagraph"/>
              <w:spacing w:after="0"/>
              <w:ind w:left="0"/>
              <w:jc w:val="both"/>
              <w:rPr>
                <w:ins w:id="4335" w:author="DHA" w:date="2010-07-06T02:07:00Z"/>
                <w:rFonts w:ascii="Times New Roman" w:hAnsi="Times New Roman"/>
                <w:color w:val="000000"/>
                <w:sz w:val="26"/>
                <w:szCs w:val="26"/>
                <w:lang w:val="en-US"/>
              </w:rPr>
            </w:pPr>
            <w:ins w:id="4336" w:author="DHA" w:date="2010-07-06T02:12:00Z">
              <w:r>
                <w:rPr>
                  <w:rFonts w:ascii="Times New Roman" w:hAnsi="Times New Roman"/>
                  <w:color w:val="000000"/>
                  <w:sz w:val="26"/>
                  <w:szCs w:val="26"/>
                  <w:lang w:val="en-US"/>
                </w:rPr>
                <w:t>Điều kiệu</w:t>
              </w:r>
            </w:ins>
          </w:p>
        </w:tc>
        <w:tc>
          <w:tcPr>
            <w:tcW w:w="5535" w:type="dxa"/>
          </w:tcPr>
          <w:p w:rsidR="00961495" w:rsidRDefault="00AC7D45" w:rsidP="006C1EE4">
            <w:pPr>
              <w:pStyle w:val="ListParagraph"/>
              <w:spacing w:after="0"/>
              <w:ind w:left="0"/>
              <w:jc w:val="both"/>
              <w:rPr>
                <w:ins w:id="4337" w:author="DHA" w:date="2010-07-06T02:07:00Z"/>
                <w:rFonts w:ascii="Times New Roman" w:hAnsi="Times New Roman"/>
                <w:color w:val="000000"/>
                <w:sz w:val="26"/>
                <w:szCs w:val="26"/>
                <w:lang w:val="en-US"/>
              </w:rPr>
            </w:pPr>
            <w:ins w:id="4338" w:author="DHA" w:date="2010-07-06T02:12:00Z">
              <w:r>
                <w:rPr>
                  <w:rFonts w:ascii="Times New Roman" w:hAnsi="Times New Roman"/>
                  <w:color w:val="000000"/>
                  <w:sz w:val="26"/>
                  <w:szCs w:val="26"/>
                  <w:lang w:val="en-US"/>
                </w:rPr>
                <w:t>Chọn thuộc tính, và đặt giá trị tương ứng cho thuộc tính (khôn</w:t>
              </w:r>
            </w:ins>
            <w:ins w:id="4339" w:author="DHA" w:date="2010-07-06T02:13:00Z">
              <w:r>
                <w:rPr>
                  <w:rFonts w:ascii="Times New Roman" w:hAnsi="Times New Roman"/>
                  <w:color w:val="000000"/>
                  <w:sz w:val="26"/>
                  <w:szCs w:val="26"/>
                  <w:lang w:val="en-US"/>
                </w:rPr>
                <w:t>g hiển thị các thuộc tính bí mật)</w:t>
              </w:r>
            </w:ins>
          </w:p>
        </w:tc>
      </w:tr>
      <w:tr w:rsidR="00961495" w:rsidRPr="007D6EC4" w:rsidTr="006C1EE4">
        <w:trPr>
          <w:ins w:id="4340" w:author="DHA" w:date="2010-07-06T02:07:00Z"/>
        </w:trPr>
        <w:tc>
          <w:tcPr>
            <w:tcW w:w="918" w:type="dxa"/>
          </w:tcPr>
          <w:p w:rsidR="00961495" w:rsidRPr="007D6EC4" w:rsidRDefault="00961495" w:rsidP="006C1EE4">
            <w:pPr>
              <w:pStyle w:val="ListParagraph"/>
              <w:spacing w:after="0"/>
              <w:ind w:left="0"/>
              <w:jc w:val="center"/>
              <w:rPr>
                <w:ins w:id="4341" w:author="DHA" w:date="2010-07-06T02:07:00Z"/>
                <w:rFonts w:ascii="Times New Roman" w:hAnsi="Times New Roman"/>
                <w:color w:val="000000"/>
                <w:sz w:val="26"/>
                <w:szCs w:val="26"/>
                <w:lang w:val="en-US"/>
              </w:rPr>
            </w:pPr>
            <w:ins w:id="4342" w:author="DHA" w:date="2010-07-06T02:07:00Z">
              <w:r>
                <w:rPr>
                  <w:rFonts w:ascii="Times New Roman" w:hAnsi="Times New Roman"/>
                  <w:color w:val="000000"/>
                  <w:sz w:val="26"/>
                  <w:szCs w:val="26"/>
                  <w:lang w:val="en-US"/>
                </w:rPr>
                <w:t>5</w:t>
              </w:r>
            </w:ins>
          </w:p>
        </w:tc>
        <w:tc>
          <w:tcPr>
            <w:tcW w:w="2790" w:type="dxa"/>
          </w:tcPr>
          <w:p w:rsidR="00961495" w:rsidRDefault="00AC7D45" w:rsidP="006C1EE4">
            <w:pPr>
              <w:pStyle w:val="ListParagraph"/>
              <w:spacing w:after="0"/>
              <w:ind w:left="0"/>
              <w:jc w:val="both"/>
              <w:rPr>
                <w:ins w:id="4343" w:author="DHA" w:date="2010-07-06T02:07:00Z"/>
                <w:rFonts w:ascii="Times New Roman" w:hAnsi="Times New Roman"/>
                <w:color w:val="000000"/>
                <w:sz w:val="26"/>
                <w:szCs w:val="26"/>
                <w:lang w:val="en-US"/>
              </w:rPr>
            </w:pPr>
            <w:ins w:id="4344" w:author="DHA" w:date="2010-07-06T02:13:00Z">
              <w:r>
                <w:rPr>
                  <w:rFonts w:ascii="Times New Roman" w:hAnsi="Times New Roman"/>
                  <w:color w:val="000000"/>
                  <w:sz w:val="26"/>
                  <w:szCs w:val="26"/>
                  <w:lang w:val="en-US"/>
                </w:rPr>
                <w:t>Chọn cột hiển thị</w:t>
              </w:r>
            </w:ins>
          </w:p>
        </w:tc>
        <w:tc>
          <w:tcPr>
            <w:tcW w:w="5535" w:type="dxa"/>
          </w:tcPr>
          <w:p w:rsidR="00961495" w:rsidRDefault="00AC7D45" w:rsidP="006C1EE4">
            <w:pPr>
              <w:pStyle w:val="ListParagraph"/>
              <w:spacing w:after="0"/>
              <w:ind w:left="0"/>
              <w:jc w:val="both"/>
              <w:rPr>
                <w:ins w:id="4345" w:author="DHA" w:date="2010-07-06T02:07:00Z"/>
                <w:rFonts w:ascii="Times New Roman" w:hAnsi="Times New Roman"/>
                <w:color w:val="000000"/>
                <w:sz w:val="26"/>
                <w:szCs w:val="26"/>
                <w:lang w:val="en-US"/>
              </w:rPr>
            </w:pPr>
            <w:ins w:id="4346" w:author="DHA" w:date="2010-07-06T02:13:00Z">
              <w:r>
                <w:rPr>
                  <w:rFonts w:ascii="Times New Roman" w:hAnsi="Times New Roman"/>
                  <w:color w:val="000000"/>
                  <w:sz w:val="26"/>
                  <w:szCs w:val="26"/>
                  <w:lang w:val="en-US"/>
                </w:rPr>
                <w:t>Các thuộc tính sẽ hiển thị trên bảng kết quả</w:t>
              </w:r>
            </w:ins>
          </w:p>
        </w:tc>
      </w:tr>
      <w:tr w:rsidR="00961495" w:rsidRPr="007D6EC4" w:rsidTr="006C1EE4">
        <w:trPr>
          <w:ins w:id="4347" w:author="DHA" w:date="2010-07-06T02:07:00Z"/>
        </w:trPr>
        <w:tc>
          <w:tcPr>
            <w:tcW w:w="918" w:type="dxa"/>
          </w:tcPr>
          <w:p w:rsidR="00961495" w:rsidRPr="007D6EC4" w:rsidRDefault="00961495" w:rsidP="006C1EE4">
            <w:pPr>
              <w:pStyle w:val="ListParagraph"/>
              <w:spacing w:after="0"/>
              <w:ind w:left="0"/>
              <w:jc w:val="center"/>
              <w:rPr>
                <w:ins w:id="4348" w:author="DHA" w:date="2010-07-06T02:07:00Z"/>
                <w:rFonts w:ascii="Times New Roman" w:hAnsi="Times New Roman"/>
                <w:color w:val="000000"/>
                <w:sz w:val="26"/>
                <w:szCs w:val="26"/>
                <w:lang w:val="en-US"/>
              </w:rPr>
            </w:pPr>
            <w:ins w:id="4349" w:author="DHA" w:date="2010-07-06T02:07:00Z">
              <w:r>
                <w:rPr>
                  <w:rFonts w:ascii="Times New Roman" w:hAnsi="Times New Roman"/>
                  <w:color w:val="000000"/>
                  <w:sz w:val="26"/>
                  <w:szCs w:val="26"/>
                  <w:lang w:val="en-US"/>
                </w:rPr>
                <w:t>6</w:t>
              </w:r>
            </w:ins>
          </w:p>
        </w:tc>
        <w:tc>
          <w:tcPr>
            <w:tcW w:w="2790" w:type="dxa"/>
          </w:tcPr>
          <w:p w:rsidR="00961495" w:rsidRDefault="00AC7D45" w:rsidP="006C1EE4">
            <w:pPr>
              <w:pStyle w:val="ListParagraph"/>
              <w:spacing w:after="0"/>
              <w:ind w:left="0"/>
              <w:jc w:val="both"/>
              <w:rPr>
                <w:ins w:id="4350" w:author="DHA" w:date="2010-07-06T02:07:00Z"/>
                <w:rFonts w:ascii="Times New Roman" w:hAnsi="Times New Roman"/>
                <w:color w:val="000000"/>
                <w:sz w:val="26"/>
                <w:szCs w:val="26"/>
                <w:lang w:val="en-US"/>
              </w:rPr>
            </w:pPr>
            <w:ins w:id="4351" w:author="DHA" w:date="2010-07-06T02:13:00Z">
              <w:r>
                <w:rPr>
                  <w:rFonts w:ascii="Times New Roman" w:hAnsi="Times New Roman"/>
                  <w:color w:val="000000"/>
                  <w:sz w:val="26"/>
                  <w:szCs w:val="26"/>
                  <w:lang w:val="en-US"/>
                </w:rPr>
                <w:t>Kết quả hiển thị</w:t>
              </w:r>
            </w:ins>
          </w:p>
        </w:tc>
        <w:tc>
          <w:tcPr>
            <w:tcW w:w="5535" w:type="dxa"/>
          </w:tcPr>
          <w:p w:rsidR="00961495" w:rsidRDefault="00AC7D45" w:rsidP="006C1EE4">
            <w:pPr>
              <w:pStyle w:val="ListParagraph"/>
              <w:spacing w:after="0"/>
              <w:ind w:left="0"/>
              <w:jc w:val="both"/>
              <w:rPr>
                <w:ins w:id="4352" w:author="DHA" w:date="2010-07-06T02:07:00Z"/>
                <w:rFonts w:ascii="Times New Roman" w:hAnsi="Times New Roman"/>
                <w:color w:val="000000"/>
                <w:sz w:val="26"/>
                <w:szCs w:val="26"/>
                <w:lang w:val="en-US"/>
              </w:rPr>
            </w:pPr>
            <w:ins w:id="4353" w:author="DHA" w:date="2010-07-06T02:13:00Z">
              <w:r>
                <w:rPr>
                  <w:rFonts w:ascii="Times New Roman" w:hAnsi="Times New Roman"/>
                  <w:color w:val="000000"/>
                  <w:sz w:val="26"/>
                  <w:szCs w:val="26"/>
                  <w:lang w:val="en-US"/>
                </w:rPr>
                <w:t>Xem trước kết quả</w:t>
              </w:r>
            </w:ins>
          </w:p>
        </w:tc>
      </w:tr>
      <w:tr w:rsidR="00AC7D45" w:rsidRPr="007D6EC4" w:rsidTr="006C1EE4">
        <w:trPr>
          <w:ins w:id="4354" w:author="DHA" w:date="2010-07-06T02:13:00Z"/>
        </w:trPr>
        <w:tc>
          <w:tcPr>
            <w:tcW w:w="918" w:type="dxa"/>
          </w:tcPr>
          <w:p w:rsidR="00AC7D45" w:rsidRDefault="00AC7D45" w:rsidP="006C1EE4">
            <w:pPr>
              <w:pStyle w:val="ListParagraph"/>
              <w:spacing w:after="0"/>
              <w:ind w:left="0"/>
              <w:jc w:val="center"/>
              <w:rPr>
                <w:ins w:id="4355" w:author="DHA" w:date="2010-07-06T02:13:00Z"/>
                <w:rFonts w:ascii="Times New Roman" w:hAnsi="Times New Roman"/>
                <w:color w:val="000000"/>
                <w:sz w:val="26"/>
                <w:szCs w:val="26"/>
                <w:lang w:val="en-US"/>
              </w:rPr>
            </w:pPr>
            <w:ins w:id="4356" w:author="DHA" w:date="2010-07-06T02:14:00Z">
              <w:r>
                <w:rPr>
                  <w:rFonts w:ascii="Times New Roman" w:hAnsi="Times New Roman"/>
                  <w:color w:val="000000"/>
                  <w:sz w:val="26"/>
                  <w:szCs w:val="26"/>
                  <w:lang w:val="en-US"/>
                </w:rPr>
                <w:t>7</w:t>
              </w:r>
            </w:ins>
          </w:p>
        </w:tc>
        <w:tc>
          <w:tcPr>
            <w:tcW w:w="2790" w:type="dxa"/>
          </w:tcPr>
          <w:p w:rsidR="00AC7D45" w:rsidRDefault="00AC7D45" w:rsidP="006C1EE4">
            <w:pPr>
              <w:pStyle w:val="ListParagraph"/>
              <w:spacing w:after="0"/>
              <w:ind w:left="0"/>
              <w:jc w:val="both"/>
              <w:rPr>
                <w:ins w:id="4357" w:author="DHA" w:date="2010-07-06T02:13:00Z"/>
                <w:rFonts w:ascii="Times New Roman" w:hAnsi="Times New Roman"/>
                <w:color w:val="000000"/>
                <w:sz w:val="26"/>
                <w:szCs w:val="26"/>
                <w:lang w:val="en-US"/>
              </w:rPr>
            </w:pPr>
            <w:ins w:id="4358" w:author="DHA" w:date="2010-07-06T02:14:00Z">
              <w:r>
                <w:rPr>
                  <w:rFonts w:ascii="Times New Roman" w:hAnsi="Times New Roman"/>
                  <w:color w:val="000000"/>
                  <w:sz w:val="26"/>
                  <w:szCs w:val="26"/>
                  <w:lang w:val="en-US"/>
                </w:rPr>
                <w:t>Phân nhóm</w:t>
              </w:r>
            </w:ins>
          </w:p>
        </w:tc>
        <w:tc>
          <w:tcPr>
            <w:tcW w:w="5535" w:type="dxa"/>
          </w:tcPr>
          <w:p w:rsidR="00AC7D45" w:rsidRDefault="00AC7D45" w:rsidP="006C1EE4">
            <w:pPr>
              <w:pStyle w:val="ListParagraph"/>
              <w:spacing w:after="0"/>
              <w:ind w:left="0"/>
              <w:jc w:val="both"/>
              <w:rPr>
                <w:ins w:id="4359" w:author="DHA" w:date="2010-07-06T02:13:00Z"/>
                <w:rFonts w:ascii="Times New Roman" w:hAnsi="Times New Roman"/>
                <w:color w:val="000000"/>
                <w:sz w:val="26"/>
                <w:szCs w:val="26"/>
                <w:lang w:val="en-US"/>
              </w:rPr>
            </w:pPr>
            <w:ins w:id="4360" w:author="DHA" w:date="2010-07-06T02:14:00Z">
              <w:r>
                <w:rPr>
                  <w:rFonts w:ascii="Times New Roman" w:hAnsi="Times New Roman"/>
                  <w:color w:val="000000"/>
                  <w:sz w:val="26"/>
                  <w:szCs w:val="26"/>
                  <w:lang w:val="en-US"/>
                </w:rPr>
                <w:t>Gom nhóm kết quả có thể có điều kiện</w:t>
              </w:r>
            </w:ins>
          </w:p>
        </w:tc>
      </w:tr>
      <w:tr w:rsidR="00AC7D45" w:rsidRPr="007D6EC4" w:rsidTr="006C1EE4">
        <w:trPr>
          <w:ins w:id="4361" w:author="DHA" w:date="2010-07-06T02:13:00Z"/>
        </w:trPr>
        <w:tc>
          <w:tcPr>
            <w:tcW w:w="918" w:type="dxa"/>
          </w:tcPr>
          <w:p w:rsidR="00AC7D45" w:rsidRDefault="00AC7D45" w:rsidP="006C1EE4">
            <w:pPr>
              <w:pStyle w:val="ListParagraph"/>
              <w:spacing w:after="0"/>
              <w:ind w:left="0"/>
              <w:jc w:val="center"/>
              <w:rPr>
                <w:ins w:id="4362" w:author="DHA" w:date="2010-07-06T02:13:00Z"/>
                <w:rFonts w:ascii="Times New Roman" w:hAnsi="Times New Roman"/>
                <w:color w:val="000000"/>
                <w:sz w:val="26"/>
                <w:szCs w:val="26"/>
                <w:lang w:val="en-US"/>
              </w:rPr>
            </w:pPr>
            <w:ins w:id="4363" w:author="DHA" w:date="2010-07-06T02:14:00Z">
              <w:r>
                <w:rPr>
                  <w:rFonts w:ascii="Times New Roman" w:hAnsi="Times New Roman"/>
                  <w:color w:val="000000"/>
                  <w:sz w:val="26"/>
                  <w:szCs w:val="26"/>
                  <w:lang w:val="en-US"/>
                </w:rPr>
                <w:t>8</w:t>
              </w:r>
            </w:ins>
          </w:p>
        </w:tc>
        <w:tc>
          <w:tcPr>
            <w:tcW w:w="2790" w:type="dxa"/>
          </w:tcPr>
          <w:p w:rsidR="00AC7D45" w:rsidRDefault="00AC7D45" w:rsidP="006C1EE4">
            <w:pPr>
              <w:pStyle w:val="ListParagraph"/>
              <w:spacing w:after="0"/>
              <w:ind w:left="0"/>
              <w:jc w:val="both"/>
              <w:rPr>
                <w:ins w:id="4364" w:author="DHA" w:date="2010-07-06T02:13:00Z"/>
                <w:rFonts w:ascii="Times New Roman" w:hAnsi="Times New Roman"/>
                <w:color w:val="000000"/>
                <w:sz w:val="26"/>
                <w:szCs w:val="26"/>
                <w:lang w:val="en-US"/>
              </w:rPr>
            </w:pPr>
            <w:ins w:id="4365" w:author="DHA" w:date="2010-07-06T02:14:00Z">
              <w:r>
                <w:rPr>
                  <w:rFonts w:ascii="Times New Roman" w:hAnsi="Times New Roman"/>
                  <w:color w:val="000000"/>
                  <w:sz w:val="26"/>
                  <w:szCs w:val="26"/>
                  <w:lang w:val="en-US"/>
                </w:rPr>
                <w:t>Thứ tự</w:t>
              </w:r>
            </w:ins>
          </w:p>
        </w:tc>
        <w:tc>
          <w:tcPr>
            <w:tcW w:w="5535" w:type="dxa"/>
          </w:tcPr>
          <w:p w:rsidR="00AC7D45" w:rsidRDefault="00F001FE" w:rsidP="006C1EE4">
            <w:pPr>
              <w:pStyle w:val="ListParagraph"/>
              <w:spacing w:after="0"/>
              <w:ind w:left="0"/>
              <w:jc w:val="both"/>
              <w:rPr>
                <w:ins w:id="4366" w:author="DHA" w:date="2010-07-06T02:13:00Z"/>
                <w:rFonts w:ascii="Times New Roman" w:hAnsi="Times New Roman"/>
                <w:color w:val="000000"/>
                <w:sz w:val="26"/>
                <w:szCs w:val="26"/>
                <w:lang w:val="en-US"/>
              </w:rPr>
            </w:pPr>
            <w:ins w:id="4367" w:author="DHA" w:date="2010-07-06T02:14:00Z">
              <w:r>
                <w:rPr>
                  <w:rFonts w:ascii="Times New Roman" w:hAnsi="Times New Roman"/>
                  <w:color w:val="000000"/>
                  <w:sz w:val="26"/>
                  <w:szCs w:val="26"/>
                  <w:lang w:val="en-US"/>
                </w:rPr>
                <w:t>Sắp xết thứ tự kết quả</w:t>
              </w:r>
            </w:ins>
          </w:p>
        </w:tc>
      </w:tr>
      <w:tr w:rsidR="00AC7D45" w:rsidRPr="007D6EC4" w:rsidTr="006C1EE4">
        <w:trPr>
          <w:ins w:id="4368" w:author="DHA" w:date="2010-07-06T02:14:00Z"/>
        </w:trPr>
        <w:tc>
          <w:tcPr>
            <w:tcW w:w="918" w:type="dxa"/>
          </w:tcPr>
          <w:p w:rsidR="00AC7D45" w:rsidRDefault="00AC7D45" w:rsidP="006C1EE4">
            <w:pPr>
              <w:pStyle w:val="ListParagraph"/>
              <w:spacing w:after="0"/>
              <w:ind w:left="0"/>
              <w:jc w:val="center"/>
              <w:rPr>
                <w:ins w:id="4369" w:author="DHA" w:date="2010-07-06T02:14:00Z"/>
                <w:rFonts w:ascii="Times New Roman" w:hAnsi="Times New Roman"/>
                <w:color w:val="000000"/>
                <w:sz w:val="26"/>
                <w:szCs w:val="26"/>
                <w:lang w:val="en-US"/>
              </w:rPr>
            </w:pPr>
            <w:ins w:id="4370" w:author="DHA" w:date="2010-07-06T02:14:00Z">
              <w:r>
                <w:rPr>
                  <w:rFonts w:ascii="Times New Roman" w:hAnsi="Times New Roman"/>
                  <w:color w:val="000000"/>
                  <w:sz w:val="26"/>
                  <w:szCs w:val="26"/>
                  <w:lang w:val="en-US"/>
                </w:rPr>
                <w:t>9</w:t>
              </w:r>
            </w:ins>
          </w:p>
        </w:tc>
        <w:tc>
          <w:tcPr>
            <w:tcW w:w="2790" w:type="dxa"/>
          </w:tcPr>
          <w:p w:rsidR="00AC7D45" w:rsidRDefault="00F001FE" w:rsidP="006C1EE4">
            <w:pPr>
              <w:pStyle w:val="ListParagraph"/>
              <w:spacing w:after="0"/>
              <w:ind w:left="0"/>
              <w:jc w:val="both"/>
              <w:rPr>
                <w:ins w:id="4371" w:author="DHA" w:date="2010-07-06T02:14:00Z"/>
                <w:rFonts w:ascii="Times New Roman" w:hAnsi="Times New Roman"/>
                <w:color w:val="000000"/>
                <w:sz w:val="26"/>
                <w:szCs w:val="26"/>
                <w:lang w:val="en-US"/>
              </w:rPr>
            </w:pPr>
            <w:ins w:id="4372" w:author="DHA" w:date="2010-07-06T02:14:00Z">
              <w:r>
                <w:rPr>
                  <w:rFonts w:ascii="Times New Roman" w:hAnsi="Times New Roman"/>
                  <w:color w:val="000000"/>
                  <w:sz w:val="26"/>
                  <w:szCs w:val="26"/>
                  <w:lang w:val="en-US"/>
                </w:rPr>
                <w:t>Button Thêm</w:t>
              </w:r>
            </w:ins>
          </w:p>
        </w:tc>
        <w:tc>
          <w:tcPr>
            <w:tcW w:w="5535" w:type="dxa"/>
          </w:tcPr>
          <w:p w:rsidR="00AC7D45" w:rsidRDefault="00F001FE" w:rsidP="006C1EE4">
            <w:pPr>
              <w:pStyle w:val="ListParagraph"/>
              <w:spacing w:after="0"/>
              <w:ind w:left="0"/>
              <w:jc w:val="both"/>
              <w:rPr>
                <w:ins w:id="4373" w:author="DHA" w:date="2010-07-06T02:14:00Z"/>
                <w:rFonts w:ascii="Times New Roman" w:hAnsi="Times New Roman"/>
                <w:color w:val="000000"/>
                <w:sz w:val="26"/>
                <w:szCs w:val="26"/>
                <w:lang w:val="en-US"/>
              </w:rPr>
            </w:pPr>
            <w:ins w:id="4374" w:author="DHA" w:date="2010-07-06T02:14:00Z">
              <w:r>
                <w:rPr>
                  <w:rFonts w:ascii="Times New Roman" w:hAnsi="Times New Roman"/>
                  <w:color w:val="000000"/>
                  <w:sz w:val="26"/>
                  <w:szCs w:val="26"/>
                  <w:lang w:val="en-US"/>
                </w:rPr>
                <w:t xml:space="preserve">Thêm </w:t>
              </w:r>
            </w:ins>
            <w:ins w:id="4375" w:author="DHA" w:date="2010-07-06T02:15:00Z">
              <w:r>
                <w:rPr>
                  <w:rFonts w:ascii="Times New Roman" w:hAnsi="Times New Roman"/>
                  <w:color w:val="000000"/>
                  <w:sz w:val="26"/>
                  <w:szCs w:val="26"/>
                  <w:lang w:val="en-US"/>
                </w:rPr>
                <w:t>Tiêu chí vào danh sách các tiêu chí thống kê</w:t>
              </w:r>
            </w:ins>
          </w:p>
        </w:tc>
      </w:tr>
      <w:tr w:rsidR="00AC7D45" w:rsidRPr="007D6EC4" w:rsidTr="006C1EE4">
        <w:trPr>
          <w:ins w:id="4376" w:author="DHA" w:date="2010-07-06T02:14:00Z"/>
        </w:trPr>
        <w:tc>
          <w:tcPr>
            <w:tcW w:w="918" w:type="dxa"/>
          </w:tcPr>
          <w:p w:rsidR="00AC7D45" w:rsidRDefault="00AC7D45" w:rsidP="006C1EE4">
            <w:pPr>
              <w:pStyle w:val="ListParagraph"/>
              <w:spacing w:after="0"/>
              <w:ind w:left="0"/>
              <w:jc w:val="center"/>
              <w:rPr>
                <w:ins w:id="4377" w:author="DHA" w:date="2010-07-06T02:14:00Z"/>
                <w:rFonts w:ascii="Times New Roman" w:hAnsi="Times New Roman"/>
                <w:color w:val="000000"/>
                <w:sz w:val="26"/>
                <w:szCs w:val="26"/>
                <w:lang w:val="en-US"/>
              </w:rPr>
            </w:pPr>
            <w:ins w:id="4378" w:author="DHA" w:date="2010-07-06T02:14:00Z">
              <w:r>
                <w:rPr>
                  <w:rFonts w:ascii="Times New Roman" w:hAnsi="Times New Roman"/>
                  <w:color w:val="000000"/>
                  <w:sz w:val="26"/>
                  <w:szCs w:val="26"/>
                  <w:lang w:val="en-US"/>
                </w:rPr>
                <w:t>10</w:t>
              </w:r>
            </w:ins>
          </w:p>
        </w:tc>
        <w:tc>
          <w:tcPr>
            <w:tcW w:w="2790" w:type="dxa"/>
          </w:tcPr>
          <w:p w:rsidR="00AC7D45" w:rsidRDefault="00F001FE" w:rsidP="006C1EE4">
            <w:pPr>
              <w:pStyle w:val="ListParagraph"/>
              <w:spacing w:after="0"/>
              <w:ind w:left="0"/>
              <w:jc w:val="both"/>
              <w:rPr>
                <w:ins w:id="4379" w:author="DHA" w:date="2010-07-06T02:14:00Z"/>
                <w:rFonts w:ascii="Times New Roman" w:hAnsi="Times New Roman"/>
                <w:color w:val="000000"/>
                <w:sz w:val="26"/>
                <w:szCs w:val="26"/>
                <w:lang w:val="en-US"/>
              </w:rPr>
            </w:pPr>
            <w:ins w:id="4380" w:author="DHA" w:date="2010-07-06T02:15:00Z">
              <w:r>
                <w:rPr>
                  <w:rFonts w:ascii="Times New Roman" w:hAnsi="Times New Roman"/>
                  <w:color w:val="000000"/>
                  <w:sz w:val="26"/>
                  <w:szCs w:val="26"/>
                  <w:lang w:val="en-US"/>
                </w:rPr>
                <w:t>Button hiển thị kết quả</w:t>
              </w:r>
            </w:ins>
          </w:p>
        </w:tc>
        <w:tc>
          <w:tcPr>
            <w:tcW w:w="5535" w:type="dxa"/>
          </w:tcPr>
          <w:p w:rsidR="00AC7D45" w:rsidRDefault="00F001FE" w:rsidP="006C1EE4">
            <w:pPr>
              <w:pStyle w:val="ListParagraph"/>
              <w:spacing w:after="0"/>
              <w:ind w:left="0"/>
              <w:jc w:val="both"/>
              <w:rPr>
                <w:ins w:id="4381" w:author="DHA" w:date="2010-07-06T02:14:00Z"/>
                <w:rFonts w:ascii="Times New Roman" w:hAnsi="Times New Roman"/>
                <w:color w:val="000000"/>
                <w:sz w:val="26"/>
                <w:szCs w:val="26"/>
                <w:lang w:val="en-US"/>
              </w:rPr>
            </w:pPr>
            <w:ins w:id="4382" w:author="DHA" w:date="2010-07-06T02:15:00Z">
              <w:r>
                <w:rPr>
                  <w:rFonts w:ascii="Times New Roman" w:hAnsi="Times New Roman"/>
                  <w:color w:val="000000"/>
                  <w:sz w:val="26"/>
                  <w:szCs w:val="26"/>
                  <w:lang w:val="en-US"/>
                </w:rPr>
                <w:t>Chỉ hiển thị kết quả vào khung thống kê tương ứng</w:t>
              </w:r>
            </w:ins>
          </w:p>
        </w:tc>
      </w:tr>
    </w:tbl>
    <w:p w:rsidR="006C1EE4" w:rsidRDefault="00214368">
      <w:pPr>
        <w:pStyle w:val="ListParagraph"/>
        <w:numPr>
          <w:ilvl w:val="0"/>
          <w:numId w:val="48"/>
        </w:numPr>
        <w:ind w:left="0" w:firstLine="720"/>
        <w:jc w:val="both"/>
        <w:rPr>
          <w:ins w:id="4383" w:author="DHA" w:date="2010-07-06T02:16:00Z"/>
          <w:rFonts w:ascii="Times New Roman" w:hAnsi="Times New Roman"/>
          <w:color w:val="000000"/>
          <w:sz w:val="26"/>
          <w:szCs w:val="26"/>
          <w:lang w:val="en-US"/>
        </w:rPr>
        <w:pPrChange w:id="4384" w:author="DHA" w:date="2010-07-06T02:16:00Z">
          <w:pPr>
            <w:pStyle w:val="ListParagraph"/>
            <w:ind w:left="0"/>
            <w:jc w:val="center"/>
          </w:pPr>
        </w:pPrChange>
      </w:pPr>
      <w:ins w:id="4385" w:author="DHA" w:date="2010-07-06T01:48:00Z">
        <w:r>
          <w:rPr>
            <w:rFonts w:ascii="Times New Roman" w:hAnsi="Times New Roman"/>
            <w:color w:val="000000"/>
            <w:sz w:val="26"/>
            <w:szCs w:val="26"/>
            <w:lang w:val="en-US"/>
          </w:rPr>
          <w:t>Thay đổi thời gian thực hiện công việc theo đợt thi</w:t>
        </w:r>
      </w:ins>
    </w:p>
    <w:p w:rsidR="00EE2DC9" w:rsidRDefault="00051831" w:rsidP="00EE2DC9">
      <w:pPr>
        <w:pStyle w:val="ListParagraph"/>
        <w:ind w:left="0"/>
        <w:jc w:val="center"/>
        <w:rPr>
          <w:ins w:id="4386" w:author="DHA" w:date="2010-07-06T02:17:00Z"/>
          <w:rFonts w:ascii="Times New Roman" w:hAnsi="Times New Roman"/>
          <w:color w:val="000000"/>
          <w:sz w:val="26"/>
          <w:szCs w:val="26"/>
          <w:lang w:val="en-US"/>
        </w:rPr>
      </w:pPr>
      <w:ins w:id="4387"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4" editas="canvas" style="width:439.15pt;height:206.9pt;mso-position-horizontal-relative:char;mso-position-vertical-relative:line" coordorigin="3797,10800" coordsize="7005,3301">
              <o:lock v:ext="edit" aspectratio="t"/>
              <v:shape id="_x0000_s1495" type="#_x0000_t75" style="position:absolute;left:3797;top:10800;width:7005;height:3301" o:preferrelative="f">
                <v:fill o:detectmouseclick="t"/>
                <v:path o:extrusionok="t" o:connecttype="none"/>
                <o:lock v:ext="edit" text="t"/>
              </v:shape>
              <v:shape id="_x0000_s1496" type="#_x0000_t75" style="position:absolute;left:3797;top:10861;width:4672;height:3240">
                <v:imagedata r:id="rId54" o:title="ChangeTimebyExam"/>
              </v:shape>
              <v:shape id="_x0000_s1497" type="#_x0000_t75" style="position:absolute;left:7752;top:11712;width:3050;height:1426">
                <v:imagedata r:id="rId55" o:title="UpdateTimebyExam"/>
              </v:shape>
              <w10:wrap type="none"/>
              <w10:anchorlock/>
            </v:group>
          </w:pict>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4388" w:author="DHA" w:date="2010-07-06T02:17:00Z"/>
        </w:trPr>
        <w:tc>
          <w:tcPr>
            <w:tcW w:w="918" w:type="dxa"/>
            <w:shd w:val="clear" w:color="auto" w:fill="0F243E" w:themeFill="text2" w:themeFillShade="80"/>
          </w:tcPr>
          <w:p w:rsidR="00EE2DC9" w:rsidRPr="007D6EC4" w:rsidRDefault="00EE2DC9" w:rsidP="006C1EE4">
            <w:pPr>
              <w:pStyle w:val="ListParagraph"/>
              <w:spacing w:after="0"/>
              <w:ind w:left="0"/>
              <w:jc w:val="center"/>
              <w:rPr>
                <w:ins w:id="4389" w:author="DHA" w:date="2010-07-06T02:17:00Z"/>
                <w:rFonts w:ascii="Times New Roman" w:hAnsi="Times New Roman"/>
                <w:color w:val="000000"/>
                <w:sz w:val="26"/>
                <w:szCs w:val="26"/>
                <w:lang w:val="en-US"/>
              </w:rPr>
            </w:pPr>
            <w:ins w:id="4390" w:author="DHA" w:date="2010-07-06T02:17: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4391" w:author="DHA" w:date="2010-07-06T02:17:00Z"/>
                <w:rFonts w:ascii="Times New Roman" w:hAnsi="Times New Roman"/>
                <w:color w:val="000000"/>
                <w:sz w:val="26"/>
                <w:szCs w:val="26"/>
                <w:lang w:val="en-US"/>
              </w:rPr>
            </w:pPr>
            <w:ins w:id="4392" w:author="DHA" w:date="2010-07-06T02:17: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4393" w:author="DHA" w:date="2010-07-06T02:17:00Z"/>
                <w:rFonts w:ascii="Times New Roman" w:hAnsi="Times New Roman"/>
                <w:color w:val="000000"/>
                <w:sz w:val="26"/>
                <w:szCs w:val="26"/>
                <w:lang w:val="en-US"/>
              </w:rPr>
            </w:pPr>
            <w:ins w:id="4394" w:author="DHA" w:date="2010-07-06T02:17:00Z">
              <w:r w:rsidRPr="007D6EC4">
                <w:rPr>
                  <w:rFonts w:ascii="Times New Roman" w:hAnsi="Times New Roman"/>
                  <w:color w:val="000000"/>
                  <w:sz w:val="26"/>
                  <w:szCs w:val="26"/>
                  <w:lang w:val="en-US"/>
                </w:rPr>
                <w:t>Mô tả</w:t>
              </w:r>
            </w:ins>
          </w:p>
        </w:tc>
      </w:tr>
      <w:tr w:rsidR="00EE2DC9" w:rsidRPr="007D6EC4" w:rsidTr="006C1EE4">
        <w:trPr>
          <w:ins w:id="4395" w:author="DHA" w:date="2010-07-06T02:17:00Z"/>
        </w:trPr>
        <w:tc>
          <w:tcPr>
            <w:tcW w:w="918" w:type="dxa"/>
          </w:tcPr>
          <w:p w:rsidR="00EE2DC9" w:rsidRPr="007D6EC4" w:rsidRDefault="00EE2DC9" w:rsidP="006C1EE4">
            <w:pPr>
              <w:pStyle w:val="ListParagraph"/>
              <w:spacing w:after="0"/>
              <w:ind w:left="0"/>
              <w:jc w:val="center"/>
              <w:rPr>
                <w:ins w:id="4396" w:author="DHA" w:date="2010-07-06T02:17:00Z"/>
                <w:rFonts w:ascii="Times New Roman" w:hAnsi="Times New Roman"/>
                <w:color w:val="000000"/>
                <w:sz w:val="26"/>
                <w:szCs w:val="26"/>
                <w:lang w:val="en-US"/>
              </w:rPr>
            </w:pPr>
            <w:ins w:id="4397" w:author="DHA" w:date="2010-07-06T02:17: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4398" w:author="DHA" w:date="2010-07-06T02:17:00Z"/>
                <w:rFonts w:ascii="Times New Roman" w:hAnsi="Times New Roman"/>
                <w:color w:val="000000"/>
                <w:sz w:val="26"/>
                <w:szCs w:val="26"/>
                <w:lang w:val="en-US"/>
              </w:rPr>
            </w:pPr>
            <w:ins w:id="4399" w:author="DHA" w:date="2010-07-06T02:17:00Z">
              <w:r>
                <w:rPr>
                  <w:rFonts w:ascii="Times New Roman" w:hAnsi="Times New Roman"/>
                  <w:color w:val="000000"/>
                  <w:sz w:val="26"/>
                  <w:szCs w:val="26"/>
                  <w:lang w:val="en-US"/>
                </w:rPr>
                <w:t>Danh sách đợt thi</w:t>
              </w:r>
            </w:ins>
          </w:p>
        </w:tc>
        <w:tc>
          <w:tcPr>
            <w:tcW w:w="5535" w:type="dxa"/>
          </w:tcPr>
          <w:p w:rsidR="00EE2DC9" w:rsidRPr="007D6EC4" w:rsidRDefault="00EE2DC9" w:rsidP="006C1EE4">
            <w:pPr>
              <w:pStyle w:val="ListParagraph"/>
              <w:spacing w:after="0"/>
              <w:ind w:left="0"/>
              <w:jc w:val="both"/>
              <w:rPr>
                <w:ins w:id="4400" w:author="DHA" w:date="2010-07-06T02:17:00Z"/>
                <w:rFonts w:ascii="Times New Roman" w:hAnsi="Times New Roman"/>
                <w:color w:val="000000"/>
                <w:sz w:val="26"/>
                <w:szCs w:val="26"/>
                <w:lang w:val="en-US"/>
              </w:rPr>
            </w:pPr>
            <w:ins w:id="4401" w:author="DHA" w:date="2010-07-06T02:17:00Z">
              <w:r>
                <w:rPr>
                  <w:rFonts w:ascii="Times New Roman" w:hAnsi="Times New Roman"/>
                  <w:color w:val="000000"/>
                  <w:sz w:val="26"/>
                  <w:szCs w:val="26"/>
                  <w:lang w:val="en-US"/>
                </w:rPr>
                <w:t>Các đợt thi có trong hệ thống</w:t>
              </w:r>
            </w:ins>
          </w:p>
        </w:tc>
      </w:tr>
      <w:tr w:rsidR="00EE2DC9" w:rsidRPr="007D6EC4" w:rsidTr="006C1EE4">
        <w:trPr>
          <w:ins w:id="4402" w:author="DHA" w:date="2010-07-06T02:17:00Z"/>
        </w:trPr>
        <w:tc>
          <w:tcPr>
            <w:tcW w:w="918" w:type="dxa"/>
          </w:tcPr>
          <w:p w:rsidR="00EE2DC9" w:rsidRPr="007D6EC4" w:rsidRDefault="00EE2DC9" w:rsidP="006C1EE4">
            <w:pPr>
              <w:pStyle w:val="ListParagraph"/>
              <w:spacing w:after="0"/>
              <w:ind w:left="0"/>
              <w:jc w:val="center"/>
              <w:rPr>
                <w:ins w:id="4403" w:author="DHA" w:date="2010-07-06T02:17:00Z"/>
                <w:rFonts w:ascii="Times New Roman" w:hAnsi="Times New Roman"/>
                <w:color w:val="000000"/>
                <w:sz w:val="26"/>
                <w:szCs w:val="26"/>
                <w:lang w:val="en-US"/>
              </w:rPr>
            </w:pPr>
            <w:ins w:id="4404" w:author="DHA" w:date="2010-07-06T02:17:00Z">
              <w:r w:rsidRPr="007D6EC4">
                <w:rPr>
                  <w:rFonts w:ascii="Times New Roman" w:hAnsi="Times New Roman"/>
                  <w:color w:val="000000"/>
                  <w:sz w:val="26"/>
                  <w:szCs w:val="26"/>
                  <w:lang w:val="en-US"/>
                </w:rPr>
                <w:t>2</w:t>
              </w:r>
            </w:ins>
          </w:p>
        </w:tc>
        <w:tc>
          <w:tcPr>
            <w:tcW w:w="2790" w:type="dxa"/>
          </w:tcPr>
          <w:p w:rsidR="00EE2DC9" w:rsidRPr="007D6EC4" w:rsidRDefault="00EE2DC9" w:rsidP="00EE2DC9">
            <w:pPr>
              <w:pStyle w:val="ListParagraph"/>
              <w:spacing w:after="0"/>
              <w:ind w:left="0"/>
              <w:jc w:val="both"/>
              <w:rPr>
                <w:ins w:id="4405" w:author="DHA" w:date="2010-07-06T02:17:00Z"/>
                <w:rFonts w:ascii="Times New Roman" w:hAnsi="Times New Roman"/>
                <w:color w:val="000000"/>
                <w:sz w:val="26"/>
                <w:szCs w:val="26"/>
                <w:lang w:val="en-US"/>
              </w:rPr>
            </w:pPr>
            <w:ins w:id="4406" w:author="DHA" w:date="2010-07-06T02:17:00Z">
              <w:r>
                <w:rPr>
                  <w:rFonts w:ascii="Times New Roman" w:hAnsi="Times New Roman"/>
                  <w:color w:val="000000"/>
                  <w:sz w:val="26"/>
                  <w:szCs w:val="26"/>
                  <w:lang w:val="en-US"/>
                </w:rPr>
                <w:t xml:space="preserve">Bảng </w:t>
              </w:r>
            </w:ins>
            <w:ins w:id="4407" w:author="DHA" w:date="2010-07-06T02:18:00Z">
              <w:r>
                <w:rPr>
                  <w:rFonts w:ascii="Times New Roman" w:hAnsi="Times New Roman"/>
                  <w:color w:val="000000"/>
                  <w:sz w:val="26"/>
                  <w:szCs w:val="26"/>
                  <w:lang w:val="en-US"/>
                </w:rPr>
                <w:t>thời gian thực hiện</w:t>
              </w:r>
            </w:ins>
          </w:p>
        </w:tc>
        <w:tc>
          <w:tcPr>
            <w:tcW w:w="5535" w:type="dxa"/>
          </w:tcPr>
          <w:p w:rsidR="00EE2DC9" w:rsidRPr="007D6EC4" w:rsidRDefault="00EE2DC9" w:rsidP="006C1EE4">
            <w:pPr>
              <w:pStyle w:val="ListParagraph"/>
              <w:spacing w:after="0"/>
              <w:ind w:left="0"/>
              <w:jc w:val="both"/>
              <w:rPr>
                <w:ins w:id="4408" w:author="DHA" w:date="2010-07-06T02:17:00Z"/>
                <w:rFonts w:ascii="Times New Roman" w:hAnsi="Times New Roman"/>
                <w:color w:val="000000"/>
                <w:sz w:val="26"/>
                <w:szCs w:val="26"/>
                <w:lang w:val="en-US"/>
              </w:rPr>
            </w:pPr>
            <w:ins w:id="4409" w:author="DHA" w:date="2010-07-06T02:18:00Z">
              <w:r>
                <w:rPr>
                  <w:rFonts w:ascii="Times New Roman" w:hAnsi="Times New Roman"/>
                  <w:color w:val="000000"/>
                  <w:sz w:val="26"/>
                  <w:szCs w:val="26"/>
                  <w:lang w:val="en-US"/>
                </w:rPr>
                <w:t>Chứa các công việc với thời gian thực hiện tương ứng</w:t>
              </w:r>
            </w:ins>
          </w:p>
        </w:tc>
      </w:tr>
    </w:tbl>
    <w:p w:rsidR="006C1EE4" w:rsidRDefault="00EE2DC9">
      <w:pPr>
        <w:pStyle w:val="ListParagraph"/>
        <w:ind w:left="0" w:firstLine="360"/>
        <w:jc w:val="both"/>
        <w:rPr>
          <w:ins w:id="4410" w:author="DHA" w:date="2010-07-06T02:18:00Z"/>
          <w:rFonts w:ascii="Times New Roman" w:hAnsi="Times New Roman"/>
          <w:color w:val="000000"/>
          <w:sz w:val="26"/>
          <w:szCs w:val="26"/>
          <w:lang w:val="en-US"/>
        </w:rPr>
        <w:pPrChange w:id="4411" w:author="DHA" w:date="2010-07-06T02:18:00Z">
          <w:pPr>
            <w:pStyle w:val="ListParagraph"/>
            <w:ind w:left="0"/>
            <w:jc w:val="center"/>
          </w:pPr>
        </w:pPrChange>
      </w:pPr>
      <w:ins w:id="4412" w:author="DHA" w:date="2010-07-06T02:18:00Z">
        <w:r>
          <w:rPr>
            <w:rFonts w:ascii="Times New Roman" w:hAnsi="Times New Roman"/>
            <w:color w:val="000000"/>
            <w:sz w:val="26"/>
            <w:szCs w:val="26"/>
            <w:lang w:val="en-US"/>
          </w:rPr>
          <w:t>Khi quản lý chọn một công việc tương ứng trên bảng, màn hình c</w:t>
        </w:r>
      </w:ins>
      <w:ins w:id="4413" w:author="DHA" w:date="2010-07-06T02:19:00Z">
        <w:r>
          <w:rPr>
            <w:rFonts w:ascii="Times New Roman" w:hAnsi="Times New Roman"/>
            <w:color w:val="000000"/>
            <w:sz w:val="26"/>
            <w:szCs w:val="26"/>
            <w:lang w:val="en-US"/>
          </w:rPr>
          <w:t>ập nhật tương ứng hiện ra cho phép người quản lý thay đổi thời gian thực hiện quy định của công việc tương ứng</w:t>
        </w:r>
      </w:ins>
    </w:p>
    <w:p w:rsidR="006C1EE4" w:rsidRDefault="00214368">
      <w:pPr>
        <w:pStyle w:val="ListParagraph"/>
        <w:numPr>
          <w:ilvl w:val="0"/>
          <w:numId w:val="48"/>
        </w:numPr>
        <w:ind w:left="0" w:firstLine="720"/>
        <w:jc w:val="both"/>
        <w:rPr>
          <w:ins w:id="4414" w:author="DHA" w:date="2010-07-06T02:16:00Z"/>
          <w:rFonts w:ascii="Times New Roman" w:hAnsi="Times New Roman"/>
          <w:color w:val="000000"/>
          <w:sz w:val="26"/>
          <w:szCs w:val="26"/>
          <w:lang w:val="en-US"/>
        </w:rPr>
        <w:pPrChange w:id="4415" w:author="DHA" w:date="2010-07-06T01:48:00Z">
          <w:pPr>
            <w:pStyle w:val="ListParagraph"/>
            <w:ind w:left="0"/>
            <w:jc w:val="center"/>
          </w:pPr>
        </w:pPrChange>
      </w:pPr>
      <w:ins w:id="4416" w:author="DHA" w:date="2010-07-06T01:48:00Z">
        <w:r>
          <w:rPr>
            <w:rFonts w:ascii="Times New Roman" w:hAnsi="Times New Roman"/>
            <w:color w:val="000000"/>
            <w:sz w:val="26"/>
            <w:szCs w:val="26"/>
            <w:lang w:val="en-US"/>
          </w:rPr>
          <w:t>Thay đổi thời gian thực hiện công việc</w:t>
        </w:r>
      </w:ins>
    </w:p>
    <w:p w:rsidR="00214368" w:rsidRDefault="00051831" w:rsidP="00EE2DC9">
      <w:pPr>
        <w:pStyle w:val="ListParagraph"/>
        <w:ind w:left="0"/>
        <w:jc w:val="center"/>
        <w:rPr>
          <w:ins w:id="4417" w:author="DHA" w:date="2010-07-06T02:19:00Z"/>
          <w:rFonts w:ascii="Times New Roman" w:hAnsi="Times New Roman"/>
          <w:color w:val="000000"/>
          <w:sz w:val="26"/>
          <w:szCs w:val="26"/>
          <w:lang w:val="en-US"/>
        </w:rPr>
      </w:pPr>
      <w:ins w:id="4418" w:author="DHA" w:date="2010-07-06T02:16:00Z">
        <w:r>
          <w:rPr>
            <w:rFonts w:ascii="Times New Roman" w:hAnsi="Times New Roman"/>
            <w:color w:val="000000"/>
            <w:sz w:val="26"/>
            <w:szCs w:val="26"/>
            <w:lang w:val="en-US"/>
          </w:rPr>
        </w:r>
        <w:r>
          <w:rPr>
            <w:rFonts w:ascii="Times New Roman" w:hAnsi="Times New Roman"/>
            <w:color w:val="000000"/>
            <w:sz w:val="26"/>
            <w:szCs w:val="26"/>
            <w:lang w:val="en-US"/>
          </w:rPr>
          <w:pict>
            <v:group id="_x0000_s1498" editas="canvas" style="width:414.2pt;height:199.45pt;mso-position-horizontal-relative:char;mso-position-vertical-relative:line" coordorigin="3797,12030" coordsize="6607,3182">
              <o:lock v:ext="edit" aspectratio="t"/>
              <v:shape id="_x0000_s1499" type="#_x0000_t75" style="position:absolute;left:3797;top:12030;width:6607;height:3182" o:preferrelative="f">
                <v:fill o:detectmouseclick="t"/>
                <v:path o:extrusionok="t" o:connecttype="none"/>
                <o:lock v:ext="edit" text="t"/>
              </v:shape>
              <v:shape id="_x0000_s1500" type="#_x0000_t75" style="position:absolute;left:3797;top:12030;width:4546;height:3182">
                <v:imagedata r:id="rId56" o:title="ChangeTimebyWork"/>
              </v:shape>
              <v:shape id="_x0000_s1501" type="#_x0000_t75" style="position:absolute;left:6985;top:12911;width:3419;height:1598">
                <v:imagedata r:id="rId57" o:title="UpdateTimebyWork"/>
              </v:shape>
              <w10:wrap type="none"/>
              <w10:anchorlock/>
            </v:group>
          </w:pict>
        </w:r>
      </w:ins>
    </w:p>
    <w:p w:rsidR="006C1EE4" w:rsidRDefault="00EE2DC9">
      <w:pPr>
        <w:pStyle w:val="ListParagraph"/>
        <w:ind w:left="0"/>
        <w:jc w:val="both"/>
        <w:rPr>
          <w:ins w:id="4419" w:author="DHA" w:date="2010-07-06T01:48:00Z"/>
          <w:rFonts w:ascii="Times New Roman" w:hAnsi="Times New Roman"/>
          <w:color w:val="000000"/>
          <w:sz w:val="26"/>
          <w:szCs w:val="26"/>
          <w:lang w:val="en-US"/>
        </w:rPr>
        <w:pPrChange w:id="4420" w:author="DHA" w:date="2010-07-06T02:19:00Z">
          <w:pPr>
            <w:pStyle w:val="ListParagraph"/>
            <w:ind w:left="0"/>
            <w:jc w:val="center"/>
          </w:pPr>
        </w:pPrChange>
      </w:pPr>
      <w:ins w:id="4421" w:author="DHA" w:date="2010-07-06T02:19:00Z">
        <w:r>
          <w:rPr>
            <w:rFonts w:ascii="Times New Roman" w:hAnsi="Times New Roman"/>
            <w:color w:val="000000"/>
            <w:sz w:val="26"/>
            <w:szCs w:val="26"/>
            <w:lang w:val="en-US"/>
          </w:rPr>
          <w:t>Tương tự chức năng thực hiện công việc theo đợt thi</w:t>
        </w:r>
      </w:ins>
    </w:p>
    <w:p w:rsidR="006C1EE4" w:rsidRDefault="00214368">
      <w:pPr>
        <w:pStyle w:val="ListParagraph"/>
        <w:numPr>
          <w:ilvl w:val="0"/>
          <w:numId w:val="48"/>
        </w:numPr>
        <w:ind w:left="0" w:firstLine="720"/>
        <w:jc w:val="both"/>
        <w:rPr>
          <w:rFonts w:ascii="Times New Roman" w:hAnsi="Times New Roman"/>
          <w:color w:val="000000"/>
          <w:sz w:val="26"/>
          <w:szCs w:val="26"/>
          <w:lang w:val="en-US"/>
          <w:rPrChange w:id="4422" w:author="DHA" w:date="2010-07-06T01:48:00Z">
            <w:rPr>
              <w:rFonts w:ascii="Times New Roman" w:hAnsi="Times New Roman"/>
              <w:color w:val="000000"/>
              <w:sz w:val="26"/>
              <w:szCs w:val="26"/>
            </w:rPr>
          </w:rPrChange>
        </w:rPr>
        <w:pPrChange w:id="4423" w:author="DHA" w:date="2010-07-06T01:48:00Z">
          <w:pPr>
            <w:pStyle w:val="ListParagraph"/>
            <w:ind w:left="0"/>
            <w:jc w:val="center"/>
          </w:pPr>
        </w:pPrChange>
      </w:pPr>
      <w:ins w:id="4424" w:author="DHA" w:date="2010-07-06T01:48:00Z">
        <w:r>
          <w:rPr>
            <w:rFonts w:ascii="Times New Roman" w:hAnsi="Times New Roman"/>
            <w:color w:val="000000"/>
            <w:sz w:val="26"/>
            <w:szCs w:val="26"/>
            <w:lang w:val="en-US"/>
          </w:rPr>
          <w:t>Xem bản báo cáo kết quả công việc của nhân viên</w:t>
        </w:r>
      </w:ins>
    </w:p>
    <w:p w:rsidR="004A0BCF" w:rsidRPr="00C900E0" w:rsidDel="00EE2DC9" w:rsidRDefault="004A0BCF" w:rsidP="00AF4A0A">
      <w:pPr>
        <w:pStyle w:val="ListParagraph"/>
        <w:ind w:left="0" w:firstLine="284"/>
        <w:jc w:val="both"/>
        <w:rPr>
          <w:del w:id="4425" w:author="DHA" w:date="2010-07-06T02:15:00Z"/>
          <w:rFonts w:ascii="Times New Roman" w:hAnsi="Times New Roman"/>
          <w:color w:val="000000"/>
          <w:sz w:val="26"/>
          <w:szCs w:val="26"/>
        </w:rPr>
      </w:pPr>
      <w:del w:id="4426" w:author="DHA" w:date="2010-07-06T02:15:00Z">
        <w:r w:rsidRPr="003D22F6" w:rsidDel="00EE2DC9">
          <w:rPr>
            <w:rFonts w:ascii="Times New Roman" w:hAnsi="Times New Roman"/>
            <w:color w:val="000000"/>
            <w:sz w:val="26"/>
            <w:szCs w:val="26"/>
          </w:rPr>
          <w:delText>Nếu nhân viên chọn hệ thống, màn hình bên dưới sẽ hiện ra phần chức năng cập nhật thông số hệ thống cho phép người dùng có thể thay đổi thông số hệ thống theo 2 trường hợp: Theo đợt thi hoặc theo thời gian (từ thời điểm hiện tại trở đi). Trong đó, nội dung của màn hình này sẽ bao gồm 1 combobox cho phép người quản lý chọn loại cập nhật, mặc định chọn thay đổi theo thời gian. Nếu người dùng chọn khác, nghĩa là chọn thay đổi trên đợt thi, hệ thống sẽ hiển thị danh sách đợt thi chưa được thực hiện, cho phép người dùng chọn 1 đợt thi tương ứng. Với mỗi đợt thi được chọn, các thông số tương ứng của đợt thi sẽ hiện ra ở bên phải dưới dạng lưới, cho phép cập nhật ngay trên bảng. Đồng thời sau khi cập nhật, nếu người quản lý chọn lưu, hệ thống sẽ tiến hành lưu xuống cơ sở dữ liệu.</w:delText>
        </w:r>
      </w:del>
    </w:p>
    <w:p w:rsidR="00A42AB4" w:rsidRDefault="00AB7110" w:rsidP="00AF4A0A">
      <w:pPr>
        <w:pStyle w:val="ListParagraph"/>
        <w:ind w:left="0"/>
        <w:jc w:val="center"/>
        <w:rPr>
          <w:ins w:id="4427" w:author="DHA" w:date="2010-07-06T00:47:00Z"/>
          <w:rFonts w:ascii="Times New Roman" w:hAnsi="Times New Roman"/>
          <w:color w:val="000000"/>
          <w:sz w:val="26"/>
          <w:szCs w:val="26"/>
          <w:lang w:val="en-US"/>
        </w:rPr>
      </w:pPr>
      <w:del w:id="4428" w:author="DHA" w:date="2010-07-06T00:43:00Z">
        <w:r>
          <w:rPr>
            <w:rFonts w:ascii="Times New Roman" w:hAnsi="Times New Roman"/>
            <w:color w:val="000000"/>
            <w:sz w:val="26"/>
            <w:szCs w:val="26"/>
            <w:lang w:val="en-US"/>
          </w:rPr>
          <w:drawing>
            <wp:inline distT="0" distB="0" distL="0" distR="0">
              <wp:extent cx="4749800" cy="3430905"/>
              <wp:effectExtent l="19050" t="0" r="0"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4749800" cy="3430905"/>
                      </a:xfrm>
                      <a:prstGeom prst="rect">
                        <a:avLst/>
                      </a:prstGeom>
                      <a:noFill/>
                      <a:ln w="9525">
                        <a:noFill/>
                        <a:miter lim="800000"/>
                        <a:headEnd/>
                        <a:tailEnd/>
                      </a:ln>
                    </pic:spPr>
                  </pic:pic>
                </a:graphicData>
              </a:graphic>
            </wp:inline>
          </w:drawing>
        </w:r>
      </w:del>
      <w:del w:id="4429" w:author="DHA" w:date="2010-07-06T02:16:00Z">
        <w:r w:rsidR="00051831" w:rsidRPr="00051831">
          <w:rPr>
            <w:rFonts w:ascii="Times New Roman" w:hAnsi="Times New Roman"/>
            <w:color w:val="000000"/>
            <w:sz w:val="26"/>
            <w:szCs w:val="26"/>
            <w:lang w:val="en-US"/>
          </w:rPr>
          <w:pict>
            <v:shape id="_x0000_i1038" type="#_x0000_t75" style="width:439pt;height:207.1pt">
              <v:imagedata croptop="-65520f" cropbottom="65520f"/>
            </v:shape>
          </w:pict>
        </w:r>
      </w:del>
    </w:p>
    <w:p w:rsidR="00A42AB4" w:rsidRDefault="00051831" w:rsidP="00AF4A0A">
      <w:pPr>
        <w:pStyle w:val="ListParagraph"/>
        <w:ind w:left="0"/>
        <w:jc w:val="center"/>
        <w:rPr>
          <w:ins w:id="4430" w:author="DHA" w:date="2010-07-06T00:46:00Z"/>
          <w:rFonts w:ascii="Times New Roman" w:hAnsi="Times New Roman"/>
          <w:color w:val="000000"/>
          <w:sz w:val="26"/>
          <w:szCs w:val="26"/>
          <w:lang w:val="en-US"/>
        </w:rPr>
      </w:pPr>
      <w:del w:id="4431" w:author="DHA" w:date="2010-07-06T02:16:00Z">
        <w:r w:rsidRPr="00051831">
          <w:rPr>
            <w:rFonts w:ascii="Times New Roman" w:hAnsi="Times New Roman"/>
            <w:color w:val="000000"/>
            <w:sz w:val="26"/>
            <w:szCs w:val="26"/>
            <w:lang w:val="en-US"/>
          </w:rPr>
          <w:pict>
            <v:shape id="_x0000_i1039" type="#_x0000_t75" style="width:414.15pt;height:199.45pt">
              <v:imagedata croptop="-65520f" cropbottom="65520f"/>
            </v:shape>
          </w:pict>
        </w:r>
      </w:del>
    </w:p>
    <w:p w:rsidR="00A42AB4" w:rsidRDefault="00AB7110" w:rsidP="00AF4A0A">
      <w:pPr>
        <w:pStyle w:val="ListParagraph"/>
        <w:ind w:left="0"/>
        <w:jc w:val="center"/>
        <w:rPr>
          <w:ins w:id="4432" w:author="DHA" w:date="2010-07-06T02:20:00Z"/>
          <w:rFonts w:ascii="Times New Roman" w:hAnsi="Times New Roman"/>
          <w:color w:val="000000"/>
          <w:sz w:val="26"/>
          <w:szCs w:val="26"/>
          <w:lang w:val="en-US"/>
        </w:rPr>
      </w:pPr>
      <w:ins w:id="4433" w:author="DHA" w:date="2010-07-06T00:46:00Z">
        <w:r>
          <w:rPr>
            <w:rFonts w:ascii="Times New Roman" w:hAnsi="Times New Roman"/>
            <w:color w:val="000000"/>
            <w:sz w:val="26"/>
            <w:szCs w:val="26"/>
            <w:lang w:val="en-US"/>
          </w:rPr>
          <w:lastRenderedPageBreak/>
          <w:drawing>
            <wp:inline distT="0" distB="0" distL="0" distR="0">
              <wp:extent cx="3876040" cy="2710815"/>
              <wp:effectExtent l="19050" t="0" r="0" b="0"/>
              <wp:docPr id="64" name="Picture 64" descr="View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Report"/>
                      <pic:cNvPicPr>
                        <a:picLocks noChangeAspect="1" noChangeArrowheads="1"/>
                      </pic:cNvPicPr>
                    </pic:nvPicPr>
                    <pic:blipFill>
                      <a:blip r:embed="rId59"/>
                      <a:srcRect/>
                      <a:stretch>
                        <a:fillRect/>
                      </a:stretch>
                    </pic:blipFill>
                    <pic:spPr bwMode="auto">
                      <a:xfrm>
                        <a:off x="0" y="0"/>
                        <a:ext cx="3876040" cy="2710815"/>
                      </a:xfrm>
                      <a:prstGeom prst="rect">
                        <a:avLst/>
                      </a:prstGeom>
                      <a:noFill/>
                      <a:ln w="9525">
                        <a:noFill/>
                        <a:miter lim="800000"/>
                        <a:headEnd/>
                        <a:tailEnd/>
                      </a:ln>
                    </pic:spPr>
                  </pic:pic>
                </a:graphicData>
              </a:graphic>
            </wp:inline>
          </w:drawing>
        </w:r>
      </w:ins>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8"/>
        <w:gridCol w:w="2790"/>
        <w:gridCol w:w="5535"/>
      </w:tblGrid>
      <w:tr w:rsidR="00EE2DC9" w:rsidRPr="007D6EC4" w:rsidTr="006C1EE4">
        <w:trPr>
          <w:ins w:id="4434" w:author="DHA" w:date="2010-07-06T02:20:00Z"/>
        </w:trPr>
        <w:tc>
          <w:tcPr>
            <w:tcW w:w="918" w:type="dxa"/>
            <w:shd w:val="clear" w:color="auto" w:fill="0F243E" w:themeFill="text2" w:themeFillShade="80"/>
          </w:tcPr>
          <w:p w:rsidR="00EE2DC9" w:rsidRPr="007D6EC4" w:rsidRDefault="00EE2DC9" w:rsidP="006C1EE4">
            <w:pPr>
              <w:pStyle w:val="ListParagraph"/>
              <w:spacing w:after="0"/>
              <w:ind w:left="0"/>
              <w:jc w:val="center"/>
              <w:rPr>
                <w:ins w:id="4435" w:author="DHA" w:date="2010-07-06T02:20:00Z"/>
                <w:rFonts w:ascii="Times New Roman" w:hAnsi="Times New Roman"/>
                <w:color w:val="000000"/>
                <w:sz w:val="26"/>
                <w:szCs w:val="26"/>
                <w:lang w:val="en-US"/>
              </w:rPr>
            </w:pPr>
            <w:ins w:id="4436" w:author="DHA" w:date="2010-07-06T02:20:00Z">
              <w:r w:rsidRPr="007D6EC4">
                <w:rPr>
                  <w:rFonts w:ascii="Times New Roman" w:hAnsi="Times New Roman"/>
                  <w:color w:val="000000"/>
                  <w:sz w:val="26"/>
                  <w:szCs w:val="26"/>
                  <w:lang w:val="en-US"/>
                </w:rPr>
                <w:t>STT</w:t>
              </w:r>
            </w:ins>
          </w:p>
        </w:tc>
        <w:tc>
          <w:tcPr>
            <w:tcW w:w="2790" w:type="dxa"/>
            <w:shd w:val="clear" w:color="auto" w:fill="0F243E" w:themeFill="text2" w:themeFillShade="80"/>
          </w:tcPr>
          <w:p w:rsidR="00EE2DC9" w:rsidRPr="007D6EC4" w:rsidRDefault="00EE2DC9" w:rsidP="006C1EE4">
            <w:pPr>
              <w:pStyle w:val="ListParagraph"/>
              <w:spacing w:after="0"/>
              <w:ind w:left="0"/>
              <w:jc w:val="center"/>
              <w:rPr>
                <w:ins w:id="4437" w:author="DHA" w:date="2010-07-06T02:20:00Z"/>
                <w:rFonts w:ascii="Times New Roman" w:hAnsi="Times New Roman"/>
                <w:color w:val="000000"/>
                <w:sz w:val="26"/>
                <w:szCs w:val="26"/>
                <w:lang w:val="en-US"/>
              </w:rPr>
            </w:pPr>
            <w:ins w:id="4438" w:author="DHA" w:date="2010-07-06T02:20:00Z">
              <w:r w:rsidRPr="007D6EC4">
                <w:rPr>
                  <w:rFonts w:ascii="Times New Roman" w:hAnsi="Times New Roman"/>
                  <w:color w:val="000000"/>
                  <w:sz w:val="26"/>
                  <w:szCs w:val="26"/>
                  <w:lang w:val="en-US"/>
                </w:rPr>
                <w:t>Nội dung</w:t>
              </w:r>
            </w:ins>
          </w:p>
        </w:tc>
        <w:tc>
          <w:tcPr>
            <w:tcW w:w="5535" w:type="dxa"/>
            <w:shd w:val="clear" w:color="auto" w:fill="0F243E" w:themeFill="text2" w:themeFillShade="80"/>
          </w:tcPr>
          <w:p w:rsidR="00EE2DC9" w:rsidRPr="007D6EC4" w:rsidRDefault="00EE2DC9" w:rsidP="006C1EE4">
            <w:pPr>
              <w:pStyle w:val="ListParagraph"/>
              <w:spacing w:after="0"/>
              <w:ind w:left="0"/>
              <w:jc w:val="center"/>
              <w:rPr>
                <w:ins w:id="4439" w:author="DHA" w:date="2010-07-06T02:20:00Z"/>
                <w:rFonts w:ascii="Times New Roman" w:hAnsi="Times New Roman"/>
                <w:color w:val="000000"/>
                <w:sz w:val="26"/>
                <w:szCs w:val="26"/>
                <w:lang w:val="en-US"/>
              </w:rPr>
            </w:pPr>
            <w:ins w:id="4440" w:author="DHA" w:date="2010-07-06T02:20:00Z">
              <w:r w:rsidRPr="007D6EC4">
                <w:rPr>
                  <w:rFonts w:ascii="Times New Roman" w:hAnsi="Times New Roman"/>
                  <w:color w:val="000000"/>
                  <w:sz w:val="26"/>
                  <w:szCs w:val="26"/>
                  <w:lang w:val="en-US"/>
                </w:rPr>
                <w:t>Mô tả</w:t>
              </w:r>
            </w:ins>
          </w:p>
        </w:tc>
      </w:tr>
      <w:tr w:rsidR="00EE2DC9" w:rsidRPr="007D6EC4" w:rsidTr="006C1EE4">
        <w:trPr>
          <w:ins w:id="4441" w:author="DHA" w:date="2010-07-06T02:20:00Z"/>
        </w:trPr>
        <w:tc>
          <w:tcPr>
            <w:tcW w:w="918" w:type="dxa"/>
          </w:tcPr>
          <w:p w:rsidR="00EE2DC9" w:rsidRPr="007D6EC4" w:rsidRDefault="00EE2DC9" w:rsidP="006C1EE4">
            <w:pPr>
              <w:pStyle w:val="ListParagraph"/>
              <w:spacing w:after="0"/>
              <w:ind w:left="0"/>
              <w:jc w:val="center"/>
              <w:rPr>
                <w:ins w:id="4442" w:author="DHA" w:date="2010-07-06T02:20:00Z"/>
                <w:rFonts w:ascii="Times New Roman" w:hAnsi="Times New Roman"/>
                <w:color w:val="000000"/>
                <w:sz w:val="26"/>
                <w:szCs w:val="26"/>
                <w:lang w:val="en-US"/>
              </w:rPr>
            </w:pPr>
            <w:ins w:id="4443" w:author="DHA" w:date="2010-07-06T02:20:00Z">
              <w:r w:rsidRPr="007D6EC4">
                <w:rPr>
                  <w:rFonts w:ascii="Times New Roman" w:hAnsi="Times New Roman"/>
                  <w:color w:val="000000"/>
                  <w:sz w:val="26"/>
                  <w:szCs w:val="26"/>
                  <w:lang w:val="en-US"/>
                </w:rPr>
                <w:t>1</w:t>
              </w:r>
            </w:ins>
          </w:p>
        </w:tc>
        <w:tc>
          <w:tcPr>
            <w:tcW w:w="2790" w:type="dxa"/>
          </w:tcPr>
          <w:p w:rsidR="00EE2DC9" w:rsidRPr="007D6EC4" w:rsidRDefault="00EE2DC9" w:rsidP="006C1EE4">
            <w:pPr>
              <w:pStyle w:val="ListParagraph"/>
              <w:spacing w:after="0"/>
              <w:ind w:left="0"/>
              <w:jc w:val="both"/>
              <w:rPr>
                <w:ins w:id="4444" w:author="DHA" w:date="2010-07-06T02:20:00Z"/>
                <w:rFonts w:ascii="Times New Roman" w:hAnsi="Times New Roman"/>
                <w:color w:val="000000"/>
                <w:sz w:val="26"/>
                <w:szCs w:val="26"/>
                <w:lang w:val="en-US"/>
              </w:rPr>
            </w:pPr>
            <w:ins w:id="4445" w:author="DHA" w:date="2010-07-06T02:20:00Z">
              <w:r>
                <w:rPr>
                  <w:rFonts w:ascii="Times New Roman" w:hAnsi="Times New Roman"/>
                  <w:color w:val="000000"/>
                  <w:sz w:val="26"/>
                  <w:szCs w:val="26"/>
                  <w:lang w:val="en-US"/>
                </w:rPr>
                <w:t>Danh sách nhân viên</w:t>
              </w:r>
            </w:ins>
          </w:p>
        </w:tc>
        <w:tc>
          <w:tcPr>
            <w:tcW w:w="5535" w:type="dxa"/>
          </w:tcPr>
          <w:p w:rsidR="00EE2DC9" w:rsidRPr="007D6EC4" w:rsidRDefault="00EE2DC9" w:rsidP="006C1EE4">
            <w:pPr>
              <w:pStyle w:val="ListParagraph"/>
              <w:spacing w:after="0"/>
              <w:ind w:left="0"/>
              <w:jc w:val="both"/>
              <w:rPr>
                <w:ins w:id="4446" w:author="DHA" w:date="2010-07-06T02:20:00Z"/>
                <w:rFonts w:ascii="Times New Roman" w:hAnsi="Times New Roman"/>
                <w:color w:val="000000"/>
                <w:sz w:val="26"/>
                <w:szCs w:val="26"/>
                <w:lang w:val="en-US"/>
              </w:rPr>
            </w:pPr>
            <w:ins w:id="4447" w:author="DHA" w:date="2010-07-06T02:20:00Z">
              <w:r>
                <w:rPr>
                  <w:rFonts w:ascii="Times New Roman" w:hAnsi="Times New Roman"/>
                  <w:color w:val="000000"/>
                  <w:sz w:val="26"/>
                  <w:szCs w:val="26"/>
                  <w:lang w:val="en-US"/>
                </w:rPr>
                <w:t>Danh sách nhân viên trên hệ thống</w:t>
              </w:r>
            </w:ins>
          </w:p>
        </w:tc>
      </w:tr>
      <w:tr w:rsidR="00EE2DC9" w:rsidRPr="007D6EC4" w:rsidTr="006C1EE4">
        <w:trPr>
          <w:ins w:id="4448" w:author="DHA" w:date="2010-07-06T02:20:00Z"/>
        </w:trPr>
        <w:tc>
          <w:tcPr>
            <w:tcW w:w="918" w:type="dxa"/>
          </w:tcPr>
          <w:p w:rsidR="00EE2DC9" w:rsidRPr="007D6EC4" w:rsidRDefault="00EE2DC9" w:rsidP="006C1EE4">
            <w:pPr>
              <w:pStyle w:val="ListParagraph"/>
              <w:spacing w:after="0"/>
              <w:ind w:left="0"/>
              <w:jc w:val="center"/>
              <w:rPr>
                <w:ins w:id="4449" w:author="DHA" w:date="2010-07-06T02:20:00Z"/>
                <w:rFonts w:ascii="Times New Roman" w:hAnsi="Times New Roman"/>
                <w:color w:val="000000"/>
                <w:sz w:val="26"/>
                <w:szCs w:val="26"/>
                <w:lang w:val="en-US"/>
              </w:rPr>
            </w:pPr>
            <w:ins w:id="4450" w:author="DHA" w:date="2010-07-06T02:20:00Z">
              <w:r w:rsidRPr="007D6EC4">
                <w:rPr>
                  <w:rFonts w:ascii="Times New Roman" w:hAnsi="Times New Roman"/>
                  <w:color w:val="000000"/>
                  <w:sz w:val="26"/>
                  <w:szCs w:val="26"/>
                  <w:lang w:val="en-US"/>
                </w:rPr>
                <w:t>2</w:t>
              </w:r>
            </w:ins>
          </w:p>
        </w:tc>
        <w:tc>
          <w:tcPr>
            <w:tcW w:w="2790" w:type="dxa"/>
          </w:tcPr>
          <w:p w:rsidR="00EE2DC9" w:rsidRPr="007D6EC4" w:rsidRDefault="00EE2DC9" w:rsidP="006C1EE4">
            <w:pPr>
              <w:pStyle w:val="ListParagraph"/>
              <w:spacing w:after="0"/>
              <w:ind w:left="0"/>
              <w:jc w:val="both"/>
              <w:rPr>
                <w:ins w:id="4451" w:author="DHA" w:date="2010-07-06T02:20:00Z"/>
                <w:rFonts w:ascii="Times New Roman" w:hAnsi="Times New Roman"/>
                <w:color w:val="000000"/>
                <w:sz w:val="26"/>
                <w:szCs w:val="26"/>
                <w:lang w:val="en-US"/>
              </w:rPr>
            </w:pPr>
            <w:ins w:id="4452" w:author="DHA" w:date="2010-07-06T02:20:00Z">
              <w:r>
                <w:rPr>
                  <w:rFonts w:ascii="Times New Roman" w:hAnsi="Times New Roman"/>
                  <w:color w:val="000000"/>
                  <w:sz w:val="26"/>
                  <w:szCs w:val="26"/>
                  <w:lang w:val="en-US"/>
                </w:rPr>
                <w:t>Danh sách báo cáo</w:t>
              </w:r>
            </w:ins>
          </w:p>
        </w:tc>
        <w:tc>
          <w:tcPr>
            <w:tcW w:w="5535" w:type="dxa"/>
          </w:tcPr>
          <w:p w:rsidR="00EE2DC9" w:rsidRPr="007D6EC4" w:rsidRDefault="00EE2DC9" w:rsidP="006C1EE4">
            <w:pPr>
              <w:pStyle w:val="ListParagraph"/>
              <w:spacing w:after="0"/>
              <w:ind w:left="0"/>
              <w:jc w:val="both"/>
              <w:rPr>
                <w:ins w:id="4453" w:author="DHA" w:date="2010-07-06T02:20:00Z"/>
                <w:rFonts w:ascii="Times New Roman" w:hAnsi="Times New Roman"/>
                <w:color w:val="000000"/>
                <w:sz w:val="26"/>
                <w:szCs w:val="26"/>
                <w:lang w:val="en-US"/>
              </w:rPr>
            </w:pPr>
            <w:ins w:id="4454" w:author="DHA" w:date="2010-07-06T02:21:00Z">
              <w:r>
                <w:rPr>
                  <w:rFonts w:ascii="Times New Roman" w:hAnsi="Times New Roman"/>
                  <w:color w:val="000000"/>
                  <w:sz w:val="26"/>
                  <w:szCs w:val="26"/>
                  <w:lang w:val="en-US"/>
                </w:rPr>
                <w:t>Các báo cáo mà nhân viên tương ứng được chọn đã cung cấp lên hệ thống</w:t>
              </w:r>
            </w:ins>
          </w:p>
        </w:tc>
      </w:tr>
      <w:tr w:rsidR="00EE2DC9" w:rsidRPr="007D6EC4" w:rsidTr="006C1EE4">
        <w:trPr>
          <w:ins w:id="4455" w:author="DHA" w:date="2010-07-06T02:20:00Z"/>
        </w:trPr>
        <w:tc>
          <w:tcPr>
            <w:tcW w:w="918" w:type="dxa"/>
          </w:tcPr>
          <w:p w:rsidR="00EE2DC9" w:rsidRPr="007D6EC4" w:rsidRDefault="00EE2DC9" w:rsidP="006C1EE4">
            <w:pPr>
              <w:pStyle w:val="ListParagraph"/>
              <w:spacing w:after="0"/>
              <w:ind w:left="0"/>
              <w:jc w:val="center"/>
              <w:rPr>
                <w:ins w:id="4456" w:author="DHA" w:date="2010-07-06T02:20:00Z"/>
                <w:rFonts w:ascii="Times New Roman" w:hAnsi="Times New Roman"/>
                <w:color w:val="000000"/>
                <w:sz w:val="26"/>
                <w:szCs w:val="26"/>
                <w:lang w:val="en-US"/>
              </w:rPr>
            </w:pPr>
            <w:ins w:id="4457" w:author="DHA" w:date="2010-07-06T02:20:00Z">
              <w:r w:rsidRPr="007D6EC4">
                <w:rPr>
                  <w:rFonts w:ascii="Times New Roman" w:hAnsi="Times New Roman"/>
                  <w:color w:val="000000"/>
                  <w:sz w:val="26"/>
                  <w:szCs w:val="26"/>
                  <w:lang w:val="en-US"/>
                </w:rPr>
                <w:t>3</w:t>
              </w:r>
            </w:ins>
          </w:p>
        </w:tc>
        <w:tc>
          <w:tcPr>
            <w:tcW w:w="2790" w:type="dxa"/>
          </w:tcPr>
          <w:p w:rsidR="00EE2DC9" w:rsidRPr="007D6EC4" w:rsidRDefault="00EE2DC9" w:rsidP="006C1EE4">
            <w:pPr>
              <w:pStyle w:val="ListParagraph"/>
              <w:spacing w:after="0"/>
              <w:ind w:left="0"/>
              <w:jc w:val="both"/>
              <w:rPr>
                <w:ins w:id="4458" w:author="DHA" w:date="2010-07-06T02:20:00Z"/>
                <w:rFonts w:ascii="Times New Roman" w:hAnsi="Times New Roman"/>
                <w:color w:val="000000"/>
                <w:sz w:val="26"/>
                <w:szCs w:val="26"/>
                <w:lang w:val="en-US"/>
              </w:rPr>
            </w:pPr>
            <w:ins w:id="4459" w:author="DHA" w:date="2010-07-06T02:20:00Z">
              <w:r>
                <w:rPr>
                  <w:rFonts w:ascii="Times New Roman" w:hAnsi="Times New Roman"/>
                  <w:color w:val="000000"/>
                  <w:sz w:val="26"/>
                  <w:szCs w:val="26"/>
                  <w:lang w:val="en-US"/>
                </w:rPr>
                <w:t>Bảng báo cáo</w:t>
              </w:r>
            </w:ins>
          </w:p>
        </w:tc>
        <w:tc>
          <w:tcPr>
            <w:tcW w:w="5535" w:type="dxa"/>
          </w:tcPr>
          <w:p w:rsidR="00EE2DC9" w:rsidRPr="007D6EC4" w:rsidRDefault="00EE2DC9" w:rsidP="006C1EE4">
            <w:pPr>
              <w:pStyle w:val="ListParagraph"/>
              <w:spacing w:after="0"/>
              <w:ind w:left="0"/>
              <w:jc w:val="both"/>
              <w:rPr>
                <w:ins w:id="4460" w:author="DHA" w:date="2010-07-06T02:20:00Z"/>
                <w:rFonts w:ascii="Times New Roman" w:hAnsi="Times New Roman"/>
                <w:color w:val="000000"/>
                <w:sz w:val="26"/>
                <w:szCs w:val="26"/>
                <w:lang w:val="en-US"/>
              </w:rPr>
            </w:pPr>
            <w:ins w:id="4461" w:author="DHA" w:date="2010-07-06T02:21:00Z">
              <w:r>
                <w:rPr>
                  <w:rFonts w:ascii="Times New Roman" w:hAnsi="Times New Roman"/>
                  <w:color w:val="000000"/>
                  <w:sz w:val="26"/>
                  <w:szCs w:val="26"/>
                  <w:lang w:val="en-US"/>
                </w:rPr>
                <w:t>Xem bảng báo cáo tương ứng được chọn</w:t>
              </w:r>
            </w:ins>
          </w:p>
        </w:tc>
      </w:tr>
    </w:tbl>
    <w:p w:rsidR="00A42AB4" w:rsidRPr="00A42AB4" w:rsidDel="00EE2DC9" w:rsidRDefault="00A42AB4" w:rsidP="00AF4A0A">
      <w:pPr>
        <w:pStyle w:val="ListParagraph"/>
        <w:ind w:left="0"/>
        <w:jc w:val="center"/>
        <w:rPr>
          <w:del w:id="4462" w:author="DHA" w:date="2010-07-06T02:20:00Z"/>
          <w:rFonts w:ascii="Times New Roman" w:hAnsi="Times New Roman"/>
          <w:color w:val="000000"/>
          <w:sz w:val="26"/>
          <w:szCs w:val="26"/>
          <w:lang w:val="en-US"/>
          <w:rPrChange w:id="4463" w:author="DHA" w:date="2010-07-06T00:46:00Z">
            <w:rPr>
              <w:del w:id="4464" w:author="DHA" w:date="2010-07-06T02:20:00Z"/>
              <w:rFonts w:ascii="Times New Roman" w:hAnsi="Times New Roman"/>
              <w:color w:val="000000"/>
              <w:sz w:val="26"/>
              <w:szCs w:val="26"/>
            </w:rPr>
          </w:rPrChange>
        </w:rPr>
      </w:pPr>
    </w:p>
    <w:p w:rsidR="004A0BCF" w:rsidRPr="00AF4A0A" w:rsidRDefault="004A0BCF" w:rsidP="00AF4A0A">
      <w:pPr>
        <w:pStyle w:val="ListParagraph"/>
        <w:numPr>
          <w:ilvl w:val="0"/>
          <w:numId w:val="4"/>
          <w:numberingChange w:id="4465" w:author="DONGTHUY" w:date="2010-07-04T11:47:00Z" w:original="%1:4:0:."/>
        </w:numPr>
        <w:ind w:left="284" w:firstLine="0"/>
        <w:jc w:val="both"/>
        <w:rPr>
          <w:rFonts w:ascii="Times New Roman" w:hAnsi="Times New Roman"/>
          <w:b/>
          <w:color w:val="000000"/>
          <w:sz w:val="26"/>
          <w:szCs w:val="26"/>
          <w:lang w:val="en-US"/>
        </w:rPr>
      </w:pPr>
      <w:r w:rsidRPr="00AF4A0A">
        <w:rPr>
          <w:rFonts w:ascii="Times New Roman" w:hAnsi="Times New Roman"/>
          <w:b/>
          <w:color w:val="000000"/>
          <w:sz w:val="26"/>
          <w:szCs w:val="26"/>
          <w:lang w:val="en-US"/>
        </w:rPr>
        <w:t>Giải pháp kĩ thuật</w:t>
      </w:r>
    </w:p>
    <w:p w:rsidR="004A0BCF" w:rsidRPr="007A77F7" w:rsidRDefault="004A0BCF" w:rsidP="00784A8E">
      <w:pPr>
        <w:pStyle w:val="ListParagraph"/>
        <w:ind w:left="0" w:firstLine="270"/>
        <w:jc w:val="both"/>
        <w:rPr>
          <w:rFonts w:ascii="Times New Roman" w:hAnsi="Times New Roman"/>
          <w:color w:val="000000"/>
          <w:sz w:val="26"/>
          <w:szCs w:val="26"/>
        </w:rPr>
      </w:pPr>
      <w:r w:rsidRPr="007A77F7">
        <w:rPr>
          <w:rFonts w:ascii="Times New Roman" w:hAnsi="Times New Roman"/>
          <w:color w:val="000000"/>
          <w:sz w:val="26"/>
          <w:szCs w:val="26"/>
        </w:rPr>
        <w:t>Trong quá trình thực hiện chương trình, đa số các chức năng đều được thiết kế sử dụng hai nền tảng trong bộ .Net Framwork 3.5 của Microsoft. Tuy nhiên, hai chức năng quan trọng nhất trong ứng dụng là hiển thị luồng công việc dạng sơ đồ và thống kê tình trạng các đợt thi đang tiến hành dưới dạng sơ đồ Gantt có thể xem là hai chức năng khá phức tạp. Để thiết kế được hai chức năng này, chúng tôi đã sử dụng một số kĩ thuật khá phức tạp. Đó là: ....</w:t>
      </w:r>
    </w:p>
    <w:p w:rsidR="004A0BCF" w:rsidRPr="00AF4A0A" w:rsidRDefault="004A0BCF" w:rsidP="00AF4A0A">
      <w:pPr>
        <w:pStyle w:val="ListParagraph"/>
        <w:numPr>
          <w:ilvl w:val="1"/>
          <w:numId w:val="4"/>
          <w:numberingChange w:id="4466" w:author="DONGTHUY" w:date="2010-07-04T11:47:00Z" w:original="%1:4:0:.%2:1:0:."/>
        </w:numPr>
        <w:ind w:left="284" w:firstLine="0"/>
        <w:jc w:val="both"/>
        <w:rPr>
          <w:rFonts w:ascii="Times New Roman" w:hAnsi="Times New Roman"/>
          <w:b/>
          <w:color w:val="000000"/>
          <w:sz w:val="26"/>
          <w:szCs w:val="26"/>
        </w:rPr>
      </w:pPr>
      <w:r w:rsidRPr="00AF4A0A">
        <w:rPr>
          <w:rFonts w:ascii="Times New Roman" w:hAnsi="Times New Roman"/>
          <w:b/>
          <w:color w:val="000000"/>
          <w:sz w:val="26"/>
          <w:szCs w:val="26"/>
        </w:rPr>
        <w:t>Đối với chức năng hiển thị luồng công việc dạng sơ đồ:</w:t>
      </w:r>
    </w:p>
    <w:p w:rsidR="00936E15" w:rsidRDefault="00936E15" w:rsidP="00936E15">
      <w:pPr>
        <w:pStyle w:val="ListParagraph"/>
        <w:ind w:left="0" w:firstLine="270"/>
        <w:jc w:val="both"/>
        <w:rPr>
          <w:ins w:id="4467" w:author="DHA" w:date="2010-07-06T04:13:00Z"/>
          <w:rFonts w:ascii="Times New Roman" w:hAnsi="Times New Roman"/>
          <w:color w:val="000000"/>
          <w:sz w:val="26"/>
          <w:szCs w:val="26"/>
          <w:lang w:val="en-US"/>
        </w:rPr>
      </w:pPr>
      <w:ins w:id="4468" w:author="DHA" w:date="2010-07-06T04:13:00Z">
        <w:r>
          <w:rPr>
            <w:rFonts w:ascii="Times New Roman" w:hAnsi="Times New Roman"/>
            <w:color w:val="000000"/>
            <w:sz w:val="26"/>
            <w:szCs w:val="26"/>
            <w:lang w:val="en-US"/>
          </w:rPr>
          <w:t xml:space="preserve">Để </w:t>
        </w:r>
      </w:ins>
      <w:ins w:id="4469" w:author="DHA" w:date="2010-07-06T04:14:00Z">
        <w:r>
          <w:rPr>
            <w:rFonts w:ascii="Times New Roman" w:hAnsi="Times New Roman"/>
            <w:color w:val="000000"/>
            <w:sz w:val="26"/>
            <w:szCs w:val="26"/>
            <w:lang w:val="en-US"/>
          </w:rPr>
          <w:t>xây dựng</w:t>
        </w:r>
      </w:ins>
      <w:ins w:id="4470" w:author="DHA" w:date="2010-07-06T04:13:00Z">
        <w:r>
          <w:rPr>
            <w:rFonts w:ascii="Times New Roman" w:hAnsi="Times New Roman"/>
            <w:color w:val="000000"/>
            <w:sz w:val="26"/>
            <w:szCs w:val="26"/>
            <w:lang w:val="en-US"/>
          </w:rPr>
          <w:t xml:space="preserve"> chức năng </w:t>
        </w:r>
      </w:ins>
      <w:ins w:id="4471" w:author="DHA" w:date="2010-07-06T04:14:00Z">
        <w:r>
          <w:rPr>
            <w:rFonts w:ascii="Times New Roman" w:hAnsi="Times New Roman"/>
            <w:color w:val="000000"/>
            <w:sz w:val="26"/>
            <w:szCs w:val="26"/>
            <w:lang w:val="en-US"/>
          </w:rPr>
          <w:t xml:space="preserve">này, </w:t>
        </w:r>
      </w:ins>
      <w:ins w:id="4472" w:author="DHA" w:date="2010-07-06T04:13:00Z">
        <w:r>
          <w:rPr>
            <w:rFonts w:ascii="Times New Roman" w:hAnsi="Times New Roman"/>
            <w:color w:val="000000"/>
            <w:sz w:val="26"/>
            <w:szCs w:val="26"/>
            <w:lang w:val="en-US"/>
          </w:rPr>
          <w:t xml:space="preserve"> chúng tôi đã viết thêm thư viện hỗ trợ cho việc vẽ sơ đồ luồng công việc lên giao diện.</w:t>
        </w:r>
      </w:ins>
    </w:p>
    <w:p w:rsidR="00936E15" w:rsidRDefault="00936E15" w:rsidP="00936E15">
      <w:pPr>
        <w:pStyle w:val="ListParagraph"/>
        <w:numPr>
          <w:ilvl w:val="0"/>
          <w:numId w:val="57"/>
        </w:numPr>
        <w:jc w:val="both"/>
        <w:rPr>
          <w:ins w:id="4473" w:author="DHA" w:date="2010-07-06T04:13:00Z"/>
          <w:rFonts w:ascii="Times New Roman" w:hAnsi="Times New Roman"/>
          <w:color w:val="000000"/>
          <w:sz w:val="26"/>
          <w:szCs w:val="26"/>
          <w:lang w:val="en-US"/>
        </w:rPr>
      </w:pPr>
      <w:ins w:id="4474" w:author="DHA" w:date="2010-07-06T04:13:00Z">
        <w:r>
          <w:rPr>
            <w:rFonts w:ascii="Times New Roman" w:hAnsi="Times New Roman"/>
            <w:color w:val="000000"/>
            <w:sz w:val="26"/>
            <w:szCs w:val="26"/>
            <w:lang w:val="en-US"/>
          </w:rPr>
          <w:t xml:space="preserve">Thư viện </w:t>
        </w:r>
        <w:r w:rsidRPr="00444EDE">
          <w:rPr>
            <w:rFonts w:ascii="Times New Roman" w:hAnsi="Times New Roman"/>
            <w:color w:val="000000"/>
            <w:sz w:val="26"/>
            <w:szCs w:val="26"/>
            <w:lang w:val="en-US"/>
          </w:rPr>
          <w:t>ModelReader</w:t>
        </w:r>
        <w:r>
          <w:rPr>
            <w:rFonts w:ascii="Times New Roman" w:hAnsi="Times New Roman"/>
            <w:color w:val="000000"/>
            <w:sz w:val="26"/>
            <w:szCs w:val="26"/>
            <w:lang w:val="en-US"/>
          </w:rPr>
          <w:t>: dùng để đọc file XOML và các thông tin của các đối tượng trong file XOML (bao gồm các đối tượng WorkItem, đối tượng Parallel, đối tượ</w:t>
        </w:r>
        <w:r>
          <w:rPr>
            <w:rFonts w:ascii="Times New Roman" w:hAnsi="Times New Roman"/>
            <w:color w:val="000000"/>
            <w:sz w:val="26"/>
            <w:szCs w:val="26"/>
            <w:lang w:val="en-US"/>
          </w:rPr>
          <w:t>ng Sequence</w:t>
        </w:r>
        <w:r>
          <w:rPr>
            <w:rFonts w:ascii="Times New Roman" w:hAnsi="Times New Roman"/>
            <w:color w:val="000000"/>
            <w:sz w:val="26"/>
            <w:szCs w:val="26"/>
            <w:lang w:val="en-US"/>
          </w:rPr>
          <w:t>).</w:t>
        </w:r>
      </w:ins>
      <w:ins w:id="4475" w:author="DHA" w:date="2010-07-06T04:14:00Z">
        <w:r>
          <w:rPr>
            <w:rFonts w:ascii="Times New Roman" w:hAnsi="Times New Roman"/>
            <w:color w:val="000000"/>
            <w:sz w:val="26"/>
            <w:szCs w:val="26"/>
            <w:lang w:val="en-US"/>
          </w:rPr>
          <w:t xml:space="preserve"> </w:t>
        </w:r>
      </w:ins>
      <w:ins w:id="4476" w:author="DHA" w:date="2010-07-06T04:13:00Z">
        <w:r>
          <w:rPr>
            <w:rFonts w:ascii="Times New Roman" w:hAnsi="Times New Roman"/>
            <w:color w:val="000000"/>
            <w:sz w:val="26"/>
            <w:szCs w:val="26"/>
            <w:lang w:val="en-US"/>
          </w:rPr>
          <w:t>Thư viện này còn cho chúng tôi biết được cấu trúc file XOML bao gồm các cấu trúc cha và con của các đối tượng bất kỳ.</w:t>
        </w:r>
      </w:ins>
    </w:p>
    <w:p w:rsidR="00936E15" w:rsidRDefault="00936E15" w:rsidP="00936E15">
      <w:pPr>
        <w:pStyle w:val="ListParagraph"/>
        <w:numPr>
          <w:ilvl w:val="0"/>
          <w:numId w:val="57"/>
        </w:numPr>
        <w:jc w:val="both"/>
        <w:rPr>
          <w:ins w:id="4477" w:author="DHA" w:date="2010-07-06T04:13:00Z"/>
          <w:rFonts w:ascii="Times New Roman" w:hAnsi="Times New Roman"/>
          <w:color w:val="000000"/>
          <w:sz w:val="26"/>
          <w:szCs w:val="26"/>
          <w:lang w:val="en-US"/>
        </w:rPr>
      </w:pPr>
      <w:ins w:id="4478" w:author="DHA" w:date="2010-07-06T04:13:00Z">
        <w:r>
          <w:rPr>
            <w:rFonts w:ascii="Times New Roman" w:hAnsi="Times New Roman"/>
            <w:color w:val="000000"/>
            <w:sz w:val="26"/>
            <w:szCs w:val="26"/>
            <w:lang w:val="en-US"/>
          </w:rPr>
          <w:t xml:space="preserve">Thư viện </w:t>
        </w:r>
        <w:r w:rsidRPr="0011038A">
          <w:rPr>
            <w:rFonts w:ascii="Times New Roman" w:hAnsi="Times New Roman"/>
            <w:color w:val="000000"/>
            <w:sz w:val="26"/>
            <w:szCs w:val="26"/>
            <w:lang w:val="en-US"/>
          </w:rPr>
          <w:t>ModelLayouter</w:t>
        </w:r>
        <w:r>
          <w:rPr>
            <w:rFonts w:ascii="Times New Roman" w:hAnsi="Times New Roman"/>
            <w:color w:val="000000"/>
            <w:sz w:val="26"/>
            <w:szCs w:val="26"/>
            <w:lang w:val="en-US"/>
          </w:rPr>
          <w:t>: dùng để quy định tọa độ và chiều dài , chiều rộng của các đối tượng trong file XOML.</w:t>
        </w:r>
      </w:ins>
      <w:ins w:id="4479" w:author="DHA" w:date="2010-07-06T04:14:00Z">
        <w:r>
          <w:rPr>
            <w:rFonts w:ascii="Times New Roman" w:hAnsi="Times New Roman"/>
            <w:color w:val="000000"/>
            <w:sz w:val="26"/>
            <w:szCs w:val="26"/>
            <w:lang w:val="en-US"/>
          </w:rPr>
          <w:t xml:space="preserve"> </w:t>
        </w:r>
      </w:ins>
      <w:ins w:id="4480" w:author="DHA" w:date="2010-07-06T04:13:00Z">
        <w:r>
          <w:rPr>
            <w:rFonts w:ascii="Times New Roman" w:hAnsi="Times New Roman"/>
            <w:color w:val="000000"/>
            <w:sz w:val="26"/>
            <w:szCs w:val="26"/>
            <w:lang w:val="en-US"/>
          </w:rPr>
          <w:t>Sau khi có được cấu trúc của file XOML thì thư viện này sẽ tính toán tọa độ hiển thị của các đối tượng lên trên giao diện.</w:t>
        </w:r>
      </w:ins>
    </w:p>
    <w:p w:rsidR="004A0BCF" w:rsidRPr="00AF4A0A" w:rsidRDefault="00936E15" w:rsidP="00936E15">
      <w:pPr>
        <w:ind w:firstLine="360"/>
        <w:jc w:val="both"/>
        <w:rPr>
          <w:rFonts w:ascii="Times New Roman" w:hAnsi="Times New Roman"/>
          <w:color w:val="000000"/>
          <w:sz w:val="26"/>
          <w:szCs w:val="26"/>
        </w:rPr>
        <w:pPrChange w:id="4481" w:author="DHA" w:date="2010-07-06T04:13:00Z">
          <w:pPr>
            <w:tabs>
              <w:tab w:val="left" w:pos="3988"/>
            </w:tabs>
            <w:ind w:firstLine="284"/>
            <w:jc w:val="both"/>
          </w:pPr>
        </w:pPrChange>
      </w:pPr>
      <w:ins w:id="4482" w:author="DHA" w:date="2010-07-06T04:13:00Z">
        <w:r>
          <w:rPr>
            <w:rFonts w:ascii="Times New Roman" w:hAnsi="Times New Roman"/>
            <w:color w:val="000000"/>
            <w:sz w:val="26"/>
            <w:szCs w:val="26"/>
            <w:lang w:val="en-US"/>
          </w:rPr>
          <w:t>Chúng tôi thiết kế thêm ba UserControl tương ứng với ba đối tượ</w:t>
        </w:r>
        <w:r w:rsidR="001C2DAC">
          <w:rPr>
            <w:rFonts w:ascii="Times New Roman" w:hAnsi="Times New Roman"/>
            <w:color w:val="000000"/>
            <w:sz w:val="26"/>
            <w:szCs w:val="26"/>
            <w:lang w:val="en-US"/>
          </w:rPr>
          <w:t>ng WorkItem, Parallel</w:t>
        </w:r>
        <w:r>
          <w:rPr>
            <w:rFonts w:ascii="Times New Roman" w:hAnsi="Times New Roman"/>
            <w:color w:val="000000"/>
            <w:sz w:val="26"/>
            <w:szCs w:val="26"/>
            <w:lang w:val="en-US"/>
          </w:rPr>
          <w:t>, Sequence để có thể vẽ sơ đồ luồng công việc lên trên giao diện.</w:t>
        </w:r>
      </w:ins>
      <w:ins w:id="4483" w:author="DHA" w:date="2010-07-06T04:14:00Z">
        <w:r w:rsidR="001C2DAC">
          <w:rPr>
            <w:rFonts w:ascii="Times New Roman" w:hAnsi="Times New Roman"/>
            <w:color w:val="000000"/>
            <w:sz w:val="26"/>
            <w:szCs w:val="26"/>
            <w:lang w:val="en-US"/>
          </w:rPr>
          <w:t xml:space="preserve"> </w:t>
        </w:r>
      </w:ins>
      <w:ins w:id="4484" w:author="DHA" w:date="2010-07-06T04:13:00Z">
        <w:r>
          <w:rPr>
            <w:rFonts w:ascii="Times New Roman" w:hAnsi="Times New Roman"/>
            <w:color w:val="000000"/>
            <w:sz w:val="26"/>
            <w:szCs w:val="26"/>
            <w:lang w:val="en-US"/>
          </w:rPr>
          <w:t>Ba UserControl này sẽ lấy tọa độ từ thư viện ModelLayouter để vẽ lên trên giao diện các đối tượng tương ứng với các thuộc tính và tọa độ được quy định sẵn trong file XOML.</w:t>
        </w:r>
      </w:ins>
      <w:ins w:id="4485" w:author="DHA" w:date="2010-07-06T04:15:00Z">
        <w:r w:rsidR="001C2DAC">
          <w:rPr>
            <w:rFonts w:ascii="Times New Roman" w:hAnsi="Times New Roman"/>
            <w:color w:val="000000"/>
            <w:sz w:val="26"/>
            <w:szCs w:val="26"/>
            <w:lang w:val="en-US"/>
          </w:rPr>
          <w:t xml:space="preserve"> </w:t>
        </w:r>
      </w:ins>
      <w:ins w:id="4486" w:author="DHA" w:date="2010-07-06T04:13:00Z">
        <w:r>
          <w:rPr>
            <w:rFonts w:ascii="Times New Roman" w:hAnsi="Times New Roman"/>
            <w:color w:val="000000"/>
            <w:sz w:val="26"/>
            <w:szCs w:val="26"/>
            <w:lang w:val="en-US"/>
          </w:rPr>
          <w:t>Nếu mỗi đối tượ</w:t>
        </w:r>
        <w:r w:rsidR="001C2DAC">
          <w:rPr>
            <w:rFonts w:ascii="Times New Roman" w:hAnsi="Times New Roman"/>
            <w:color w:val="000000"/>
            <w:sz w:val="26"/>
            <w:szCs w:val="26"/>
            <w:lang w:val="en-US"/>
          </w:rPr>
          <w:t>ng WorkItem</w:t>
        </w:r>
        <w:r>
          <w:rPr>
            <w:rFonts w:ascii="Times New Roman" w:hAnsi="Times New Roman"/>
            <w:color w:val="000000"/>
            <w:sz w:val="26"/>
            <w:szCs w:val="26"/>
            <w:lang w:val="en-US"/>
          </w:rPr>
          <w:t>,</w:t>
        </w:r>
      </w:ins>
      <w:ins w:id="4487" w:author="DHA" w:date="2010-07-06T04:15:00Z">
        <w:r w:rsidR="001C2DAC">
          <w:rPr>
            <w:rFonts w:ascii="Times New Roman" w:hAnsi="Times New Roman"/>
            <w:color w:val="000000"/>
            <w:sz w:val="26"/>
            <w:szCs w:val="26"/>
            <w:lang w:val="en-US"/>
          </w:rPr>
          <w:t xml:space="preserve"> </w:t>
        </w:r>
      </w:ins>
      <w:ins w:id="4488" w:author="DHA" w:date="2010-07-06T04:13:00Z">
        <w:r>
          <w:rPr>
            <w:rFonts w:ascii="Times New Roman" w:hAnsi="Times New Roman"/>
            <w:color w:val="000000"/>
            <w:sz w:val="26"/>
            <w:szCs w:val="26"/>
            <w:lang w:val="en-US"/>
          </w:rPr>
          <w:t xml:space="preserve">Parallel hay Sequence có các đối tượng con thì các </w:t>
        </w:r>
        <w:r>
          <w:rPr>
            <w:rFonts w:ascii="Times New Roman" w:hAnsi="Times New Roman"/>
            <w:color w:val="000000"/>
            <w:sz w:val="26"/>
            <w:szCs w:val="26"/>
            <w:lang w:val="en-US"/>
          </w:rPr>
          <w:lastRenderedPageBreak/>
          <w:t>UserControl đó sẽ tự gọi các UserControl tương ứng với các đối tượng con để vẽ các chúng lên trên giao diện.Từ đó chúng tôi đã có thể hiển thị được sơ đồ luồng công việc lên trên giao diện một cách tùy biến.</w:t>
        </w:r>
      </w:ins>
      <w:r w:rsidR="004A0BCF" w:rsidRPr="00AF4A0A">
        <w:rPr>
          <w:rFonts w:ascii="Times New Roman" w:hAnsi="Times New Roman"/>
          <w:color w:val="000000"/>
          <w:sz w:val="26"/>
          <w:szCs w:val="26"/>
        </w:rPr>
        <w:tab/>
      </w:r>
    </w:p>
    <w:p w:rsidR="004A0BCF" w:rsidRPr="001C2DAC" w:rsidRDefault="004A0BCF" w:rsidP="00AF4A0A">
      <w:pPr>
        <w:pStyle w:val="ListParagraph"/>
        <w:numPr>
          <w:ilvl w:val="1"/>
          <w:numId w:val="4"/>
          <w:numberingChange w:id="4489" w:author="DONGTHUY" w:date="2010-07-04T11:47:00Z" w:original="%1:4:0:.%2:2:0:."/>
        </w:numPr>
        <w:ind w:left="284" w:firstLine="0"/>
        <w:jc w:val="both"/>
        <w:rPr>
          <w:rFonts w:ascii="Times New Roman" w:hAnsi="Times New Roman"/>
          <w:b/>
          <w:color w:val="000000"/>
          <w:sz w:val="26"/>
          <w:szCs w:val="26"/>
          <w:rPrChange w:id="4490" w:author="DHA" w:date="2010-07-06T04:15:00Z">
            <w:rPr>
              <w:rFonts w:ascii="Times New Roman" w:hAnsi="Times New Roman"/>
              <w:b/>
              <w:color w:val="000000"/>
              <w:sz w:val="26"/>
              <w:szCs w:val="26"/>
              <w:lang w:val="en-US"/>
            </w:rPr>
          </w:rPrChange>
        </w:rPr>
      </w:pPr>
      <w:r w:rsidRPr="00AF4A0A">
        <w:rPr>
          <w:rFonts w:ascii="Times New Roman" w:hAnsi="Times New Roman"/>
          <w:b/>
          <w:color w:val="000000"/>
          <w:sz w:val="26"/>
          <w:szCs w:val="26"/>
        </w:rPr>
        <w:t xml:space="preserve">Đối với chức năng thống kê tình trạng các đợt thi đang tiến hành: </w:t>
      </w:r>
    </w:p>
    <w:p w:rsidR="001C2DAC" w:rsidRPr="001C2DAC" w:rsidRDefault="001C2DAC" w:rsidP="001C2DAC">
      <w:pPr>
        <w:pStyle w:val="ListParagraph"/>
        <w:numPr>
          <w:numberingChange w:id="4491" w:author="DONGTHUY" w:date="2010-07-04T11:47:00Z" w:original="%1:4:0:.%2:2:0:."/>
        </w:numPr>
        <w:ind w:left="0" w:firstLine="360"/>
        <w:jc w:val="both"/>
        <w:rPr>
          <w:rFonts w:ascii="Times New Roman" w:hAnsi="Times New Roman"/>
          <w:color w:val="000000"/>
          <w:sz w:val="26"/>
          <w:szCs w:val="26"/>
          <w:rPrChange w:id="4492" w:author="DHA" w:date="2010-07-06T04:15:00Z">
            <w:rPr>
              <w:rFonts w:ascii="Times New Roman" w:hAnsi="Times New Roman"/>
              <w:b/>
              <w:color w:val="000000"/>
              <w:sz w:val="26"/>
              <w:szCs w:val="26"/>
            </w:rPr>
          </w:rPrChange>
        </w:rPr>
        <w:pPrChange w:id="4493" w:author="DHA" w:date="2010-07-06T04:15:00Z">
          <w:pPr>
            <w:pStyle w:val="ListParagraph"/>
            <w:numPr>
              <w:ilvl w:val="1"/>
              <w:numId w:val="4"/>
            </w:numPr>
            <w:ind w:left="284"/>
            <w:jc w:val="both"/>
          </w:pPr>
        </w:pPrChange>
      </w:pPr>
      <w:ins w:id="4494" w:author="DHA" w:date="2010-07-06T04:15:00Z">
        <w:r>
          <w:rPr>
            <w:rFonts w:ascii="Times New Roman" w:hAnsi="Times New Roman"/>
            <w:color w:val="000000"/>
            <w:sz w:val="26"/>
            <w:szCs w:val="26"/>
            <w:lang w:val="en-US"/>
          </w:rPr>
          <w:t xml:space="preserve">Để </w:t>
        </w:r>
        <w:r>
          <w:rPr>
            <w:rFonts w:ascii="Times New Roman" w:hAnsi="Times New Roman"/>
            <w:color w:val="000000"/>
            <w:sz w:val="26"/>
            <w:szCs w:val="26"/>
            <w:lang w:val="en-US"/>
          </w:rPr>
          <w:t>xây dựng chức năng này,</w:t>
        </w:r>
        <w:r>
          <w:rPr>
            <w:rFonts w:ascii="Times New Roman" w:hAnsi="Times New Roman"/>
            <w:color w:val="000000"/>
            <w:sz w:val="26"/>
            <w:szCs w:val="26"/>
            <w:lang w:val="en-US"/>
          </w:rPr>
          <w:t xml:space="preserve"> chúng tôi tạo ra “Sơ đồ Gantt” trên nền tảng Grid (một control được WPF xây dựng sẵn).Về cơ bản</w:t>
        </w:r>
        <w:r>
          <w:rPr>
            <w:rFonts w:ascii="Times New Roman" w:hAnsi="Times New Roman"/>
            <w:color w:val="000000"/>
            <w:sz w:val="26"/>
            <w:szCs w:val="26"/>
            <w:lang w:val="en-US"/>
          </w:rPr>
          <w:t xml:space="preserve">, </w:t>
        </w:r>
        <w:r>
          <w:rPr>
            <w:rFonts w:ascii="Times New Roman" w:hAnsi="Times New Roman"/>
            <w:color w:val="000000"/>
            <w:sz w:val="26"/>
            <w:szCs w:val="26"/>
            <w:lang w:val="en-US"/>
          </w:rPr>
          <w:t xml:space="preserve">chúng tôi đã xây dựng </w:t>
        </w:r>
      </w:ins>
      <w:ins w:id="4495" w:author="DHA" w:date="2010-07-06T04:16:00Z">
        <w:r>
          <w:rPr>
            <w:rFonts w:ascii="Times New Roman" w:hAnsi="Times New Roman"/>
            <w:color w:val="000000"/>
            <w:sz w:val="26"/>
            <w:szCs w:val="26"/>
            <w:lang w:val="en-US"/>
          </w:rPr>
          <w:t xml:space="preserve">các </w:t>
        </w:r>
      </w:ins>
      <w:ins w:id="4496" w:author="DHA" w:date="2010-07-06T04:15:00Z">
        <w:r>
          <w:rPr>
            <w:rFonts w:ascii="Times New Roman" w:hAnsi="Times New Roman"/>
            <w:color w:val="000000"/>
            <w:sz w:val="26"/>
            <w:szCs w:val="26"/>
            <w:lang w:val="en-US"/>
          </w:rPr>
          <w:t xml:space="preserve">hàm </w:t>
        </w:r>
      </w:ins>
      <w:ins w:id="4497" w:author="DHA" w:date="2010-07-06T04:16:00Z">
        <w:r>
          <w:rPr>
            <w:rFonts w:ascii="Times New Roman" w:hAnsi="Times New Roman"/>
            <w:color w:val="000000"/>
            <w:sz w:val="26"/>
            <w:szCs w:val="26"/>
            <w:lang w:val="en-US"/>
          </w:rPr>
          <w:t xml:space="preserve">nhằm </w:t>
        </w:r>
      </w:ins>
      <w:ins w:id="4498" w:author="DHA" w:date="2010-07-06T04:15:00Z">
        <w:r>
          <w:rPr>
            <w:rFonts w:ascii="Times New Roman" w:hAnsi="Times New Roman"/>
            <w:color w:val="000000"/>
            <w:sz w:val="26"/>
            <w:szCs w:val="26"/>
            <w:lang w:val="en-US"/>
          </w:rPr>
          <w:t>lấ</w:t>
        </w:r>
        <w:r>
          <w:rPr>
            <w:rFonts w:ascii="Times New Roman" w:hAnsi="Times New Roman"/>
            <w:color w:val="000000"/>
            <w:sz w:val="26"/>
            <w:szCs w:val="26"/>
            <w:lang w:val="en-US"/>
          </w:rPr>
          <w:t xml:space="preserve">y lên </w:t>
        </w:r>
        <w:r>
          <w:rPr>
            <w:rFonts w:ascii="Times New Roman" w:hAnsi="Times New Roman"/>
            <w:color w:val="000000"/>
            <w:sz w:val="26"/>
            <w:szCs w:val="26"/>
            <w:lang w:val="en-US"/>
          </w:rPr>
          <w:t xml:space="preserve">thời điểm bắt đầu và thời điểm kết thúc của tất cả các đợt thi đang diễn ra, từ đó tính </w:t>
        </w:r>
      </w:ins>
      <w:ins w:id="4499" w:author="DHA" w:date="2010-07-06T04:16:00Z">
        <w:r>
          <w:rPr>
            <w:rFonts w:ascii="Times New Roman" w:hAnsi="Times New Roman"/>
            <w:color w:val="000000"/>
            <w:sz w:val="26"/>
            <w:szCs w:val="26"/>
            <w:lang w:val="en-US"/>
          </w:rPr>
          <w:t xml:space="preserve">toán </w:t>
        </w:r>
      </w:ins>
      <w:ins w:id="4500" w:author="DHA" w:date="2010-07-06T04:17:00Z">
        <w:r>
          <w:rPr>
            <w:rFonts w:ascii="Times New Roman" w:hAnsi="Times New Roman"/>
            <w:color w:val="000000"/>
            <w:sz w:val="26"/>
            <w:szCs w:val="26"/>
            <w:lang w:val="en-US"/>
          </w:rPr>
          <w:t>số lượng</w:t>
        </w:r>
      </w:ins>
      <w:ins w:id="4501" w:author="DHA" w:date="2010-07-06T04:16:00Z">
        <w:r>
          <w:rPr>
            <w:rFonts w:ascii="Times New Roman" w:hAnsi="Times New Roman"/>
            <w:color w:val="000000"/>
            <w:sz w:val="26"/>
            <w:szCs w:val="26"/>
            <w:lang w:val="en-US"/>
          </w:rPr>
          <w:t xml:space="preserve"> cột </w:t>
        </w:r>
      </w:ins>
      <w:ins w:id="4502" w:author="DHA" w:date="2010-07-06T04:15:00Z">
        <w:r>
          <w:rPr>
            <w:rFonts w:ascii="Times New Roman" w:hAnsi="Times New Roman"/>
            <w:color w:val="000000"/>
            <w:sz w:val="26"/>
            <w:szCs w:val="26"/>
            <w:lang w:val="en-US"/>
          </w:rPr>
          <w:t>để vẽ lên trên Grid.</w:t>
        </w:r>
      </w:ins>
      <w:ins w:id="4503" w:author="DHA" w:date="2010-07-06T04:17:00Z">
        <w:r>
          <w:rPr>
            <w:rFonts w:ascii="Times New Roman" w:hAnsi="Times New Roman"/>
            <w:color w:val="000000"/>
            <w:sz w:val="26"/>
            <w:szCs w:val="26"/>
            <w:lang w:val="en-US"/>
          </w:rPr>
          <w:t xml:space="preserve"> </w:t>
        </w:r>
      </w:ins>
      <w:ins w:id="4504" w:author="DHA" w:date="2010-07-06T04:15:00Z">
        <w:r>
          <w:rPr>
            <w:rFonts w:ascii="Times New Roman" w:hAnsi="Times New Roman"/>
            <w:color w:val="000000"/>
            <w:sz w:val="26"/>
            <w:szCs w:val="26"/>
            <w:lang w:val="en-US"/>
          </w:rPr>
          <w:t>Sau đó</w:t>
        </w:r>
      </w:ins>
      <w:ins w:id="4505" w:author="DHA" w:date="2010-07-06T04:17:00Z">
        <w:r>
          <w:rPr>
            <w:rFonts w:ascii="Times New Roman" w:hAnsi="Times New Roman"/>
            <w:color w:val="000000"/>
            <w:sz w:val="26"/>
            <w:szCs w:val="26"/>
            <w:lang w:val="en-US"/>
          </w:rPr>
          <w:t xml:space="preserve">, dựa trên </w:t>
        </w:r>
      </w:ins>
      <w:ins w:id="4506" w:author="DHA" w:date="2010-07-06T04:15:00Z">
        <w:r>
          <w:rPr>
            <w:rFonts w:ascii="Times New Roman" w:hAnsi="Times New Roman"/>
            <w:color w:val="000000"/>
            <w:sz w:val="26"/>
            <w:szCs w:val="26"/>
            <w:lang w:val="en-US"/>
          </w:rPr>
          <w:t xml:space="preserve">thời điểm bắt đầu </w:t>
        </w:r>
      </w:ins>
      <w:ins w:id="4507" w:author="DHA" w:date="2010-07-06T04:17:00Z">
        <w:r>
          <w:rPr>
            <w:rFonts w:ascii="Times New Roman" w:hAnsi="Times New Roman"/>
            <w:color w:val="000000"/>
            <w:sz w:val="26"/>
            <w:szCs w:val="26"/>
            <w:lang w:val="en-US"/>
          </w:rPr>
          <w:t>và thời</w:t>
        </w:r>
      </w:ins>
      <w:ins w:id="4508" w:author="DHA" w:date="2010-07-06T04:15:00Z">
        <w:r>
          <w:rPr>
            <w:rFonts w:ascii="Times New Roman" w:hAnsi="Times New Roman"/>
            <w:color w:val="000000"/>
            <w:sz w:val="26"/>
            <w:szCs w:val="26"/>
            <w:lang w:val="en-US"/>
          </w:rPr>
          <w:t xml:space="preserve"> gian </w:t>
        </w:r>
      </w:ins>
      <w:ins w:id="4509" w:author="DHA" w:date="2010-07-06T04:17:00Z">
        <w:r>
          <w:rPr>
            <w:rFonts w:ascii="Times New Roman" w:hAnsi="Times New Roman"/>
            <w:color w:val="000000"/>
            <w:sz w:val="26"/>
            <w:szCs w:val="26"/>
            <w:lang w:val="en-US"/>
          </w:rPr>
          <w:t>thực hiện</w:t>
        </w:r>
      </w:ins>
      <w:ins w:id="4510" w:author="DHA" w:date="2010-07-06T04:15:00Z">
        <w:r>
          <w:rPr>
            <w:rFonts w:ascii="Times New Roman" w:hAnsi="Times New Roman"/>
            <w:color w:val="000000"/>
            <w:sz w:val="26"/>
            <w:szCs w:val="26"/>
            <w:lang w:val="en-US"/>
          </w:rPr>
          <w:t xml:space="preserve"> của mỗi đợt thi để có thể hiển thị được thời gian đợt thi này đang diễn ra và đã diễn ra được trong bao lâu.</w:t>
        </w:r>
      </w:ins>
      <w:ins w:id="4511" w:author="DHA" w:date="2010-07-06T04:18:00Z">
        <w:r>
          <w:rPr>
            <w:rFonts w:ascii="Times New Roman" w:hAnsi="Times New Roman"/>
            <w:color w:val="000000"/>
            <w:sz w:val="26"/>
            <w:szCs w:val="26"/>
            <w:lang w:val="en-US"/>
          </w:rPr>
          <w:t xml:space="preserve"> Đồng thời, ứ</w:t>
        </w:r>
      </w:ins>
      <w:ins w:id="4512" w:author="DHA" w:date="2010-07-06T04:15:00Z">
        <w:r>
          <w:rPr>
            <w:rFonts w:ascii="Times New Roman" w:hAnsi="Times New Roman"/>
            <w:color w:val="000000"/>
            <w:sz w:val="26"/>
            <w:szCs w:val="26"/>
            <w:lang w:val="en-US"/>
          </w:rPr>
          <w:t>ng với mỗi đợt thi sẽ có ngày bắt đầu và ngày kết thúc</w:t>
        </w:r>
      </w:ins>
      <w:ins w:id="4513" w:author="DHA" w:date="2010-07-06T04:18:00Z">
        <w:r>
          <w:rPr>
            <w:rFonts w:ascii="Times New Roman" w:hAnsi="Times New Roman"/>
            <w:color w:val="000000"/>
            <w:sz w:val="26"/>
            <w:szCs w:val="26"/>
            <w:lang w:val="en-US"/>
          </w:rPr>
          <w:t xml:space="preserve"> nên</w:t>
        </w:r>
      </w:ins>
      <w:ins w:id="4514" w:author="DHA" w:date="2010-07-06T04:15:00Z">
        <w:r>
          <w:rPr>
            <w:rFonts w:ascii="Times New Roman" w:hAnsi="Times New Roman"/>
            <w:color w:val="000000"/>
            <w:sz w:val="26"/>
            <w:szCs w:val="26"/>
            <w:lang w:val="en-US"/>
          </w:rPr>
          <w:t xml:space="preserve"> chúng tôi sẽ có được</w:t>
        </w:r>
      </w:ins>
      <w:ins w:id="4515" w:author="DHA" w:date="2010-07-06T04:18:00Z">
        <w:r>
          <w:rPr>
            <w:rFonts w:ascii="Times New Roman" w:hAnsi="Times New Roman"/>
            <w:color w:val="000000"/>
            <w:sz w:val="26"/>
            <w:szCs w:val="26"/>
            <w:lang w:val="en-US"/>
          </w:rPr>
          <w:t xml:space="preserve"> các</w:t>
        </w:r>
      </w:ins>
      <w:ins w:id="4516" w:author="DHA" w:date="2010-07-06T04:15:00Z">
        <w:r>
          <w:rPr>
            <w:rFonts w:ascii="Times New Roman" w:hAnsi="Times New Roman"/>
            <w:color w:val="000000"/>
            <w:sz w:val="26"/>
            <w:szCs w:val="26"/>
            <w:lang w:val="en-US"/>
          </w:rPr>
          <w:t xml:space="preserve"> chỉ số tương ứng so với ngày bắt đầu của </w:t>
        </w:r>
      </w:ins>
      <w:ins w:id="4517" w:author="DHA" w:date="2010-07-06T04:18:00Z">
        <w:r>
          <w:rPr>
            <w:rFonts w:ascii="Times New Roman" w:hAnsi="Times New Roman"/>
            <w:color w:val="000000"/>
            <w:sz w:val="26"/>
            <w:szCs w:val="26"/>
            <w:lang w:val="en-US"/>
          </w:rPr>
          <w:t>thời gian</w:t>
        </w:r>
      </w:ins>
      <w:ins w:id="4518" w:author="DHA" w:date="2010-07-06T04:15:00Z">
        <w:r>
          <w:rPr>
            <w:rFonts w:ascii="Times New Roman" w:hAnsi="Times New Roman"/>
            <w:color w:val="000000"/>
            <w:sz w:val="26"/>
            <w:szCs w:val="26"/>
            <w:lang w:val="en-US"/>
          </w:rPr>
          <w:t xml:space="preserve"> trong “Sơ đồ Gantt” để có thể hiện thị lên thời gian diễn ra và thông tin chi tiết của các đợt thi tương ứng.</w:t>
        </w:r>
      </w:ins>
      <w:ins w:id="4519" w:author="DHA" w:date="2010-07-06T04:19:00Z">
        <w:r>
          <w:rPr>
            <w:rFonts w:ascii="Times New Roman" w:hAnsi="Times New Roman"/>
            <w:color w:val="000000"/>
            <w:sz w:val="26"/>
            <w:szCs w:val="26"/>
            <w:lang w:val="en-US"/>
          </w:rPr>
          <w:t xml:space="preserve"> </w:t>
        </w:r>
      </w:ins>
      <w:ins w:id="4520" w:author="DHA" w:date="2010-07-06T04:15:00Z">
        <w:r>
          <w:rPr>
            <w:rFonts w:ascii="Times New Roman" w:hAnsi="Times New Roman"/>
            <w:color w:val="000000"/>
            <w:sz w:val="26"/>
            <w:szCs w:val="26"/>
            <w:lang w:val="en-US"/>
          </w:rPr>
          <w:t>Từ đây chúng tôi có thể xây dựng “Sơ đồ Gantt” với giao diện và hiển thị thông tin một cách tùy biến theo nhu cầu sử dụng.</w:t>
        </w:r>
      </w:ins>
    </w:p>
    <w:p w:rsidR="004A0BCF" w:rsidRPr="00AF4A0A" w:rsidRDefault="004A0BCF" w:rsidP="00AF4A0A">
      <w:pPr>
        <w:ind w:firstLine="284"/>
        <w:jc w:val="both"/>
        <w:rPr>
          <w:rFonts w:ascii="Times New Roman" w:hAnsi="Times New Roman"/>
          <w:b/>
          <w:color w:val="000000"/>
          <w:sz w:val="26"/>
          <w:szCs w:val="26"/>
        </w:rPr>
      </w:pPr>
      <w:r w:rsidRPr="00AF4A0A">
        <w:rPr>
          <w:rFonts w:ascii="Times New Roman" w:hAnsi="Times New Roman"/>
          <w:b/>
          <w:color w:val="000000"/>
          <w:sz w:val="26"/>
          <w:szCs w:val="26"/>
        </w:rPr>
        <w:br w:type="page"/>
      </w:r>
    </w:p>
    <w:p w:rsidR="004A0BCF" w:rsidRPr="00F22470" w:rsidRDefault="004A0BCF" w:rsidP="00784A8E">
      <w:pPr>
        <w:ind w:firstLine="360"/>
        <w:jc w:val="both"/>
        <w:rPr>
          <w:rFonts w:ascii="Times New Roman" w:hAnsi="Times New Roman"/>
          <w:b/>
          <w:color w:val="000000"/>
          <w:sz w:val="26"/>
          <w:szCs w:val="26"/>
        </w:rPr>
      </w:pPr>
      <w:r w:rsidRPr="00F22470">
        <w:rPr>
          <w:rFonts w:ascii="Times New Roman" w:hAnsi="Times New Roman"/>
          <w:b/>
          <w:color w:val="000000"/>
          <w:sz w:val="26"/>
          <w:szCs w:val="26"/>
        </w:rPr>
        <w:lastRenderedPageBreak/>
        <w:t>Chương 5</w:t>
      </w:r>
    </w:p>
    <w:p w:rsidR="004A0BCF" w:rsidRDefault="004A0BCF" w:rsidP="00784A8E">
      <w:pPr>
        <w:ind w:firstLine="360"/>
        <w:jc w:val="both"/>
        <w:rPr>
          <w:rFonts w:ascii="Times New Roman" w:hAnsi="Times New Roman"/>
          <w:b/>
          <w:color w:val="000000"/>
          <w:sz w:val="26"/>
          <w:szCs w:val="26"/>
          <w:lang w:val="en-US"/>
        </w:rPr>
      </w:pPr>
      <w:r w:rsidRPr="00F22470">
        <w:rPr>
          <w:rFonts w:ascii="Times New Roman" w:hAnsi="Times New Roman"/>
          <w:b/>
          <w:color w:val="000000"/>
          <w:sz w:val="26"/>
          <w:szCs w:val="26"/>
        </w:rPr>
        <w:t>Tổng kết</w:t>
      </w:r>
    </w:p>
    <w:p w:rsidR="004A0BCF" w:rsidRPr="00AF4A0A" w:rsidRDefault="004A0BCF" w:rsidP="00784A8E">
      <w:pPr>
        <w:ind w:firstLine="360"/>
        <w:jc w:val="both"/>
        <w:rPr>
          <w:rFonts w:ascii="Times New Roman" w:hAnsi="Times New Roman"/>
          <w:b/>
          <w:color w:val="000000"/>
          <w:sz w:val="26"/>
          <w:szCs w:val="26"/>
          <w:lang w:val="en-US"/>
        </w:rPr>
      </w:pPr>
    </w:p>
    <w:p w:rsidR="004A0BCF" w:rsidRPr="00F22470" w:rsidRDefault="004A0BCF" w:rsidP="00784A8E">
      <w:pPr>
        <w:ind w:firstLine="360"/>
        <w:jc w:val="both"/>
        <w:rPr>
          <w:rFonts w:ascii="Times New Roman" w:hAnsi="Times New Roman"/>
          <w:i/>
          <w:color w:val="000000"/>
          <w:sz w:val="26"/>
          <w:szCs w:val="26"/>
        </w:rPr>
      </w:pPr>
      <w:r w:rsidRPr="00F22470">
        <w:rPr>
          <w:rFonts w:ascii="Times New Roman" w:hAnsi="Times New Roman"/>
          <w:i/>
          <w:color w:val="000000"/>
          <w:sz w:val="26"/>
          <w:szCs w:val="26"/>
        </w:rPr>
        <w:t>Đây là chương cuối cùng của khóa luận. Trong chương này, chúng tôi sẽ trình bày tóm gọn lại các kết quả đã đạt được sau quá trình nghiên cứu lý thuyết và xây dựng ứng dụng thực tế. Đồng thời, chương cũng sẽ nêu ra một số ưu, khuyết điểm của ứng dụng, những khó khăn mà chúng tôi đã gặp phải trong suốt quá trình xây dựng, cũng như hướng phát triển trong tương lai đối với ứng dụng mà chúng tôi đã xây dựng.</w:t>
      </w:r>
    </w:p>
    <w:p w:rsidR="004A0BCF" w:rsidRPr="00AF4A0A" w:rsidRDefault="004A0BCF" w:rsidP="00AF4A0A">
      <w:pPr>
        <w:pStyle w:val="ListParagraph"/>
        <w:numPr>
          <w:ilvl w:val="0"/>
          <w:numId w:val="44"/>
        </w:numPr>
        <w:jc w:val="both"/>
        <w:rPr>
          <w:rFonts w:ascii="Times New Roman" w:hAnsi="Times New Roman"/>
          <w:b/>
          <w:i/>
          <w:color w:val="000000"/>
          <w:sz w:val="26"/>
          <w:szCs w:val="26"/>
          <w:u w:val="single"/>
        </w:rPr>
      </w:pPr>
      <w:r w:rsidRPr="00AF4A0A">
        <w:rPr>
          <w:rFonts w:ascii="Times New Roman" w:hAnsi="Times New Roman"/>
          <w:b/>
          <w:color w:val="000000"/>
          <w:sz w:val="26"/>
          <w:szCs w:val="26"/>
        </w:rPr>
        <w:t>Tóm tắt công việc đã làm</w:t>
      </w:r>
    </w:p>
    <w:p w:rsidR="004C0472" w:rsidRPr="004C0472" w:rsidRDefault="004A0BCF" w:rsidP="00784A8E">
      <w:pPr>
        <w:pStyle w:val="ListParagraph"/>
        <w:ind w:left="0" w:firstLine="270"/>
        <w:jc w:val="both"/>
        <w:rPr>
          <w:rFonts w:ascii="Times New Roman" w:hAnsi="Times New Roman"/>
          <w:color w:val="000000"/>
          <w:sz w:val="26"/>
          <w:szCs w:val="26"/>
          <w:lang w:val="en-US"/>
          <w:rPrChange w:id="4521" w:author="DHA" w:date="2010-07-06T03:09:00Z">
            <w:rPr>
              <w:rFonts w:ascii="Times New Roman" w:hAnsi="Times New Roman"/>
              <w:color w:val="000000"/>
              <w:sz w:val="26"/>
              <w:szCs w:val="26"/>
            </w:rPr>
          </w:rPrChange>
        </w:rPr>
      </w:pPr>
      <w:r w:rsidRPr="007A77F7">
        <w:rPr>
          <w:rFonts w:ascii="Times New Roman" w:hAnsi="Times New Roman"/>
          <w:color w:val="000000"/>
          <w:sz w:val="26"/>
          <w:szCs w:val="26"/>
        </w:rPr>
        <w:t xml:space="preserve">Ngay từ đầu, sau khi nghiên cứu về các chuẩn mô hình hóa luồng công việc được đưa ra bởi WfMC cũng như nền tảng WF mà Microsoft đã xây dựng hỗ trợ trong việc xây dựng ứng dụng, chúng tôi đã xác định sẽ xây dựng phần mềm trên nền .Net với WF. </w:t>
      </w:r>
      <w:ins w:id="4522" w:author="DHA" w:date="2010-07-06T03:08:00Z">
        <w:r w:rsidR="004C0472">
          <w:rPr>
            <w:rFonts w:ascii="Times New Roman" w:hAnsi="Times New Roman"/>
            <w:color w:val="000000"/>
            <w:sz w:val="26"/>
            <w:szCs w:val="26"/>
            <w:lang w:val="en-US"/>
          </w:rPr>
          <w:t>Trên</w:t>
        </w:r>
      </w:ins>
      <w:del w:id="4523" w:author="DHA" w:date="2010-07-06T03:07:00Z">
        <w:r w:rsidRPr="007A77F7" w:rsidDel="004C0472">
          <w:rPr>
            <w:rFonts w:ascii="Times New Roman" w:hAnsi="Times New Roman"/>
            <w:color w:val="000000"/>
            <w:sz w:val="26"/>
            <w:szCs w:val="26"/>
          </w:rPr>
          <w:delText>T</w:delText>
        </w:r>
      </w:del>
      <w:ins w:id="4524" w:author="DHA" w:date="2010-07-06T03:07:00Z">
        <w:r w:rsidR="004C0472">
          <w:rPr>
            <w:rFonts w:ascii="Times New Roman" w:hAnsi="Times New Roman"/>
            <w:color w:val="000000"/>
            <w:sz w:val="26"/>
            <w:szCs w:val="26"/>
            <w:lang w:val="en-US"/>
          </w:rPr>
          <w:t xml:space="preserve"> t</w:t>
        </w:r>
      </w:ins>
      <w:r w:rsidRPr="007A77F7">
        <w:rPr>
          <w:rFonts w:ascii="Times New Roman" w:hAnsi="Times New Roman"/>
          <w:color w:val="000000"/>
          <w:sz w:val="26"/>
          <w:szCs w:val="26"/>
        </w:rPr>
        <w:t xml:space="preserve">hực tế, có nhiều Engine </w:t>
      </w:r>
      <w:ins w:id="4525" w:author="DHA" w:date="2010-07-06T03:07:00Z">
        <w:r w:rsidR="004C0472">
          <w:rPr>
            <w:rFonts w:ascii="Times New Roman" w:hAnsi="Times New Roman"/>
            <w:color w:val="000000"/>
            <w:sz w:val="26"/>
            <w:szCs w:val="26"/>
            <w:lang w:val="en-US"/>
          </w:rPr>
          <w:t>hỗ trợ thiết kế hệ thống luồng côn</w:t>
        </w:r>
      </w:ins>
      <w:ins w:id="4526" w:author="DHA" w:date="2010-07-06T03:08:00Z">
        <w:r w:rsidR="004C0472">
          <w:rPr>
            <w:rFonts w:ascii="Times New Roman" w:hAnsi="Times New Roman"/>
            <w:color w:val="000000"/>
            <w:sz w:val="26"/>
            <w:szCs w:val="26"/>
            <w:lang w:val="en-US"/>
          </w:rPr>
          <w:t>g</w:t>
        </w:r>
      </w:ins>
      <w:ins w:id="4527" w:author="DHA" w:date="2010-07-06T03:07:00Z">
        <w:r w:rsidR="004C0472">
          <w:rPr>
            <w:rFonts w:ascii="Times New Roman" w:hAnsi="Times New Roman"/>
            <w:color w:val="000000"/>
            <w:sz w:val="26"/>
            <w:szCs w:val="26"/>
            <w:lang w:val="en-US"/>
          </w:rPr>
          <w:t xml:space="preserve"> việc</w:t>
        </w:r>
      </w:ins>
      <w:ins w:id="4528" w:author="DHA" w:date="2010-07-06T03:08:00Z">
        <w:r w:rsidR="004C0472">
          <w:rPr>
            <w:rFonts w:ascii="Times New Roman" w:hAnsi="Times New Roman"/>
            <w:color w:val="000000"/>
            <w:sz w:val="26"/>
            <w:szCs w:val="26"/>
            <w:lang w:val="en-US"/>
          </w:rPr>
          <w:t xml:space="preserve"> dưới nhiều hình thức khác nhau</w:t>
        </w:r>
      </w:ins>
      <w:ins w:id="4529" w:author="DHA" w:date="2010-07-06T03:07:00Z">
        <w:r w:rsidR="004C0472">
          <w:rPr>
            <w:rFonts w:ascii="Times New Roman" w:hAnsi="Times New Roman"/>
            <w:color w:val="000000"/>
            <w:sz w:val="26"/>
            <w:szCs w:val="26"/>
            <w:lang w:val="en-US"/>
          </w:rPr>
          <w:t xml:space="preserve"> được </w:t>
        </w:r>
      </w:ins>
      <w:r w:rsidRPr="007A77F7">
        <w:rPr>
          <w:rFonts w:ascii="Times New Roman" w:hAnsi="Times New Roman"/>
          <w:color w:val="000000"/>
          <w:sz w:val="26"/>
          <w:szCs w:val="26"/>
        </w:rPr>
        <w:t xml:space="preserve">xây dựng trên nền WF như Sharepoint Workflow, Silverlight, ASP.Net... </w:t>
      </w:r>
      <w:ins w:id="4530" w:author="DHA" w:date="2010-07-06T03:08:00Z">
        <w:r w:rsidR="004C0472">
          <w:rPr>
            <w:rFonts w:ascii="Times New Roman" w:hAnsi="Times New Roman"/>
            <w:color w:val="000000"/>
            <w:sz w:val="26"/>
            <w:szCs w:val="26"/>
            <w:lang w:val="en-US"/>
          </w:rPr>
          <w:t xml:space="preserve">Tuy </w:t>
        </w:r>
      </w:ins>
      <w:del w:id="4531" w:author="DHA" w:date="2010-07-06T03:08:00Z">
        <w:r w:rsidRPr="007A77F7" w:rsidDel="004C0472">
          <w:rPr>
            <w:rFonts w:ascii="Times New Roman" w:hAnsi="Times New Roman"/>
            <w:color w:val="000000"/>
            <w:sz w:val="26"/>
            <w:szCs w:val="26"/>
          </w:rPr>
          <w:delText xml:space="preserve">Tất cả những Engine này đều cung cấp hỗ trợ xây dựng ứng dụng mô hình hóa luồng công việc dưới nhiều hình thức khác nhau. Tuy </w:delText>
        </w:r>
      </w:del>
      <w:r w:rsidRPr="007A77F7">
        <w:rPr>
          <w:rFonts w:ascii="Times New Roman" w:hAnsi="Times New Roman"/>
          <w:color w:val="000000"/>
          <w:sz w:val="26"/>
          <w:szCs w:val="26"/>
        </w:rPr>
        <w:t xml:space="preserve">nhiên, do đặc điểm và độ phức tạp của ứng dụng, chúng tôi đã quyết định xây dựng một ứng dụng chạy trên mạng cục bộ chứ không xây dựng ứng dụng </w:t>
      </w:r>
      <w:del w:id="4532" w:author="DHA" w:date="2010-07-06T03:09:00Z">
        <w:r w:rsidRPr="007A77F7" w:rsidDel="004C0472">
          <w:rPr>
            <w:rFonts w:ascii="Times New Roman" w:hAnsi="Times New Roman"/>
            <w:color w:val="000000"/>
            <w:sz w:val="26"/>
            <w:szCs w:val="26"/>
          </w:rPr>
          <w:delText>web</w:delText>
        </w:r>
      </w:del>
      <w:ins w:id="4533" w:author="DHA" w:date="2010-07-06T03:09:00Z">
        <w:r w:rsidR="004C0472">
          <w:rPr>
            <w:rFonts w:ascii="Times New Roman" w:hAnsi="Times New Roman"/>
            <w:color w:val="000000"/>
            <w:sz w:val="26"/>
            <w:szCs w:val="26"/>
            <w:lang w:val="en-US"/>
          </w:rPr>
          <w:t>Web trên trình duyệt</w:t>
        </w:r>
      </w:ins>
      <w:r w:rsidRPr="007A77F7">
        <w:rPr>
          <w:rFonts w:ascii="Times New Roman" w:hAnsi="Times New Roman"/>
          <w:color w:val="000000"/>
          <w:sz w:val="26"/>
          <w:szCs w:val="26"/>
        </w:rPr>
        <w:t>, đồng thời sử dụng công nghệ WPF cũng do Microsoft cung cấp trên bộ .Net 3.5 làm công nghệ thiết kế giao diện và xây dựng chương trình tích hợp với WF. Vì vậy, chúng tôi đã quyết định sử dụng ngôn ngữ C# làm ngôn ngữ lập trình chính cho ứng dụng. Chương trình có thể thực thi trực tiếp trên máy tính có hệ điều hành Windows được cài sẵn .Net Framework 3.5 mà không cần đến quá trình cài đặt phức tạp nào.</w:t>
      </w:r>
    </w:p>
    <w:p w:rsidR="004A0BCF" w:rsidRPr="00AF4A0A" w:rsidRDefault="004A0BCF" w:rsidP="00AF4A0A">
      <w:pPr>
        <w:ind w:left="284"/>
        <w:jc w:val="both"/>
        <w:rPr>
          <w:rFonts w:ascii="Times New Roman" w:hAnsi="Times New Roman"/>
          <w:b/>
          <w:color w:val="000000"/>
          <w:sz w:val="26"/>
          <w:szCs w:val="26"/>
        </w:rPr>
      </w:pPr>
      <w:r w:rsidRPr="00AF4A0A">
        <w:rPr>
          <w:rFonts w:ascii="Times New Roman" w:hAnsi="Times New Roman"/>
          <w:b/>
          <w:color w:val="000000"/>
          <w:sz w:val="26"/>
          <w:szCs w:val="26"/>
        </w:rPr>
        <w:t>2. Đặc điểm của Công việc</w:t>
      </w:r>
    </w:p>
    <w:p w:rsidR="00B1234A" w:rsidRDefault="004A0BCF" w:rsidP="00AF4A0A">
      <w:pPr>
        <w:ind w:left="284"/>
        <w:jc w:val="both"/>
        <w:rPr>
          <w:ins w:id="4534" w:author="DHA" w:date="2010-07-06T03:42:00Z"/>
          <w:rFonts w:ascii="Times New Roman" w:hAnsi="Times New Roman"/>
          <w:b/>
          <w:color w:val="000000"/>
          <w:sz w:val="26"/>
          <w:szCs w:val="26"/>
          <w:lang w:val="en-US"/>
        </w:rPr>
      </w:pPr>
      <w:r w:rsidRPr="00AF4A0A">
        <w:rPr>
          <w:rFonts w:ascii="Times New Roman" w:hAnsi="Times New Roman"/>
          <w:b/>
          <w:color w:val="000000"/>
          <w:sz w:val="26"/>
          <w:szCs w:val="26"/>
        </w:rPr>
        <w:t xml:space="preserve">2.1. Nội dung </w:t>
      </w:r>
    </w:p>
    <w:p w:rsidR="003B1D96" w:rsidRDefault="004A0BCF" w:rsidP="00B1234A">
      <w:pPr>
        <w:ind w:firstLine="270"/>
        <w:jc w:val="both"/>
        <w:rPr>
          <w:ins w:id="4535" w:author="DHA" w:date="2010-07-06T03:18:00Z"/>
          <w:rFonts w:ascii="Times New Roman" w:hAnsi="Times New Roman"/>
          <w:color w:val="000000"/>
          <w:sz w:val="26"/>
          <w:szCs w:val="26"/>
          <w:lang w:val="en-US"/>
        </w:rPr>
        <w:pPrChange w:id="4536" w:author="DHA" w:date="2010-07-06T03:42:00Z">
          <w:pPr>
            <w:ind w:left="284"/>
            <w:jc w:val="both"/>
          </w:pPr>
        </w:pPrChange>
      </w:pPr>
      <w:del w:id="4537" w:author="DHA" w:date="2010-07-06T03:42:00Z">
        <w:r w:rsidRPr="00AF4A0A" w:rsidDel="00B1234A">
          <w:rPr>
            <w:rFonts w:ascii="Times New Roman" w:hAnsi="Times New Roman"/>
            <w:b/>
            <w:color w:val="000000"/>
            <w:sz w:val="26"/>
            <w:szCs w:val="26"/>
          </w:rPr>
          <w:delText>(làm được / chưa làm được)</w:delText>
        </w:r>
      </w:del>
      <w:ins w:id="4538" w:author="DHA" w:date="2010-07-06T03:10:00Z">
        <w:r w:rsidR="003B1D96">
          <w:rPr>
            <w:rFonts w:ascii="Times New Roman" w:hAnsi="Times New Roman"/>
            <w:color w:val="000000"/>
            <w:sz w:val="26"/>
            <w:szCs w:val="26"/>
            <w:lang w:val="en-US"/>
          </w:rPr>
          <w:t>Trong suốt quá trình thực hiện khóa luận, thông qua tìm hiểu thực tế nghiệp vụ quản lý quy trình, cụ thể là quy trình thi, cấp chứng chỉ và in văn bằng cho các đơn vị đào tạo chứng chỉ quốc gia, chúng tôi đã thiết k</w:t>
        </w:r>
      </w:ins>
      <w:ins w:id="4539" w:author="DHA" w:date="2010-07-06T03:16:00Z">
        <w:r w:rsidR="003B1D96">
          <w:rPr>
            <w:rFonts w:ascii="Times New Roman" w:hAnsi="Times New Roman"/>
            <w:color w:val="000000"/>
            <w:sz w:val="26"/>
            <w:szCs w:val="26"/>
            <w:lang w:val="en-US"/>
          </w:rPr>
          <w:t>ế</w:t>
        </w:r>
      </w:ins>
      <w:ins w:id="4540" w:author="DHA" w:date="2010-07-06T03:10:00Z">
        <w:r w:rsidR="003B1D96">
          <w:rPr>
            <w:rFonts w:ascii="Times New Roman" w:hAnsi="Times New Roman"/>
            <w:color w:val="000000"/>
            <w:sz w:val="26"/>
            <w:szCs w:val="26"/>
            <w:lang w:val="en-US"/>
          </w:rPr>
          <w:t xml:space="preserve"> một hệ thống mà theo chúng tôi là đã có khả năng đáp ứng các nhu cầu</w:t>
        </w:r>
      </w:ins>
      <w:ins w:id="4541" w:author="DHA" w:date="2010-07-06T03:14:00Z">
        <w:r w:rsidR="003B1D96">
          <w:rPr>
            <w:rFonts w:ascii="Times New Roman" w:hAnsi="Times New Roman"/>
            <w:color w:val="000000"/>
            <w:sz w:val="26"/>
            <w:szCs w:val="26"/>
            <w:lang w:val="en-US"/>
          </w:rPr>
          <w:t xml:space="preserve"> hiện tại</w:t>
        </w:r>
      </w:ins>
      <w:ins w:id="4542" w:author="DHA" w:date="2010-07-06T03:13:00Z">
        <w:r w:rsidR="003B1D96">
          <w:rPr>
            <w:rFonts w:ascii="Times New Roman" w:hAnsi="Times New Roman"/>
            <w:color w:val="000000"/>
            <w:sz w:val="26"/>
            <w:szCs w:val="26"/>
            <w:lang w:val="en-US"/>
          </w:rPr>
          <w:t xml:space="preserve"> </w:t>
        </w:r>
      </w:ins>
      <w:ins w:id="4543" w:author="DHA" w:date="2010-07-06T03:10:00Z">
        <w:r w:rsidR="003B1D96">
          <w:rPr>
            <w:rFonts w:ascii="Times New Roman" w:hAnsi="Times New Roman"/>
            <w:color w:val="000000"/>
            <w:sz w:val="26"/>
            <w:szCs w:val="26"/>
            <w:lang w:val="en-US"/>
          </w:rPr>
          <w:t>của nghiệp vụ. Hệ thống được hoàn thành với các ưu điểm sau:</w:t>
        </w:r>
      </w:ins>
    </w:p>
    <w:p w:rsidR="00725B3E" w:rsidRDefault="00F04AE3" w:rsidP="003B1D96">
      <w:pPr>
        <w:pStyle w:val="ListParagraph"/>
        <w:numPr>
          <w:ilvl w:val="0"/>
          <w:numId w:val="55"/>
        </w:numPr>
        <w:jc w:val="both"/>
        <w:rPr>
          <w:ins w:id="4544" w:author="DHA" w:date="2010-07-06T04:11:00Z"/>
          <w:rFonts w:ascii="Times New Roman" w:hAnsi="Times New Roman"/>
          <w:color w:val="000000"/>
          <w:sz w:val="26"/>
          <w:szCs w:val="26"/>
          <w:lang w:val="en-US"/>
        </w:rPr>
        <w:pPrChange w:id="4545" w:author="DHA" w:date="2010-07-06T03:18:00Z">
          <w:pPr>
            <w:ind w:left="284"/>
            <w:jc w:val="both"/>
          </w:pPr>
        </w:pPrChange>
      </w:pPr>
      <w:ins w:id="4546" w:author="DHA" w:date="2010-07-06T03:20:00Z">
        <w:r w:rsidRPr="00725B3E">
          <w:rPr>
            <w:rFonts w:ascii="Times New Roman" w:hAnsi="Times New Roman"/>
            <w:color w:val="000000"/>
            <w:sz w:val="26"/>
            <w:szCs w:val="26"/>
            <w:lang w:val="en-US"/>
          </w:rPr>
          <w:t>Hệ thống có khả năng thể hiện tốt quy trình dưới dạng sơ đồ luồng công việc rất trực quan và rất dễ hiểu. Hơn nữa, ở đây, việc vẽ nên luồng công việc không phải được thiết kế cứng nhắc với quy trình thi, cấp chứng chỉ và in văn bằng; mà với bất kì quy trình nào được thiết kế kế thừa các định dạng của chúng tôi thì chương trình đều có thể thể hiện được</w:t>
        </w:r>
      </w:ins>
      <w:ins w:id="4547" w:author="DHA" w:date="2010-07-06T03:29:00Z">
        <w:r w:rsidRPr="00725B3E">
          <w:rPr>
            <w:rFonts w:ascii="Times New Roman" w:hAnsi="Times New Roman"/>
            <w:color w:val="000000"/>
            <w:sz w:val="26"/>
            <w:szCs w:val="26"/>
            <w:lang w:val="en-US"/>
          </w:rPr>
          <w:t>.</w:t>
        </w:r>
      </w:ins>
      <w:ins w:id="4548" w:author="DHA" w:date="2010-07-06T04:10:00Z">
        <w:r w:rsidR="00725B3E" w:rsidRPr="00725B3E">
          <w:rPr>
            <w:rFonts w:ascii="Times New Roman" w:hAnsi="Times New Roman"/>
            <w:color w:val="000000"/>
            <w:sz w:val="26"/>
            <w:szCs w:val="26"/>
            <w:lang w:val="en-US"/>
          </w:rPr>
          <w:t xml:space="preserve"> </w:t>
        </w:r>
      </w:ins>
    </w:p>
    <w:p w:rsidR="00F04AE3" w:rsidRPr="00725B3E" w:rsidRDefault="00F04AE3" w:rsidP="003B1D96">
      <w:pPr>
        <w:pStyle w:val="ListParagraph"/>
        <w:numPr>
          <w:ilvl w:val="0"/>
          <w:numId w:val="55"/>
        </w:numPr>
        <w:jc w:val="both"/>
        <w:rPr>
          <w:ins w:id="4549" w:author="DHA" w:date="2010-07-06T04:11:00Z"/>
          <w:rFonts w:ascii="Times New Roman" w:hAnsi="Times New Roman"/>
          <w:color w:val="000000"/>
          <w:sz w:val="26"/>
          <w:szCs w:val="26"/>
          <w:lang w:val="en-US"/>
        </w:rPr>
        <w:pPrChange w:id="4550" w:author="DHA" w:date="2010-07-06T03:18:00Z">
          <w:pPr>
            <w:ind w:left="284"/>
            <w:jc w:val="both"/>
          </w:pPr>
        </w:pPrChange>
      </w:pPr>
      <w:ins w:id="4551" w:author="DHA" w:date="2010-07-06T03:24:00Z">
        <w:r w:rsidRPr="00725B3E">
          <w:rPr>
            <w:rFonts w:ascii="Times New Roman" w:hAnsi="Times New Roman"/>
            <w:color w:val="000000"/>
            <w:sz w:val="26"/>
            <w:szCs w:val="26"/>
            <w:lang w:val="en-US"/>
          </w:rPr>
          <w:lastRenderedPageBreak/>
          <w:t>Hệ thống cũng thể hiện tốt lược đồ các thể hiện của quy trình dưới dạng sơ đồ Gantt vốn gắn bó với người Quản lý. Vì vậy, người sử dụng chương trình không cần phải tìm hiểu nghiên cứu cách sử dụng một cách quá khó khăn.</w:t>
        </w:r>
      </w:ins>
    </w:p>
    <w:p w:rsidR="00725B3E" w:rsidRPr="00725B3E" w:rsidRDefault="00F04AE3" w:rsidP="00725B3E">
      <w:pPr>
        <w:pStyle w:val="ListParagraph"/>
        <w:numPr>
          <w:ilvl w:val="0"/>
          <w:numId w:val="55"/>
        </w:numPr>
        <w:jc w:val="both"/>
        <w:rPr>
          <w:ins w:id="4552" w:author="DHA" w:date="2010-07-06T04:11:00Z"/>
          <w:rFonts w:ascii="Times New Roman" w:hAnsi="Times New Roman"/>
          <w:color w:val="000000"/>
          <w:sz w:val="26"/>
          <w:szCs w:val="26"/>
          <w:lang w:val="en-US"/>
        </w:rPr>
      </w:pPr>
      <w:ins w:id="4553" w:author="DHA" w:date="2010-07-06T03:25:00Z">
        <w:r>
          <w:rPr>
            <w:rFonts w:ascii="Times New Roman" w:hAnsi="Times New Roman"/>
            <w:color w:val="000000"/>
            <w:sz w:val="26"/>
            <w:szCs w:val="26"/>
            <w:lang w:val="en-US"/>
          </w:rPr>
          <w:t>Với các chức năng thống kê, hệ thống đưa ra các tiêu chí rất tổng quát, đồng thời cho phép thêm các tiêu chí mới phù hợp với các nhu cầu của người quản lý.</w:t>
        </w:r>
      </w:ins>
      <w:ins w:id="4554" w:author="DHA" w:date="2010-07-06T04:11:00Z">
        <w:r w:rsidR="00725B3E" w:rsidRPr="00725B3E">
          <w:rPr>
            <w:rFonts w:ascii="Times New Roman" w:hAnsi="Times New Roman"/>
            <w:color w:val="000000"/>
            <w:sz w:val="26"/>
            <w:szCs w:val="26"/>
            <w:lang w:val="en-US"/>
          </w:rPr>
          <w:t xml:space="preserve"> </w:t>
        </w:r>
      </w:ins>
    </w:p>
    <w:p w:rsidR="00F04AE3" w:rsidRDefault="00725B3E" w:rsidP="003B1D96">
      <w:pPr>
        <w:pStyle w:val="ListParagraph"/>
        <w:numPr>
          <w:ilvl w:val="0"/>
          <w:numId w:val="55"/>
        </w:numPr>
        <w:jc w:val="both"/>
        <w:rPr>
          <w:ins w:id="4555" w:author="DHA" w:date="2010-07-06T03:25:00Z"/>
          <w:rFonts w:ascii="Times New Roman" w:hAnsi="Times New Roman"/>
          <w:color w:val="000000"/>
          <w:sz w:val="26"/>
          <w:szCs w:val="26"/>
          <w:lang w:val="en-US"/>
        </w:rPr>
        <w:pPrChange w:id="4556" w:author="DHA" w:date="2010-07-06T03:18:00Z">
          <w:pPr>
            <w:ind w:left="284"/>
            <w:jc w:val="both"/>
          </w:pPr>
        </w:pPrChange>
      </w:pPr>
      <w:ins w:id="4557" w:author="DHA" w:date="2010-07-06T04:11:00Z">
        <w:r>
          <w:rPr>
            <w:rFonts w:ascii="Times New Roman" w:hAnsi="Times New Roman"/>
            <w:color w:val="000000"/>
            <w:sz w:val="26"/>
            <w:szCs w:val="26"/>
            <w:lang w:val="en-US"/>
          </w:rPr>
          <w:t>Tạo</w:t>
        </w:r>
        <w:r w:rsidRPr="00725B3E">
          <w:rPr>
            <w:rFonts w:ascii="Times New Roman" w:hAnsi="Times New Roman"/>
            <w:color w:val="000000"/>
            <w:sz w:val="26"/>
            <w:szCs w:val="26"/>
            <w:lang w:val="en-US"/>
          </w:rPr>
          <w:t xml:space="preserve"> nền tảng cho việc có thể  phát triể</w:t>
        </w:r>
        <w:r>
          <w:rPr>
            <w:rFonts w:ascii="Times New Roman" w:hAnsi="Times New Roman"/>
            <w:color w:val="000000"/>
            <w:sz w:val="26"/>
            <w:szCs w:val="26"/>
            <w:lang w:val="en-US"/>
          </w:rPr>
          <w:t>n</w:t>
        </w:r>
        <w:r w:rsidRPr="00725B3E">
          <w:rPr>
            <w:rFonts w:ascii="Times New Roman" w:hAnsi="Times New Roman"/>
            <w:color w:val="000000"/>
            <w:sz w:val="26"/>
            <w:szCs w:val="26"/>
            <w:lang w:val="en-US"/>
          </w:rPr>
          <w:t xml:space="preserve"> WF View , </w:t>
        </w:r>
        <w:r>
          <w:rPr>
            <w:rFonts w:ascii="Times New Roman" w:hAnsi="Times New Roman"/>
            <w:color w:val="000000"/>
            <w:sz w:val="26"/>
            <w:szCs w:val="26"/>
            <w:lang w:val="en-US"/>
          </w:rPr>
          <w:t>G</w:t>
        </w:r>
        <w:r w:rsidRPr="00725B3E">
          <w:rPr>
            <w:rFonts w:ascii="Times New Roman" w:hAnsi="Times New Roman"/>
            <w:color w:val="000000"/>
            <w:sz w:val="26"/>
            <w:szCs w:val="26"/>
            <w:lang w:val="en-US"/>
          </w:rPr>
          <w:t xml:space="preserve">antt </w:t>
        </w:r>
        <w:r>
          <w:rPr>
            <w:rFonts w:ascii="Times New Roman" w:hAnsi="Times New Roman"/>
            <w:color w:val="000000"/>
            <w:sz w:val="26"/>
            <w:szCs w:val="26"/>
            <w:lang w:val="en-US"/>
          </w:rPr>
          <w:t>View</w:t>
        </w:r>
        <w:r w:rsidRPr="00725B3E">
          <w:rPr>
            <w:rFonts w:ascii="Times New Roman" w:hAnsi="Times New Roman"/>
            <w:color w:val="000000"/>
            <w:sz w:val="26"/>
            <w:szCs w:val="26"/>
            <w:lang w:val="en-US"/>
          </w:rPr>
          <w:t>và SQL Generator</w:t>
        </w:r>
        <w:r>
          <w:rPr>
            <w:rFonts w:ascii="Times New Roman" w:hAnsi="Times New Roman"/>
            <w:color w:val="000000"/>
            <w:sz w:val="26"/>
            <w:szCs w:val="26"/>
            <w:lang w:val="en-US"/>
          </w:rPr>
          <w:t>.</w:t>
        </w:r>
      </w:ins>
    </w:p>
    <w:p w:rsidR="00F04AE3" w:rsidRDefault="00F04AE3" w:rsidP="003B1D96">
      <w:pPr>
        <w:pStyle w:val="ListParagraph"/>
        <w:numPr>
          <w:ilvl w:val="0"/>
          <w:numId w:val="55"/>
        </w:numPr>
        <w:jc w:val="both"/>
        <w:rPr>
          <w:ins w:id="4558" w:author="DHA" w:date="2010-07-06T03:26:00Z"/>
          <w:rFonts w:ascii="Times New Roman" w:hAnsi="Times New Roman"/>
          <w:color w:val="000000"/>
          <w:sz w:val="26"/>
          <w:szCs w:val="26"/>
          <w:lang w:val="en-US"/>
        </w:rPr>
        <w:pPrChange w:id="4559" w:author="DHA" w:date="2010-07-06T03:18:00Z">
          <w:pPr>
            <w:ind w:left="284"/>
            <w:jc w:val="both"/>
          </w:pPr>
        </w:pPrChange>
      </w:pPr>
      <w:ins w:id="4560" w:author="DHA" w:date="2010-07-06T03:26:00Z">
        <w:r>
          <w:rPr>
            <w:rFonts w:ascii="Times New Roman" w:hAnsi="Times New Roman"/>
            <w:color w:val="000000"/>
            <w:sz w:val="26"/>
            <w:szCs w:val="26"/>
            <w:lang w:val="en-US"/>
          </w:rPr>
          <w:t>Hệ thống còn kết hợp thêm các chức năng kiểm soát hoạt động của các nhân viên như: gửi thông báo nhắc nhở tự động khi nhân viên chưa kích hoạt các tác vụ trên hệ thống; buộc nhân viên phải nộp bảng báo cáo kết quả thực hiện công việc trước khi báo cáo kết thúc công việc đang thực hiện; kiểm tra các thời gian thực hiện từng công việc nhằm đánh giá tình trạng của công việc (sớm/ trễ hay đúng thời hạn); cho phép nhân viên cập nhật nguyên nhân khi không hoàn thành công việc đúng thời gian</w:t>
        </w:r>
      </w:ins>
      <w:ins w:id="4561" w:author="DHA" w:date="2010-07-06T03:29:00Z">
        <w:r>
          <w:rPr>
            <w:rFonts w:ascii="Times New Roman" w:hAnsi="Times New Roman"/>
            <w:color w:val="000000"/>
            <w:sz w:val="26"/>
            <w:szCs w:val="26"/>
            <w:lang w:val="en-US"/>
          </w:rPr>
          <w:t>.</w:t>
        </w:r>
      </w:ins>
    </w:p>
    <w:p w:rsidR="00F04AE3" w:rsidRPr="00BB18B0" w:rsidRDefault="00F04AE3" w:rsidP="00BB18B0">
      <w:pPr>
        <w:pStyle w:val="ListParagraph"/>
        <w:numPr>
          <w:ilvl w:val="0"/>
          <w:numId w:val="55"/>
        </w:numPr>
        <w:jc w:val="both"/>
        <w:rPr>
          <w:ins w:id="4562" w:author="DHA" w:date="2010-07-06T03:10:00Z"/>
          <w:rFonts w:ascii="Times New Roman" w:hAnsi="Times New Roman"/>
          <w:color w:val="000000"/>
          <w:sz w:val="26"/>
          <w:szCs w:val="26"/>
          <w:lang w:val="en-US"/>
          <w:rPrChange w:id="4563" w:author="DHA" w:date="2010-07-06T03:30:00Z">
            <w:rPr>
              <w:ins w:id="4564" w:author="DHA" w:date="2010-07-06T03:10:00Z"/>
              <w:lang w:val="en-US"/>
            </w:rPr>
          </w:rPrChange>
        </w:rPr>
        <w:pPrChange w:id="4565" w:author="DHA" w:date="2010-07-06T03:30:00Z">
          <w:pPr>
            <w:ind w:left="284"/>
            <w:jc w:val="both"/>
          </w:pPr>
        </w:pPrChange>
      </w:pPr>
      <w:ins w:id="4566" w:author="DHA" w:date="2010-07-06T03:29:00Z">
        <w:r>
          <w:rPr>
            <w:rFonts w:ascii="Times New Roman" w:hAnsi="Times New Roman"/>
            <w:color w:val="000000"/>
            <w:sz w:val="26"/>
            <w:szCs w:val="26"/>
            <w:lang w:val="en-US"/>
          </w:rPr>
          <w:t>Tích hợp chức năng bảo mật tài khoản người dùng thông qua các phương thức bảo mật.</w:t>
        </w:r>
      </w:ins>
    </w:p>
    <w:p w:rsidR="003B1D96" w:rsidRDefault="003B1D96" w:rsidP="00B1234A">
      <w:pPr>
        <w:ind w:firstLine="360"/>
        <w:jc w:val="both"/>
        <w:rPr>
          <w:ins w:id="4567" w:author="DHA" w:date="2010-07-06T03:30:00Z"/>
          <w:rFonts w:ascii="Times New Roman" w:hAnsi="Times New Roman"/>
          <w:color w:val="000000"/>
          <w:sz w:val="26"/>
          <w:szCs w:val="26"/>
          <w:lang w:val="en-US"/>
        </w:rPr>
        <w:pPrChange w:id="4568" w:author="DHA" w:date="2010-07-06T03:42:00Z">
          <w:pPr>
            <w:ind w:left="284"/>
            <w:jc w:val="both"/>
          </w:pPr>
        </w:pPrChange>
      </w:pPr>
      <w:ins w:id="4569" w:author="DHA" w:date="2010-07-06T03:13:00Z">
        <w:r>
          <w:rPr>
            <w:rFonts w:ascii="Times New Roman" w:hAnsi="Times New Roman"/>
            <w:color w:val="000000"/>
            <w:sz w:val="26"/>
            <w:szCs w:val="26"/>
            <w:lang w:val="en-US"/>
          </w:rPr>
          <w:t>Tuy nhiên, thông qua tìm hiểu một cách chi tiết</w:t>
        </w:r>
      </w:ins>
      <w:ins w:id="4570" w:author="DHA" w:date="2010-07-06T03:14:00Z">
        <w:r>
          <w:rPr>
            <w:rFonts w:ascii="Times New Roman" w:hAnsi="Times New Roman"/>
            <w:color w:val="000000"/>
            <w:sz w:val="26"/>
            <w:szCs w:val="26"/>
            <w:lang w:val="en-US"/>
          </w:rPr>
          <w:t xml:space="preserve"> độ phức tạp của quy trình, </w:t>
        </w:r>
      </w:ins>
      <w:ins w:id="4571" w:author="DHA" w:date="2010-07-06T03:15:00Z">
        <w:r>
          <w:rPr>
            <w:rFonts w:ascii="Times New Roman" w:hAnsi="Times New Roman"/>
            <w:color w:val="000000"/>
            <w:sz w:val="26"/>
            <w:szCs w:val="26"/>
            <w:lang w:val="en-US"/>
          </w:rPr>
          <w:t>chúng tôi hiểu hệ thống mà chúng tôi đã xây dựng trong khóa luận này thật sự còn tồn tại nhiều hạn chế</w:t>
        </w:r>
      </w:ins>
      <w:ins w:id="4572" w:author="DHA" w:date="2010-07-06T03:16:00Z">
        <w:r>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73" w:author="DHA" w:date="2010-07-06T03:34:00Z"/>
          <w:rFonts w:ascii="Times New Roman" w:hAnsi="Times New Roman"/>
          <w:color w:val="000000"/>
          <w:sz w:val="26"/>
          <w:szCs w:val="26"/>
          <w:lang w:val="en-US"/>
        </w:rPr>
        <w:pPrChange w:id="4574" w:author="DHA" w:date="2010-07-06T03:30:00Z">
          <w:pPr>
            <w:ind w:left="284"/>
            <w:jc w:val="both"/>
          </w:pPr>
        </w:pPrChange>
      </w:pPr>
      <w:ins w:id="4575" w:author="DHA" w:date="2010-07-06T03:30:00Z">
        <w:r>
          <w:rPr>
            <w:rFonts w:ascii="Times New Roman" w:hAnsi="Times New Roman"/>
            <w:color w:val="000000"/>
            <w:sz w:val="26"/>
            <w:szCs w:val="26"/>
            <w:lang w:val="en-US"/>
          </w:rPr>
          <w:t>Hệ thống được thiết kế với mỗi đơn vị luồng công việc nhỏ nhất là đợt thi. Tuy nhiên trên thực tế, mỗi đợt thi có thể được tổ chức tại nhiều cơ sở khác nhau, với số lượng thí sinh khác nhau</w:t>
        </w:r>
      </w:ins>
      <w:ins w:id="4576" w:author="DHA" w:date="2010-07-06T03:33:00Z">
        <w:r>
          <w:rPr>
            <w:rFonts w:ascii="Times New Roman" w:hAnsi="Times New Roman"/>
            <w:color w:val="000000"/>
            <w:sz w:val="26"/>
            <w:szCs w:val="26"/>
            <w:lang w:val="en-US"/>
          </w:rPr>
          <w:t>. Vì vậy thời gian thực hiện các công việc tương ứng, cũng như các sự phân công nhân sự... cũng khác nhau (chẳng hạn như đối với một đợt thi tổ chức tại hai tỉnh thành khác nhau, thì tỉnh thành ở xa cần được phân công thực hiện trước để có thể gửi kết quả về kịp cho thí sinh)</w:t>
        </w:r>
      </w:ins>
      <w:ins w:id="4577" w:author="DHA" w:date="2010-07-06T03:30:00Z">
        <w:r>
          <w:rPr>
            <w:rFonts w:ascii="Times New Roman" w:hAnsi="Times New Roman"/>
            <w:color w:val="000000"/>
            <w:sz w:val="26"/>
            <w:szCs w:val="26"/>
            <w:lang w:val="en-US"/>
          </w:rPr>
          <w:t>.</w:t>
        </w:r>
      </w:ins>
      <w:ins w:id="4578" w:author="DHA" w:date="2010-07-06T03:31:00Z">
        <w:r>
          <w:rPr>
            <w:rFonts w:ascii="Times New Roman" w:hAnsi="Times New Roman"/>
            <w:color w:val="000000"/>
            <w:sz w:val="26"/>
            <w:szCs w:val="26"/>
            <w:lang w:val="en-US"/>
          </w:rPr>
          <w:t xml:space="preserve"> Do đó, theo thực tế quy trình, các đơn vị luồng công việc nhỏ nhất nên là địa điểm thi chứ không phải là đợt thi. Tuy nhiên do thời gian hạn chế và khả năng </w:t>
        </w:r>
      </w:ins>
      <w:ins w:id="4579" w:author="DHA" w:date="2010-07-06T03:35:00Z">
        <w:r>
          <w:rPr>
            <w:rFonts w:ascii="Times New Roman" w:hAnsi="Times New Roman"/>
            <w:color w:val="000000"/>
            <w:sz w:val="26"/>
            <w:szCs w:val="26"/>
            <w:lang w:val="en-US"/>
          </w:rPr>
          <w:t>hỗ trợ của WF</w:t>
        </w:r>
      </w:ins>
      <w:ins w:id="4580" w:author="DHA" w:date="2010-07-06T03:31:00Z">
        <w:r>
          <w:rPr>
            <w:rFonts w:ascii="Times New Roman" w:hAnsi="Times New Roman"/>
            <w:color w:val="000000"/>
            <w:sz w:val="26"/>
            <w:szCs w:val="26"/>
            <w:lang w:val="en-US"/>
          </w:rPr>
          <w:t xml:space="preserve"> mà chúng tôi chỉ thiết kế đến đơn vị đợt thi mà không chia nhỏ hơn nữa</w:t>
        </w:r>
      </w:ins>
      <w:ins w:id="4581" w:author="DHA" w:date="2010-07-06T03:34:00Z">
        <w:r>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82" w:author="DHA" w:date="2010-07-06T03:40:00Z"/>
          <w:rFonts w:ascii="Times New Roman" w:hAnsi="Times New Roman"/>
          <w:color w:val="000000"/>
          <w:sz w:val="26"/>
          <w:szCs w:val="26"/>
          <w:lang w:val="en-US"/>
        </w:rPr>
        <w:pPrChange w:id="4583" w:author="DHA" w:date="2010-07-06T03:30:00Z">
          <w:pPr>
            <w:ind w:left="284"/>
            <w:jc w:val="both"/>
          </w:pPr>
        </w:pPrChange>
      </w:pPr>
      <w:ins w:id="4584" w:author="DHA" w:date="2010-07-06T03:36:00Z">
        <w:r>
          <w:rPr>
            <w:rFonts w:ascii="Times New Roman" w:hAnsi="Times New Roman"/>
            <w:color w:val="000000"/>
            <w:sz w:val="26"/>
            <w:szCs w:val="26"/>
            <w:lang w:val="en-US"/>
          </w:rPr>
          <w:t xml:space="preserve">Hệ thống thiết kế đối với một luồng công việc cụ thể. Tuy các chức năng thể hiện sơ đồ được thiết kế động, nhưng toàn chương trình tạm thời chỉ có thể đáp ứng các quy trình thi trong nghiệp vụ quản lý đào tạo (do cơ sở dữ liệu chỉ phù hợp với nghiệp vụ này). Luồng công việc được định nghĩa sử dụng định dạng XAML do .Net Framework của Microsoft hỗ trợ, được thiết kế sử dụng công cụ </w:t>
        </w:r>
      </w:ins>
      <w:ins w:id="4585" w:author="DHA" w:date="2010-07-06T03:38:00Z">
        <w:r>
          <w:rPr>
            <w:rFonts w:ascii="Times New Roman" w:hAnsi="Times New Roman"/>
            <w:color w:val="000000"/>
            <w:sz w:val="26"/>
            <w:szCs w:val="26"/>
            <w:lang w:val="en-US"/>
          </w:rPr>
          <w:t xml:space="preserve">Workflow </w:t>
        </w:r>
      </w:ins>
      <w:ins w:id="4586" w:author="DHA" w:date="2010-07-06T03:36:00Z">
        <w:r>
          <w:rPr>
            <w:rFonts w:ascii="Times New Roman" w:hAnsi="Times New Roman"/>
            <w:color w:val="000000"/>
            <w:sz w:val="26"/>
            <w:szCs w:val="26"/>
            <w:lang w:val="en-US"/>
          </w:rPr>
          <w:t>Designer tích hợp</w:t>
        </w:r>
      </w:ins>
      <w:ins w:id="4587" w:author="DHA" w:date="2010-07-06T03:39:00Z">
        <w:r>
          <w:rPr>
            <w:rFonts w:ascii="Times New Roman" w:hAnsi="Times New Roman"/>
            <w:color w:val="000000"/>
            <w:sz w:val="26"/>
            <w:szCs w:val="26"/>
            <w:lang w:val="en-US"/>
          </w:rPr>
          <w:t xml:space="preserve"> trong Visual Studio. Vì thế, tập tin định nghĩa tuy có dạng cấu trúc, nhưng vẫn rất khó tiếp cận đối với người dùng. Khi cần thay đổi luồng công việc khác, đòi hỏi hệ thống phải </w:t>
        </w:r>
      </w:ins>
      <w:ins w:id="4588" w:author="DHA" w:date="2010-07-06T03:40:00Z">
        <w:r>
          <w:rPr>
            <w:rFonts w:ascii="Times New Roman" w:hAnsi="Times New Roman"/>
            <w:color w:val="000000"/>
            <w:sz w:val="26"/>
            <w:szCs w:val="26"/>
            <w:lang w:val="en-US"/>
          </w:rPr>
          <w:t>được nâng cấp ở mức thiết kế</w:t>
        </w:r>
      </w:ins>
      <w:ins w:id="4589" w:author="DHA" w:date="2010-07-06T03:44:00Z">
        <w:r w:rsidR="00B1234A">
          <w:rPr>
            <w:rFonts w:ascii="Times New Roman" w:hAnsi="Times New Roman"/>
            <w:color w:val="000000"/>
            <w:sz w:val="26"/>
            <w:szCs w:val="26"/>
            <w:lang w:val="en-US"/>
          </w:rPr>
          <w:t>.</w:t>
        </w:r>
      </w:ins>
    </w:p>
    <w:p w:rsidR="00BB18B0" w:rsidRDefault="00BB18B0" w:rsidP="00BB18B0">
      <w:pPr>
        <w:pStyle w:val="ListParagraph"/>
        <w:numPr>
          <w:ilvl w:val="0"/>
          <w:numId w:val="56"/>
        </w:numPr>
        <w:jc w:val="both"/>
        <w:rPr>
          <w:ins w:id="4590" w:author="DHA" w:date="2010-07-06T04:12:00Z"/>
          <w:rFonts w:ascii="Times New Roman" w:hAnsi="Times New Roman"/>
          <w:color w:val="000000"/>
          <w:sz w:val="26"/>
          <w:szCs w:val="26"/>
          <w:lang w:val="en-US"/>
        </w:rPr>
        <w:pPrChange w:id="4591" w:author="DHA" w:date="2010-07-06T03:41:00Z">
          <w:pPr>
            <w:ind w:left="284"/>
            <w:jc w:val="both"/>
          </w:pPr>
        </w:pPrChange>
      </w:pPr>
      <w:ins w:id="4592" w:author="DHA" w:date="2010-07-06T03:40:00Z">
        <w:r>
          <w:rPr>
            <w:rFonts w:ascii="Times New Roman" w:hAnsi="Times New Roman"/>
            <w:color w:val="000000"/>
            <w:sz w:val="26"/>
            <w:szCs w:val="26"/>
            <w:lang w:val="en-US"/>
          </w:rPr>
          <w:lastRenderedPageBreak/>
          <w:t xml:space="preserve">Chưa </w:t>
        </w:r>
      </w:ins>
      <w:ins w:id="4593" w:author="DHA" w:date="2010-07-06T04:12:00Z">
        <w:r w:rsidR="00F13581">
          <w:rPr>
            <w:rFonts w:ascii="Times New Roman" w:hAnsi="Times New Roman"/>
            <w:color w:val="000000"/>
            <w:sz w:val="26"/>
            <w:szCs w:val="26"/>
            <w:lang w:val="en-US"/>
          </w:rPr>
          <w:t xml:space="preserve">cho phép người dùng tùy biến luồng công việc theo nhu cầu </w:t>
        </w:r>
      </w:ins>
      <w:ins w:id="4594" w:author="DHA" w:date="2010-07-06T03:40:00Z">
        <w:r>
          <w:rPr>
            <w:rFonts w:ascii="Times New Roman" w:hAnsi="Times New Roman"/>
            <w:color w:val="000000"/>
            <w:sz w:val="26"/>
            <w:szCs w:val="26"/>
            <w:lang w:val="en-US"/>
          </w:rPr>
          <w:t>như thêm, bớt công việc trong luồng công việc, mà chỉ hỗ trợ thay đổi các thuộc tính của bản thân công việc như: tên công việc, thời gian thực hiện.</w:t>
        </w:r>
      </w:ins>
    </w:p>
    <w:p w:rsidR="00F13581" w:rsidRDefault="00F13581" w:rsidP="00BB18B0">
      <w:pPr>
        <w:pStyle w:val="ListParagraph"/>
        <w:numPr>
          <w:ilvl w:val="0"/>
          <w:numId w:val="56"/>
        </w:numPr>
        <w:jc w:val="both"/>
        <w:rPr>
          <w:ins w:id="4595" w:author="DHA" w:date="2010-07-06T03:47:00Z"/>
          <w:rFonts w:ascii="Times New Roman" w:hAnsi="Times New Roman"/>
          <w:color w:val="000000"/>
          <w:sz w:val="26"/>
          <w:szCs w:val="26"/>
          <w:lang w:val="en-US"/>
        </w:rPr>
        <w:pPrChange w:id="4596" w:author="DHA" w:date="2010-07-06T03:41:00Z">
          <w:pPr>
            <w:ind w:left="284"/>
            <w:jc w:val="both"/>
          </w:pPr>
        </w:pPrChange>
      </w:pPr>
      <w:ins w:id="4597" w:author="DHA" w:date="2010-07-06T04:12:00Z">
        <w:r>
          <w:rPr>
            <w:rFonts w:ascii="Times New Roman" w:hAnsi="Times New Roman"/>
            <w:color w:val="000000"/>
            <w:sz w:val="26"/>
            <w:szCs w:val="26"/>
            <w:lang w:val="en-US"/>
          </w:rPr>
          <w:t>Giao diện và chức năng chưa hoàn toàn hướng người dùng.</w:t>
        </w:r>
      </w:ins>
    </w:p>
    <w:p w:rsidR="003B1D96" w:rsidRPr="003B1D96" w:rsidDel="00B1234A" w:rsidRDefault="003B1D96" w:rsidP="00B1234A">
      <w:pPr>
        <w:ind w:firstLine="360"/>
        <w:jc w:val="both"/>
        <w:rPr>
          <w:del w:id="4598" w:author="DHA" w:date="2010-07-06T03:51:00Z"/>
          <w:rFonts w:ascii="Times New Roman" w:hAnsi="Times New Roman"/>
          <w:color w:val="000000"/>
          <w:sz w:val="26"/>
          <w:szCs w:val="26"/>
          <w:lang w:val="en-US"/>
          <w:rPrChange w:id="4599" w:author="DHA" w:date="2010-07-06T03:10:00Z">
            <w:rPr>
              <w:del w:id="4600" w:author="DHA" w:date="2010-07-06T03:51:00Z"/>
              <w:rFonts w:ascii="Times New Roman" w:hAnsi="Times New Roman"/>
              <w:b/>
              <w:color w:val="000000"/>
              <w:sz w:val="26"/>
              <w:szCs w:val="26"/>
            </w:rPr>
          </w:rPrChange>
        </w:rPr>
        <w:pPrChange w:id="4601" w:author="DHA" w:date="2010-07-06T03:51:00Z">
          <w:pPr>
            <w:ind w:left="284"/>
            <w:jc w:val="both"/>
          </w:pPr>
        </w:pPrChange>
      </w:pPr>
      <w:ins w:id="4602" w:author="DHA" w:date="2010-07-06T03:17:00Z">
        <w:r>
          <w:rPr>
            <w:rFonts w:ascii="Times New Roman" w:hAnsi="Times New Roman"/>
            <w:color w:val="000000"/>
            <w:sz w:val="26"/>
            <w:szCs w:val="26"/>
            <w:lang w:val="en-US"/>
          </w:rPr>
          <w:t>Vì vậy, chúng tôi rất mong chương trình này có thể tiếp tục được cải thiện trong tương lai</w:t>
        </w:r>
      </w:ins>
      <w:ins w:id="4603" w:author="DHA" w:date="2010-07-06T03:18:00Z">
        <w:r>
          <w:rPr>
            <w:rFonts w:ascii="Times New Roman" w:hAnsi="Times New Roman"/>
            <w:color w:val="000000"/>
            <w:sz w:val="26"/>
            <w:szCs w:val="26"/>
            <w:lang w:val="en-US"/>
          </w:rPr>
          <w:t>, để có thể hỗ trợ tốt hơn cho người quản lý trong việc thực hiện nghiệp vụ củ</w:t>
        </w:r>
        <w:r w:rsidR="00B1234A">
          <w:rPr>
            <w:rFonts w:ascii="Times New Roman" w:hAnsi="Times New Roman"/>
            <w:color w:val="000000"/>
            <w:sz w:val="26"/>
            <w:szCs w:val="26"/>
            <w:lang w:val="en-US"/>
          </w:rPr>
          <w:t>a mình.</w:t>
        </w:r>
      </w:ins>
    </w:p>
    <w:p w:rsidR="004A0BCF" w:rsidRPr="00AF4A0A" w:rsidDel="00B1234A" w:rsidRDefault="004A0BCF" w:rsidP="00B1234A">
      <w:pPr>
        <w:ind w:firstLine="360"/>
        <w:jc w:val="both"/>
        <w:rPr>
          <w:del w:id="4604" w:author="DHA" w:date="2010-07-06T03:51:00Z"/>
          <w:rFonts w:ascii="Times New Roman" w:hAnsi="Times New Roman"/>
          <w:b/>
          <w:color w:val="000000"/>
          <w:sz w:val="26"/>
          <w:szCs w:val="26"/>
        </w:rPr>
        <w:pPrChange w:id="4605" w:author="DHA" w:date="2010-07-06T03:51:00Z">
          <w:pPr>
            <w:ind w:left="284"/>
            <w:jc w:val="both"/>
          </w:pPr>
        </w:pPrChange>
      </w:pPr>
      <w:del w:id="4606" w:author="DHA" w:date="2010-07-06T03:51:00Z">
        <w:r w:rsidRPr="00AF4A0A" w:rsidDel="00B1234A">
          <w:rPr>
            <w:rFonts w:ascii="Times New Roman" w:hAnsi="Times New Roman"/>
            <w:b/>
            <w:color w:val="000000"/>
            <w:sz w:val="26"/>
            <w:szCs w:val="26"/>
          </w:rPr>
          <w:delText>2.2. Nguyên nhân</w:delText>
        </w:r>
      </w:del>
    </w:p>
    <w:p w:rsidR="004A0BCF" w:rsidRPr="00AF4A0A" w:rsidRDefault="004A0BCF" w:rsidP="00B1234A">
      <w:pPr>
        <w:ind w:firstLine="360"/>
        <w:jc w:val="both"/>
        <w:rPr>
          <w:rFonts w:ascii="Times New Roman" w:hAnsi="Times New Roman"/>
          <w:b/>
          <w:color w:val="000000"/>
          <w:sz w:val="26"/>
          <w:szCs w:val="26"/>
        </w:rPr>
        <w:pPrChange w:id="4607" w:author="DHA" w:date="2010-07-06T03:51:00Z">
          <w:pPr>
            <w:ind w:left="284"/>
            <w:jc w:val="both"/>
          </w:pPr>
        </w:pPrChange>
      </w:pPr>
      <w:del w:id="4608" w:author="DHA" w:date="2010-07-06T03:51:00Z">
        <w:r w:rsidRPr="00AF4A0A" w:rsidDel="00B1234A">
          <w:rPr>
            <w:rFonts w:ascii="Times New Roman" w:hAnsi="Times New Roman"/>
            <w:b/>
            <w:color w:val="000000"/>
            <w:sz w:val="26"/>
            <w:szCs w:val="26"/>
          </w:rPr>
          <w:delText>2.3. Giải pháp kĩ thuật đã thự</w:delText>
        </w:r>
        <w:bookmarkStart w:id="4609" w:name="_GoBack"/>
        <w:bookmarkEnd w:id="4609"/>
        <w:r w:rsidRPr="00AF4A0A" w:rsidDel="00B1234A">
          <w:rPr>
            <w:rFonts w:ascii="Times New Roman" w:hAnsi="Times New Roman"/>
            <w:b/>
            <w:color w:val="000000"/>
            <w:sz w:val="26"/>
            <w:szCs w:val="26"/>
          </w:rPr>
          <w:delText>c hiện</w:delText>
        </w:r>
      </w:del>
    </w:p>
    <w:p w:rsidR="004A0BCF" w:rsidRDefault="004A0BCF" w:rsidP="00AF4A0A">
      <w:pPr>
        <w:ind w:left="284"/>
        <w:jc w:val="both"/>
        <w:rPr>
          <w:ins w:id="4610" w:author="DHA" w:date="2010-07-06T03:53:00Z"/>
          <w:rFonts w:ascii="Times New Roman" w:hAnsi="Times New Roman"/>
          <w:b/>
          <w:color w:val="000000"/>
          <w:sz w:val="26"/>
          <w:szCs w:val="26"/>
          <w:lang w:val="en-US"/>
        </w:rPr>
      </w:pPr>
      <w:r w:rsidRPr="00AF4A0A">
        <w:rPr>
          <w:rFonts w:ascii="Times New Roman" w:hAnsi="Times New Roman"/>
          <w:b/>
          <w:color w:val="000000"/>
          <w:sz w:val="26"/>
          <w:szCs w:val="26"/>
        </w:rPr>
        <w:t>2.</w:t>
      </w:r>
      <w:del w:id="4611" w:author="DHA" w:date="2010-07-06T03:53:00Z">
        <w:r w:rsidRPr="00AF4A0A" w:rsidDel="00521D5C">
          <w:rPr>
            <w:rFonts w:ascii="Times New Roman" w:hAnsi="Times New Roman"/>
            <w:b/>
            <w:color w:val="000000"/>
            <w:sz w:val="26"/>
            <w:szCs w:val="26"/>
          </w:rPr>
          <w:delText>4</w:delText>
        </w:r>
      </w:del>
      <w:ins w:id="4612" w:author="DHA" w:date="2010-07-06T03:53:00Z">
        <w:r w:rsidR="00521D5C">
          <w:rPr>
            <w:rFonts w:ascii="Times New Roman" w:hAnsi="Times New Roman"/>
            <w:b/>
            <w:color w:val="000000"/>
            <w:sz w:val="26"/>
            <w:szCs w:val="26"/>
            <w:lang w:val="en-US"/>
          </w:rPr>
          <w:t>2</w:t>
        </w:r>
      </w:ins>
      <w:r w:rsidRPr="00AF4A0A">
        <w:rPr>
          <w:rFonts w:ascii="Times New Roman" w:hAnsi="Times New Roman"/>
          <w:b/>
          <w:color w:val="000000"/>
          <w:sz w:val="26"/>
          <w:szCs w:val="26"/>
        </w:rPr>
        <w:t>. Hướng phát triển nhằm giải quyết những hạn chế về mặt nội dung</w:t>
      </w:r>
    </w:p>
    <w:p w:rsidR="00521D5C" w:rsidRDefault="00521D5C" w:rsidP="001C2DAC">
      <w:pPr>
        <w:ind w:firstLine="270"/>
        <w:jc w:val="both"/>
        <w:rPr>
          <w:ins w:id="4613" w:author="DHA" w:date="2010-07-06T03:55:00Z"/>
          <w:rFonts w:ascii="Times New Roman" w:hAnsi="Times New Roman"/>
          <w:color w:val="000000"/>
          <w:sz w:val="26"/>
          <w:szCs w:val="26"/>
          <w:lang w:val="en-US"/>
        </w:rPr>
        <w:pPrChange w:id="4614" w:author="DHA" w:date="2010-07-06T04:21:00Z">
          <w:pPr>
            <w:ind w:left="284"/>
            <w:jc w:val="both"/>
          </w:pPr>
        </w:pPrChange>
      </w:pPr>
      <w:ins w:id="4615" w:author="DHA" w:date="2010-07-06T03:53:00Z">
        <w:r>
          <w:rPr>
            <w:rFonts w:ascii="Times New Roman" w:hAnsi="Times New Roman"/>
            <w:color w:val="000000"/>
            <w:sz w:val="26"/>
            <w:szCs w:val="26"/>
            <w:lang w:val="en-US"/>
          </w:rPr>
          <w:t>Như đã đề cập ở phần 2.1, hệ thống được thiết kế trong luận văn này còn tồn tại nhiều hạn chế. Tuy nhiên, những hạn chế này không phải không giải quyết được. Vì vậy, trong phần này, chúng tôi sẽ</w:t>
        </w:r>
      </w:ins>
      <w:ins w:id="4616" w:author="DHA" w:date="2010-07-06T03:55:00Z">
        <w:r>
          <w:rPr>
            <w:rFonts w:ascii="Times New Roman" w:hAnsi="Times New Roman"/>
            <w:color w:val="000000"/>
            <w:sz w:val="26"/>
            <w:szCs w:val="26"/>
            <w:lang w:val="en-US"/>
          </w:rPr>
          <w:t xml:space="preserve"> đề cập đến hướng phát triển tương lai cho hệ thống, nhằm giải quyết các hạn chế kể trên và hỗ trợ tốt hơn cho người dùng:</w:t>
        </w:r>
      </w:ins>
    </w:p>
    <w:p w:rsidR="00521D5C" w:rsidRPr="001C2DAC" w:rsidRDefault="00521D5C" w:rsidP="001C2DAC">
      <w:pPr>
        <w:pStyle w:val="ListParagraph"/>
        <w:numPr>
          <w:ilvl w:val="0"/>
          <w:numId w:val="58"/>
        </w:numPr>
        <w:jc w:val="both"/>
        <w:rPr>
          <w:ins w:id="4617" w:author="DHA" w:date="2010-07-06T03:56:00Z"/>
          <w:rFonts w:ascii="Times New Roman" w:hAnsi="Times New Roman"/>
          <w:color w:val="000000"/>
          <w:sz w:val="26"/>
          <w:szCs w:val="26"/>
          <w:lang w:val="en-US"/>
          <w:rPrChange w:id="4618" w:author="DHA" w:date="2010-07-06T04:21:00Z">
            <w:rPr>
              <w:ins w:id="4619" w:author="DHA" w:date="2010-07-06T03:56:00Z"/>
              <w:lang w:val="en-US"/>
            </w:rPr>
          </w:rPrChange>
        </w:rPr>
        <w:pPrChange w:id="4620" w:author="DHA" w:date="2010-07-06T04:21:00Z">
          <w:pPr>
            <w:ind w:left="284"/>
            <w:jc w:val="both"/>
          </w:pPr>
        </w:pPrChange>
      </w:pPr>
      <w:ins w:id="4621" w:author="DHA" w:date="2010-07-06T03:56:00Z">
        <w:r w:rsidRPr="001C2DAC">
          <w:rPr>
            <w:rFonts w:ascii="Times New Roman" w:hAnsi="Times New Roman"/>
            <w:color w:val="000000"/>
            <w:sz w:val="26"/>
            <w:szCs w:val="26"/>
            <w:lang w:val="en-US"/>
            <w:rPrChange w:id="4622" w:author="DHA" w:date="2010-07-06T04:21:00Z">
              <w:rPr>
                <w:lang w:val="en-US"/>
              </w:rPr>
            </w:rPrChange>
          </w:rPr>
          <w:t>Hệ thống có thể xây dựng một cách tổng hợp. Nghĩa là không chỉ đối với quy trình thi, mà bất cứ quy trình nghiệp vụ nào cũng có thể sử dụng hệ thống này. Từ đó, hệ thống có khả năng cho phép người dùng thiết lập ngay trên giao diện quy trình của mình, các chức năng họ mong muốn trong chương trình; cho phép thêm bớt các chức năng khác nhau theo nhu cầu sử dụng</w:t>
        </w:r>
      </w:ins>
      <w:ins w:id="4623" w:author="DHA" w:date="2010-07-06T03:59:00Z">
        <w:r w:rsidRPr="001C2DAC">
          <w:rPr>
            <w:rFonts w:ascii="Times New Roman" w:hAnsi="Times New Roman"/>
            <w:color w:val="000000"/>
            <w:sz w:val="26"/>
            <w:szCs w:val="26"/>
            <w:lang w:val="en-US"/>
            <w:rPrChange w:id="4624" w:author="DHA" w:date="2010-07-06T04:21:00Z">
              <w:rPr>
                <w:lang w:val="en-US"/>
              </w:rPr>
            </w:rPrChange>
          </w:rPr>
          <w:t>; hoặc thay đổi các thông số mặc định của hệ thống một cách trực quan</w:t>
        </w:r>
      </w:ins>
    </w:p>
    <w:p w:rsidR="00521D5C" w:rsidRPr="001C2DAC" w:rsidRDefault="00521D5C" w:rsidP="001C2DAC">
      <w:pPr>
        <w:pStyle w:val="ListParagraph"/>
        <w:numPr>
          <w:ilvl w:val="0"/>
          <w:numId w:val="58"/>
        </w:numPr>
        <w:jc w:val="both"/>
        <w:rPr>
          <w:ins w:id="4625" w:author="DHA" w:date="2010-07-06T03:59:00Z"/>
          <w:rFonts w:ascii="Times New Roman" w:hAnsi="Times New Roman"/>
          <w:color w:val="000000"/>
          <w:sz w:val="26"/>
          <w:szCs w:val="26"/>
          <w:lang w:val="en-US"/>
          <w:rPrChange w:id="4626" w:author="DHA" w:date="2010-07-06T04:21:00Z">
            <w:rPr>
              <w:ins w:id="4627" w:author="DHA" w:date="2010-07-06T03:59:00Z"/>
              <w:lang w:val="en-US"/>
            </w:rPr>
          </w:rPrChange>
        </w:rPr>
        <w:pPrChange w:id="4628" w:author="DHA" w:date="2010-07-06T04:21:00Z">
          <w:pPr>
            <w:ind w:left="284"/>
            <w:jc w:val="both"/>
          </w:pPr>
        </w:pPrChange>
      </w:pPr>
      <w:ins w:id="4629" w:author="DHA" w:date="2010-07-06T03:59:00Z">
        <w:r w:rsidRPr="001C2DAC">
          <w:rPr>
            <w:rFonts w:ascii="Times New Roman" w:hAnsi="Times New Roman"/>
            <w:color w:val="000000"/>
            <w:sz w:val="26"/>
            <w:szCs w:val="26"/>
            <w:lang w:val="en-US"/>
            <w:rPrChange w:id="4630" w:author="DHA" w:date="2010-07-06T04:21:00Z">
              <w:rPr>
                <w:lang w:val="en-US"/>
              </w:rPr>
            </w:rPrChange>
          </w:rPr>
          <w:t>Giao diện hoàn toàn kéo thả, cập nhật kết quả tự động.</w:t>
        </w:r>
      </w:ins>
    </w:p>
    <w:p w:rsidR="00521D5C" w:rsidRDefault="00521D5C" w:rsidP="001C2DAC">
      <w:pPr>
        <w:pStyle w:val="ListParagraph"/>
        <w:numPr>
          <w:ilvl w:val="0"/>
          <w:numId w:val="58"/>
        </w:numPr>
        <w:jc w:val="both"/>
        <w:rPr>
          <w:ins w:id="4631" w:author="DHA" w:date="2010-07-06T05:54:00Z"/>
          <w:rFonts w:ascii="Times New Roman" w:hAnsi="Times New Roman"/>
          <w:color w:val="000000"/>
          <w:sz w:val="26"/>
          <w:szCs w:val="26"/>
          <w:lang w:val="en-US"/>
        </w:rPr>
        <w:pPrChange w:id="4632" w:author="DHA" w:date="2010-07-06T04:21:00Z">
          <w:pPr>
            <w:ind w:left="284"/>
            <w:jc w:val="both"/>
          </w:pPr>
        </w:pPrChange>
      </w:pPr>
      <w:ins w:id="4633" w:author="DHA" w:date="2010-07-06T04:00:00Z">
        <w:r w:rsidRPr="001C2DAC">
          <w:rPr>
            <w:rFonts w:ascii="Times New Roman" w:hAnsi="Times New Roman"/>
            <w:color w:val="000000"/>
            <w:sz w:val="26"/>
            <w:szCs w:val="26"/>
            <w:lang w:val="en-US"/>
            <w:rPrChange w:id="4634" w:author="DHA" w:date="2010-07-06T04:21:00Z">
              <w:rPr>
                <w:lang w:val="en-US"/>
              </w:rPr>
            </w:rPrChange>
          </w:rPr>
          <w:t>Kết quả cập nhật liên tục; nghĩa là khi một công việc được hoàn thành sẽ cập nhật ngay trên giao diện quản lý, có thể dưới dạng thông báo, email, hoặc dạng thông tin trực tiếp</w:t>
        </w:r>
      </w:ins>
      <w:ins w:id="4635" w:author="DHA" w:date="2010-07-06T04:01:00Z">
        <w:r w:rsidRPr="001C2DAC">
          <w:rPr>
            <w:rFonts w:ascii="Times New Roman" w:hAnsi="Times New Roman"/>
            <w:color w:val="000000"/>
            <w:sz w:val="26"/>
            <w:szCs w:val="26"/>
            <w:lang w:val="en-US"/>
            <w:rPrChange w:id="4636" w:author="DHA" w:date="2010-07-06T04:21:00Z">
              <w:rPr>
                <w:lang w:val="en-US"/>
              </w:rPr>
            </w:rPrChange>
          </w:rPr>
          <w:t xml:space="preserve"> trên sơ đồ </w:t>
        </w:r>
      </w:ins>
      <w:ins w:id="4637" w:author="DHA" w:date="2010-07-06T04:02:00Z">
        <w:r w:rsidRPr="001C2DAC">
          <w:rPr>
            <w:rFonts w:ascii="Times New Roman" w:hAnsi="Times New Roman"/>
            <w:color w:val="000000"/>
            <w:sz w:val="26"/>
            <w:szCs w:val="26"/>
            <w:lang w:val="en-US"/>
            <w:rPrChange w:id="4638" w:author="DHA" w:date="2010-07-06T04:21:00Z">
              <w:rPr>
                <w:lang w:val="en-US"/>
              </w:rPr>
            </w:rPrChange>
          </w:rPr>
          <w:t>G</w:t>
        </w:r>
      </w:ins>
      <w:ins w:id="4639" w:author="DHA" w:date="2010-07-06T04:01:00Z">
        <w:r w:rsidRPr="001C2DAC">
          <w:rPr>
            <w:rFonts w:ascii="Times New Roman" w:hAnsi="Times New Roman"/>
            <w:color w:val="000000"/>
            <w:sz w:val="26"/>
            <w:szCs w:val="26"/>
            <w:lang w:val="en-US"/>
            <w:rPrChange w:id="4640" w:author="DHA" w:date="2010-07-06T04:21:00Z">
              <w:rPr>
                <w:lang w:val="en-US"/>
              </w:rPr>
            </w:rPrChange>
          </w:rPr>
          <w:t>antt</w:t>
        </w:r>
      </w:ins>
    </w:p>
    <w:p w:rsidR="00191017" w:rsidRPr="001C2DAC" w:rsidRDefault="00191017" w:rsidP="001C2DAC">
      <w:pPr>
        <w:pStyle w:val="ListParagraph"/>
        <w:numPr>
          <w:ilvl w:val="0"/>
          <w:numId w:val="58"/>
        </w:numPr>
        <w:jc w:val="both"/>
        <w:rPr>
          <w:ins w:id="4641" w:author="DHA" w:date="2010-07-06T04:02:00Z"/>
          <w:rFonts w:ascii="Times New Roman" w:hAnsi="Times New Roman"/>
          <w:color w:val="000000"/>
          <w:sz w:val="26"/>
          <w:szCs w:val="26"/>
          <w:lang w:val="en-US"/>
          <w:rPrChange w:id="4642" w:author="DHA" w:date="2010-07-06T04:21:00Z">
            <w:rPr>
              <w:ins w:id="4643" w:author="DHA" w:date="2010-07-06T04:02:00Z"/>
              <w:lang w:val="en-US"/>
            </w:rPr>
          </w:rPrChange>
        </w:rPr>
        <w:pPrChange w:id="4644" w:author="DHA" w:date="2010-07-06T04:21:00Z">
          <w:pPr>
            <w:ind w:left="284"/>
            <w:jc w:val="both"/>
          </w:pPr>
        </w:pPrChange>
      </w:pPr>
      <w:ins w:id="4645" w:author="DHA" w:date="2010-07-06T05:54:00Z">
        <w:r>
          <w:rPr>
            <w:rFonts w:ascii="Times New Roman" w:hAnsi="Times New Roman"/>
            <w:color w:val="000000"/>
            <w:sz w:val="26"/>
            <w:szCs w:val="26"/>
            <w:lang w:val="en-US"/>
          </w:rPr>
          <w:t>Có thể xây dựng thêm ứng dụng web và ứng dụng di động, giúp người quản lý có thể theo dõi tiến độ công việc, và người nhân viên có thể cập nhật thông tin kết quả công việc của mình</w:t>
        </w:r>
      </w:ins>
      <w:ins w:id="4646" w:author="DHA" w:date="2010-07-06T05:55:00Z">
        <w:r w:rsidRPr="00191017">
          <w:rPr>
            <w:rFonts w:ascii="Times New Roman" w:hAnsi="Times New Roman"/>
            <w:color w:val="000000"/>
            <w:sz w:val="26"/>
            <w:szCs w:val="26"/>
            <w:lang w:val="en-US"/>
          </w:rPr>
          <w:t xml:space="preserve"> </w:t>
        </w:r>
        <w:r>
          <w:rPr>
            <w:rFonts w:ascii="Times New Roman" w:hAnsi="Times New Roman"/>
            <w:color w:val="000000"/>
            <w:sz w:val="26"/>
            <w:szCs w:val="26"/>
            <w:lang w:val="en-US"/>
          </w:rPr>
          <w:t>mọi lúc mọi nơi</w:t>
        </w:r>
        <w:r>
          <w:rPr>
            <w:rFonts w:ascii="Times New Roman" w:hAnsi="Times New Roman"/>
            <w:color w:val="000000"/>
            <w:sz w:val="26"/>
            <w:szCs w:val="26"/>
            <w:lang w:val="en-US"/>
          </w:rPr>
          <w:t>.</w:t>
        </w:r>
      </w:ins>
    </w:p>
    <w:p w:rsidR="00521D5C" w:rsidRPr="001C2DAC" w:rsidRDefault="00521D5C" w:rsidP="001C2DAC">
      <w:pPr>
        <w:pStyle w:val="ListParagraph"/>
        <w:numPr>
          <w:ilvl w:val="0"/>
          <w:numId w:val="58"/>
        </w:numPr>
        <w:jc w:val="both"/>
        <w:rPr>
          <w:ins w:id="4647" w:author="DHA" w:date="2010-07-06T04:09:00Z"/>
          <w:rFonts w:ascii="Times New Roman" w:hAnsi="Times New Roman"/>
          <w:color w:val="000000"/>
          <w:sz w:val="26"/>
          <w:szCs w:val="26"/>
          <w:lang w:val="en-US"/>
          <w:rPrChange w:id="4648" w:author="DHA" w:date="2010-07-06T04:21:00Z">
            <w:rPr>
              <w:ins w:id="4649" w:author="DHA" w:date="2010-07-06T04:09:00Z"/>
              <w:lang w:val="en-US"/>
            </w:rPr>
          </w:rPrChange>
        </w:rPr>
        <w:pPrChange w:id="4650" w:author="DHA" w:date="2010-07-06T04:21:00Z">
          <w:pPr>
            <w:ind w:left="284"/>
            <w:jc w:val="both"/>
          </w:pPr>
        </w:pPrChange>
      </w:pPr>
      <w:ins w:id="4651" w:author="DHA" w:date="2010-07-06T04:02:00Z">
        <w:r w:rsidRPr="001C2DAC">
          <w:rPr>
            <w:rFonts w:ascii="Times New Roman" w:hAnsi="Times New Roman"/>
            <w:color w:val="000000"/>
            <w:sz w:val="26"/>
            <w:szCs w:val="26"/>
            <w:lang w:val="en-US"/>
            <w:rPrChange w:id="4652" w:author="DHA" w:date="2010-07-06T04:21:00Z">
              <w:rPr>
                <w:lang w:val="en-US"/>
              </w:rPr>
            </w:rPrChange>
          </w:rPr>
          <w:t xml:space="preserve">Có thể sử dụng WF4, được tích hợp trong bộ .Net Framework 4 được Microsoft phát hành tháng 4/2010, sử dụng Visual Studio 10 để xây dựng hệ thống mới (nâng cấp từ chương trình hiện tại). Vì theo chúng tôi </w:t>
        </w:r>
      </w:ins>
      <w:ins w:id="4653" w:author="DHA" w:date="2010-07-06T04:04:00Z">
        <w:r w:rsidRPr="001C2DAC">
          <w:rPr>
            <w:rFonts w:ascii="Times New Roman" w:hAnsi="Times New Roman"/>
            <w:color w:val="000000"/>
            <w:sz w:val="26"/>
            <w:szCs w:val="26"/>
            <w:lang w:val="en-US"/>
            <w:rPrChange w:id="4654" w:author="DHA" w:date="2010-07-06T04:21:00Z">
              <w:rPr>
                <w:lang w:val="en-US"/>
              </w:rPr>
            </w:rPrChange>
          </w:rPr>
          <w:t>tìm hiểu</w:t>
        </w:r>
      </w:ins>
      <w:ins w:id="4655" w:author="DHA" w:date="2010-07-06T04:02:00Z">
        <w:r w:rsidR="003069FE" w:rsidRPr="001C2DAC">
          <w:rPr>
            <w:rFonts w:ascii="Times New Roman" w:hAnsi="Times New Roman"/>
            <w:color w:val="000000"/>
            <w:sz w:val="26"/>
            <w:szCs w:val="26"/>
            <w:lang w:val="en-US"/>
            <w:rPrChange w:id="4656" w:author="DHA" w:date="2010-07-06T04:21:00Z">
              <w:rPr>
                <w:lang w:val="en-US"/>
              </w:rPr>
            </w:rPrChange>
          </w:rPr>
          <w:t>,</w:t>
        </w:r>
      </w:ins>
      <w:ins w:id="4657" w:author="DHA" w:date="2010-07-06T04:04:00Z">
        <w:r w:rsidR="003069FE" w:rsidRPr="001C2DAC">
          <w:rPr>
            <w:rFonts w:ascii="Times New Roman" w:hAnsi="Times New Roman"/>
            <w:color w:val="000000"/>
            <w:sz w:val="26"/>
            <w:szCs w:val="26"/>
            <w:lang w:val="en-US"/>
            <w:rPrChange w:id="4658" w:author="DHA" w:date="2010-07-06T04:21:00Z">
              <w:rPr>
                <w:lang w:val="en-US"/>
              </w:rPr>
            </w:rPrChange>
          </w:rPr>
          <w:t xml:space="preserve"> tuy vẫn có khả năng tương thích với các WF cũ (3.0 và 3.5</w:t>
        </w:r>
      </w:ins>
      <w:ins w:id="4659" w:author="DHA" w:date="2010-07-06T04:05:00Z">
        <w:r w:rsidR="003069FE" w:rsidRPr="001C2DAC">
          <w:rPr>
            <w:rFonts w:ascii="Times New Roman" w:hAnsi="Times New Roman"/>
            <w:color w:val="000000"/>
            <w:sz w:val="26"/>
            <w:szCs w:val="26"/>
            <w:lang w:val="en-US"/>
            <w:rPrChange w:id="4660" w:author="DHA" w:date="2010-07-06T04:21:00Z">
              <w:rPr>
                <w:lang w:val="en-US"/>
              </w:rPr>
            </w:rPrChange>
          </w:rPr>
          <w:t>)</w:t>
        </w:r>
      </w:ins>
      <w:ins w:id="4661" w:author="DHA" w:date="2010-07-06T04:08:00Z">
        <w:r w:rsidR="003069FE" w:rsidRPr="001C2DAC">
          <w:rPr>
            <w:rFonts w:ascii="Times New Roman" w:hAnsi="Times New Roman"/>
            <w:color w:val="000000"/>
            <w:sz w:val="26"/>
            <w:szCs w:val="26"/>
            <w:lang w:val="en-US"/>
            <w:rPrChange w:id="4662" w:author="DHA" w:date="2010-07-06T04:21:00Z">
              <w:rPr>
                <w:lang w:val="en-US"/>
              </w:rPr>
            </w:rPrChange>
          </w:rPr>
          <w:t xml:space="preserve"> - nghĩa là không cần thiết kế lại hệ thống từ đầu</w:t>
        </w:r>
      </w:ins>
      <w:ins w:id="4663" w:author="DHA" w:date="2010-07-06T04:05:00Z">
        <w:r w:rsidR="003069FE" w:rsidRPr="001C2DAC">
          <w:rPr>
            <w:rFonts w:ascii="Times New Roman" w:hAnsi="Times New Roman"/>
            <w:color w:val="000000"/>
            <w:sz w:val="26"/>
            <w:szCs w:val="26"/>
            <w:lang w:val="en-US"/>
            <w:rPrChange w:id="4664" w:author="DHA" w:date="2010-07-06T04:21:00Z">
              <w:rPr>
                <w:lang w:val="en-US"/>
              </w:rPr>
            </w:rPrChange>
          </w:rPr>
          <w:t>, nhưng WF4 được thiết kế với bộ Engine hoàn toàn mới,</w:t>
        </w:r>
      </w:ins>
      <w:ins w:id="4665" w:author="DHA" w:date="2010-07-06T04:06:00Z">
        <w:r w:rsidR="003069FE" w:rsidRPr="001C2DAC">
          <w:rPr>
            <w:rFonts w:ascii="Times New Roman" w:hAnsi="Times New Roman"/>
            <w:color w:val="000000"/>
            <w:sz w:val="26"/>
            <w:szCs w:val="26"/>
            <w:lang w:val="en-US"/>
            <w:rPrChange w:id="4666" w:author="DHA" w:date="2010-07-06T04:21:00Z">
              <w:rPr>
                <w:lang w:val="en-US"/>
              </w:rPr>
            </w:rPrChange>
          </w:rPr>
          <w:t xml:space="preserve"> </w:t>
        </w:r>
      </w:ins>
      <w:ins w:id="4667" w:author="DHA" w:date="2010-07-06T04:07:00Z">
        <w:r w:rsidR="003069FE" w:rsidRPr="001C2DAC">
          <w:rPr>
            <w:rFonts w:ascii="Times New Roman" w:hAnsi="Times New Roman"/>
            <w:color w:val="000000"/>
            <w:sz w:val="26"/>
            <w:szCs w:val="26"/>
            <w:lang w:val="en-US"/>
            <w:rPrChange w:id="4668" w:author="DHA" w:date="2010-07-06T04:21:00Z">
              <w:rPr>
                <w:lang w:val="en-US"/>
              </w:rPr>
            </w:rPrChange>
          </w:rPr>
          <w:t>đổi mới các dịch vụ hỗ trợ (Hosting, Persistence...)</w:t>
        </w:r>
      </w:ins>
      <w:ins w:id="4669" w:author="DHA" w:date="2010-07-06T04:08:00Z">
        <w:r w:rsidR="003069FE" w:rsidRPr="001C2DAC">
          <w:rPr>
            <w:rFonts w:ascii="Times New Roman" w:hAnsi="Times New Roman"/>
            <w:color w:val="000000"/>
            <w:sz w:val="26"/>
            <w:szCs w:val="26"/>
            <w:lang w:val="en-US"/>
            <w:rPrChange w:id="4670" w:author="DHA" w:date="2010-07-06T04:21:00Z">
              <w:rPr>
                <w:lang w:val="en-US"/>
              </w:rPr>
            </w:rPrChange>
          </w:rPr>
          <w:t xml:space="preserve">, </w:t>
        </w:r>
      </w:ins>
      <w:ins w:id="4671" w:author="DHA" w:date="2010-07-06T04:09:00Z">
        <w:r w:rsidR="003069FE" w:rsidRPr="001C2DAC">
          <w:rPr>
            <w:rFonts w:ascii="Times New Roman" w:hAnsi="Times New Roman"/>
            <w:color w:val="000000"/>
            <w:sz w:val="26"/>
            <w:szCs w:val="26"/>
            <w:lang w:val="en-US"/>
            <w:rPrChange w:id="4672" w:author="DHA" w:date="2010-07-06T04:21:00Z">
              <w:rPr>
                <w:lang w:val="en-US"/>
              </w:rPr>
            </w:rPrChange>
          </w:rPr>
          <w:t>các đơn vị Avtivity, lưu trữ dữ liệu.... cho phép xử lý các vấn đề còn hạn chế ở WF3.0 và WF3.5.</w:t>
        </w:r>
      </w:ins>
      <w:ins w:id="4673" w:author="DHA" w:date="2010-07-06T04:08:00Z">
        <w:r w:rsidR="003069FE" w:rsidRPr="001C2DAC">
          <w:rPr>
            <w:rFonts w:ascii="Times New Roman" w:hAnsi="Times New Roman"/>
            <w:color w:val="000000"/>
            <w:sz w:val="26"/>
            <w:szCs w:val="26"/>
            <w:lang w:val="en-US"/>
            <w:rPrChange w:id="4674" w:author="DHA" w:date="2010-07-06T04:21:00Z">
              <w:rPr>
                <w:lang w:val="en-US"/>
              </w:rPr>
            </w:rPrChange>
          </w:rPr>
          <w:t xml:space="preserve"> </w:t>
        </w:r>
      </w:ins>
    </w:p>
    <w:p w:rsidR="001C2DAC" w:rsidRDefault="001C2DAC" w:rsidP="001C2DAC">
      <w:pPr>
        <w:ind w:firstLine="270"/>
        <w:jc w:val="both"/>
        <w:rPr>
          <w:ins w:id="4675" w:author="DHA" w:date="2010-07-06T04:22:00Z"/>
          <w:rFonts w:ascii="Times New Roman" w:hAnsi="Times New Roman"/>
          <w:color w:val="000000"/>
          <w:sz w:val="26"/>
          <w:szCs w:val="26"/>
          <w:lang w:val="en-US"/>
        </w:rPr>
      </w:pPr>
      <w:ins w:id="4676" w:author="DHA" w:date="2010-07-06T04:19:00Z">
        <w:r>
          <w:rPr>
            <w:rFonts w:ascii="Times New Roman" w:hAnsi="Times New Roman"/>
            <w:color w:val="000000"/>
            <w:sz w:val="26"/>
            <w:szCs w:val="26"/>
            <w:lang w:val="en-US"/>
          </w:rPr>
          <w:t>Như vậy, với các hướng phát triển đã đề nghị, chúng tôi hi vọng hệ thống có thể phát triển tốt hơn trong tương lai</w:t>
        </w:r>
      </w:ins>
      <w:ins w:id="4677" w:author="DHA" w:date="2010-07-06T04:20:00Z">
        <w:r>
          <w:rPr>
            <w:rFonts w:ascii="Times New Roman" w:hAnsi="Times New Roman"/>
            <w:color w:val="000000"/>
            <w:sz w:val="26"/>
            <w:szCs w:val="26"/>
            <w:lang w:val="en-US"/>
          </w:rPr>
          <w:t>, để người quản lý Việt Nam và các doanh nghiệp nước nhà có thể sử dụng chương trình tốt nhất hoàn toàn miễn phí.</w:t>
        </w:r>
      </w:ins>
    </w:p>
    <w:p w:rsidR="001C2DAC" w:rsidRDefault="001C2DAC">
      <w:pPr>
        <w:spacing w:after="0" w:line="240" w:lineRule="auto"/>
        <w:rPr>
          <w:ins w:id="4678" w:author="DHA" w:date="2010-07-06T04:22:00Z"/>
          <w:rFonts w:ascii="Times New Roman" w:hAnsi="Times New Roman"/>
          <w:color w:val="000000"/>
          <w:sz w:val="26"/>
          <w:szCs w:val="26"/>
          <w:lang w:val="en-US"/>
        </w:rPr>
      </w:pPr>
      <w:ins w:id="4679" w:author="DHA" w:date="2010-07-06T04:22:00Z">
        <w:r>
          <w:rPr>
            <w:rFonts w:ascii="Times New Roman" w:hAnsi="Times New Roman"/>
            <w:color w:val="000000"/>
            <w:sz w:val="26"/>
            <w:szCs w:val="26"/>
            <w:lang w:val="en-US"/>
          </w:rPr>
          <w:br w:type="page"/>
        </w:r>
      </w:ins>
    </w:p>
    <w:p w:rsidR="00725B3E" w:rsidRDefault="001C2DAC" w:rsidP="001C2DAC">
      <w:pPr>
        <w:ind w:firstLine="270"/>
        <w:jc w:val="both"/>
        <w:rPr>
          <w:ins w:id="4680" w:author="DHA" w:date="2010-07-06T04:22:00Z"/>
          <w:rFonts w:ascii="Times New Roman" w:hAnsi="Times New Roman"/>
          <w:b/>
          <w:color w:val="000000"/>
          <w:sz w:val="26"/>
          <w:szCs w:val="26"/>
          <w:lang w:val="en-US"/>
        </w:rPr>
        <w:pPrChange w:id="4681" w:author="DHA" w:date="2010-07-06T04:21:00Z">
          <w:pPr>
            <w:ind w:left="284"/>
            <w:jc w:val="both"/>
          </w:pPr>
        </w:pPrChange>
      </w:pPr>
      <w:ins w:id="4682" w:author="DHA" w:date="2010-07-06T04:22:00Z">
        <w:r>
          <w:rPr>
            <w:rFonts w:ascii="Times New Roman" w:hAnsi="Times New Roman"/>
            <w:b/>
            <w:color w:val="000000"/>
            <w:sz w:val="26"/>
            <w:szCs w:val="26"/>
            <w:lang w:val="en-US"/>
          </w:rPr>
          <w:lastRenderedPageBreak/>
          <w:t>LỜI KẾT</w:t>
        </w:r>
      </w:ins>
    </w:p>
    <w:p w:rsidR="001C2DAC" w:rsidRDefault="001C2DAC" w:rsidP="001C2DAC">
      <w:pPr>
        <w:ind w:firstLine="270"/>
        <w:jc w:val="both"/>
        <w:rPr>
          <w:ins w:id="4683" w:author="DHA" w:date="2010-07-06T04:22:00Z"/>
          <w:rFonts w:ascii="Times New Roman" w:hAnsi="Times New Roman"/>
          <w:color w:val="000000"/>
          <w:sz w:val="26"/>
          <w:szCs w:val="26"/>
          <w:lang w:val="en-US"/>
        </w:rPr>
        <w:pPrChange w:id="4684" w:author="DHA" w:date="2010-07-06T04:21:00Z">
          <w:pPr>
            <w:ind w:left="284"/>
            <w:jc w:val="both"/>
          </w:pPr>
        </w:pPrChange>
      </w:pPr>
      <w:ins w:id="4685" w:author="DHA" w:date="2010-07-06T04:22:00Z">
        <w:r>
          <w:rPr>
            <w:rFonts w:ascii="Times New Roman" w:hAnsi="Times New Roman"/>
            <w:color w:val="000000"/>
            <w:sz w:val="26"/>
            <w:szCs w:val="26"/>
            <w:lang w:val="en-US"/>
          </w:rPr>
          <w:t>Cuối cùng, sau bao tháng vất vả thực hiện, hệ thống cũng được hoàn thành. Tuy vẫn còn nhiều hạn chế thiếu sót do nhiều nguyên nhân chủ</w:t>
        </w:r>
        <w:r w:rsidR="009B4D94">
          <w:rPr>
            <w:rFonts w:ascii="Times New Roman" w:hAnsi="Times New Roman"/>
            <w:color w:val="000000"/>
            <w:sz w:val="26"/>
            <w:szCs w:val="26"/>
            <w:lang w:val="en-US"/>
          </w:rPr>
          <w:t xml:space="preserve"> quan cũng như khách quan</w:t>
        </w:r>
        <w:r>
          <w:rPr>
            <w:rFonts w:ascii="Times New Roman" w:hAnsi="Times New Roman"/>
            <w:color w:val="000000"/>
            <w:sz w:val="26"/>
            <w:szCs w:val="26"/>
            <w:lang w:val="en-US"/>
          </w:rPr>
          <w:t>, nhưng kết quả cuối cùng thật sự rất đúng với toàn bộ công sức mà chúng tôi đã bỏ ra.</w:t>
        </w:r>
      </w:ins>
    </w:p>
    <w:p w:rsidR="001C2DAC" w:rsidRDefault="001C2DAC" w:rsidP="001C2DAC">
      <w:pPr>
        <w:ind w:firstLine="270"/>
        <w:jc w:val="both"/>
        <w:rPr>
          <w:ins w:id="4686" w:author="DHA" w:date="2010-07-06T04:29:00Z"/>
          <w:rFonts w:ascii="Times New Roman" w:hAnsi="Times New Roman"/>
          <w:color w:val="000000"/>
          <w:sz w:val="26"/>
          <w:szCs w:val="26"/>
          <w:lang w:val="en-US"/>
        </w:rPr>
        <w:pPrChange w:id="4687" w:author="DHA" w:date="2010-07-06T04:21:00Z">
          <w:pPr>
            <w:ind w:left="284"/>
            <w:jc w:val="both"/>
          </w:pPr>
        </w:pPrChange>
      </w:pPr>
      <w:ins w:id="4688" w:author="DHA" w:date="2010-07-06T04:24:00Z">
        <w:r>
          <w:rPr>
            <w:rFonts w:ascii="Times New Roman" w:hAnsi="Times New Roman"/>
            <w:color w:val="000000"/>
            <w:sz w:val="26"/>
            <w:szCs w:val="26"/>
            <w:lang w:val="en-US"/>
          </w:rPr>
          <w:t xml:space="preserve">Khoảng thời gian thực hiện khóa luận tốt nghiệp thật sự rất dài với rất nhiều khó khăn; </w:t>
        </w:r>
      </w:ins>
      <w:ins w:id="4689" w:author="DHA" w:date="2010-07-06T04:26:00Z">
        <w:r w:rsidR="009B4D94">
          <w:rPr>
            <w:rFonts w:ascii="Times New Roman" w:hAnsi="Times New Roman"/>
            <w:color w:val="000000"/>
            <w:sz w:val="26"/>
            <w:szCs w:val="26"/>
            <w:lang w:val="en-US"/>
          </w:rPr>
          <w:t xml:space="preserve">từ việc lựa chọn hướng đi, tìm hiểu </w:t>
        </w:r>
      </w:ins>
      <w:ins w:id="4690" w:author="DHA" w:date="2010-07-06T04:28:00Z">
        <w:r w:rsidR="009B4D94">
          <w:rPr>
            <w:rFonts w:ascii="Times New Roman" w:hAnsi="Times New Roman"/>
            <w:color w:val="000000"/>
            <w:sz w:val="26"/>
            <w:szCs w:val="26"/>
            <w:lang w:val="en-US"/>
          </w:rPr>
          <w:t>công nghệ với</w:t>
        </w:r>
      </w:ins>
      <w:ins w:id="4691" w:author="DHA" w:date="2010-07-06T04:26:00Z">
        <w:r w:rsidR="009B4D94">
          <w:rPr>
            <w:rFonts w:ascii="Times New Roman" w:hAnsi="Times New Roman"/>
            <w:color w:val="000000"/>
            <w:sz w:val="26"/>
            <w:szCs w:val="26"/>
            <w:lang w:val="en-US"/>
          </w:rPr>
          <w:t xml:space="preserve"> những lần đi vào ngõ cụt, hay những khó khăn </w:t>
        </w:r>
      </w:ins>
      <w:ins w:id="4692" w:author="DHA" w:date="2010-07-06T04:28:00Z">
        <w:r w:rsidR="009B4D94">
          <w:rPr>
            <w:rFonts w:ascii="Times New Roman" w:hAnsi="Times New Roman"/>
            <w:color w:val="000000"/>
            <w:sz w:val="26"/>
            <w:szCs w:val="26"/>
            <w:lang w:val="en-US"/>
          </w:rPr>
          <w:t xml:space="preserve">vấp phải </w:t>
        </w:r>
      </w:ins>
      <w:ins w:id="4693" w:author="DHA" w:date="2010-07-06T04:26:00Z">
        <w:r w:rsidR="009B4D94">
          <w:rPr>
            <w:rFonts w:ascii="Times New Roman" w:hAnsi="Times New Roman"/>
            <w:color w:val="000000"/>
            <w:sz w:val="26"/>
            <w:szCs w:val="26"/>
            <w:lang w:val="en-US"/>
          </w:rPr>
          <w:t>khi làm việc với bạn đồng hành, khó khăn trong cuộc sống</w:t>
        </w:r>
      </w:ins>
      <w:ins w:id="4694" w:author="DHA" w:date="2010-07-06T04:29:00Z">
        <w:r w:rsidR="009B4D94">
          <w:rPr>
            <w:rFonts w:ascii="Times New Roman" w:hAnsi="Times New Roman"/>
            <w:color w:val="000000"/>
            <w:sz w:val="26"/>
            <w:szCs w:val="26"/>
            <w:lang w:val="en-US"/>
          </w:rPr>
          <w:t>, công việc riêng,</w:t>
        </w:r>
      </w:ins>
      <w:ins w:id="4695" w:author="DHA" w:date="2010-07-06T04:26:00Z">
        <w:r w:rsidR="009B4D94">
          <w:rPr>
            <w:rFonts w:ascii="Times New Roman" w:hAnsi="Times New Roman"/>
            <w:color w:val="000000"/>
            <w:sz w:val="26"/>
            <w:szCs w:val="26"/>
            <w:lang w:val="en-US"/>
          </w:rPr>
          <w:t>....</w:t>
        </w:r>
      </w:ins>
      <w:ins w:id="4696" w:author="DHA" w:date="2010-07-06T04:28:00Z">
        <w:r w:rsidR="009B4D94">
          <w:rPr>
            <w:rFonts w:ascii="Times New Roman" w:hAnsi="Times New Roman"/>
            <w:color w:val="000000"/>
            <w:sz w:val="26"/>
            <w:szCs w:val="26"/>
            <w:lang w:val="en-US"/>
          </w:rPr>
          <w:t>nhưng cuối cùng, trên tất cả chúng tôi đã vượt qua</w:t>
        </w:r>
      </w:ins>
      <w:ins w:id="4697" w:author="DHA" w:date="2010-07-06T04:29:00Z">
        <w:r w:rsidR="009B4D94">
          <w:rPr>
            <w:rFonts w:ascii="Times New Roman" w:hAnsi="Times New Roman"/>
            <w:color w:val="000000"/>
            <w:sz w:val="26"/>
            <w:szCs w:val="26"/>
            <w:lang w:val="en-US"/>
          </w:rPr>
          <w:t xml:space="preserve"> và hoàn thành khóa luận này. Vì vậy, thật sự chúng tôi rất cảm ơn PGS.TS. Đồng Thị Bích Thủy, Giáo viên hướng dẫn của chúng tôi, đã cùng chúng tôi vượt qua chặng đường khó khăn này. Chúng em </w:t>
        </w:r>
      </w:ins>
      <w:ins w:id="4698" w:author="DHA" w:date="2010-07-06T04:37:00Z">
        <w:r w:rsidR="0093067B">
          <w:rPr>
            <w:rFonts w:ascii="Times New Roman" w:hAnsi="Times New Roman"/>
            <w:color w:val="000000"/>
            <w:sz w:val="26"/>
            <w:szCs w:val="26"/>
            <w:lang w:val="en-US"/>
          </w:rPr>
          <w:t xml:space="preserve">xin phép gửi lời </w:t>
        </w:r>
      </w:ins>
      <w:ins w:id="4699" w:author="DHA" w:date="2010-07-06T04:29:00Z">
        <w:r w:rsidR="009B4D94">
          <w:rPr>
            <w:rFonts w:ascii="Times New Roman" w:hAnsi="Times New Roman"/>
            <w:color w:val="000000"/>
            <w:sz w:val="26"/>
            <w:szCs w:val="26"/>
            <w:lang w:val="en-US"/>
          </w:rPr>
          <w:t xml:space="preserve">cảm ơn </w:t>
        </w:r>
      </w:ins>
      <w:ins w:id="4700" w:author="DHA" w:date="2010-07-06T04:37:00Z">
        <w:r w:rsidR="0093067B">
          <w:rPr>
            <w:rFonts w:ascii="Times New Roman" w:hAnsi="Times New Roman"/>
            <w:color w:val="000000"/>
            <w:sz w:val="26"/>
            <w:szCs w:val="26"/>
            <w:lang w:val="en-US"/>
          </w:rPr>
          <w:t xml:space="preserve">đến </w:t>
        </w:r>
      </w:ins>
      <w:ins w:id="4701" w:author="DHA" w:date="2010-07-06T04:29:00Z">
        <w:r w:rsidR="009B4D94">
          <w:rPr>
            <w:rFonts w:ascii="Times New Roman" w:hAnsi="Times New Roman"/>
            <w:color w:val="000000"/>
            <w:sz w:val="26"/>
            <w:szCs w:val="26"/>
            <w:lang w:val="en-US"/>
          </w:rPr>
          <w:t xml:space="preserve">cô </w:t>
        </w:r>
      </w:ins>
      <w:ins w:id="4702" w:author="DHA" w:date="2010-07-06T04:37:00Z">
        <w:r w:rsidR="0093067B">
          <w:rPr>
            <w:rFonts w:ascii="Times New Roman" w:hAnsi="Times New Roman"/>
            <w:color w:val="000000"/>
            <w:sz w:val="26"/>
            <w:szCs w:val="26"/>
            <w:lang w:val="en-US"/>
          </w:rPr>
          <w:t xml:space="preserve">một lần nữa; </w:t>
        </w:r>
      </w:ins>
      <w:ins w:id="4703" w:author="DHA" w:date="2010-07-06T04:29:00Z">
        <w:r w:rsidR="009B4D94">
          <w:rPr>
            <w:rFonts w:ascii="Times New Roman" w:hAnsi="Times New Roman"/>
            <w:color w:val="000000"/>
            <w:sz w:val="26"/>
            <w:szCs w:val="26"/>
            <w:lang w:val="en-US"/>
          </w:rPr>
          <w:t>vì những động viên khích lệ, cùng với sự hướng dẫn hết lòng của cô mới có thể giúp chúng em đưa ra được hướng đi cho mình và hoàn thành khóa luận tốt nghiệp</w:t>
        </w:r>
      </w:ins>
      <w:ins w:id="4704" w:author="DHA" w:date="2010-07-06T04:31:00Z">
        <w:r w:rsidR="009B4D94">
          <w:rPr>
            <w:rFonts w:ascii="Times New Roman" w:hAnsi="Times New Roman"/>
            <w:color w:val="000000"/>
            <w:sz w:val="26"/>
            <w:szCs w:val="26"/>
            <w:lang w:val="en-US"/>
          </w:rPr>
          <w:t xml:space="preserve"> này</w:t>
        </w:r>
      </w:ins>
      <w:ins w:id="4705" w:author="DHA" w:date="2010-07-06T04:29:00Z">
        <w:r w:rsidR="009B4D94">
          <w:rPr>
            <w:rFonts w:ascii="Times New Roman" w:hAnsi="Times New Roman"/>
            <w:color w:val="000000"/>
            <w:sz w:val="26"/>
            <w:szCs w:val="26"/>
            <w:lang w:val="en-US"/>
          </w:rPr>
          <w:t xml:space="preserve"> tốt nhất có thể.</w:t>
        </w:r>
      </w:ins>
    </w:p>
    <w:p w:rsidR="009B4D94" w:rsidRDefault="009B4D94" w:rsidP="001C2DAC">
      <w:pPr>
        <w:ind w:firstLine="270"/>
        <w:jc w:val="both"/>
        <w:rPr>
          <w:ins w:id="4706" w:author="DHA" w:date="2010-07-06T04:34:00Z"/>
          <w:rFonts w:ascii="Times New Roman" w:hAnsi="Times New Roman"/>
          <w:sz w:val="26"/>
          <w:szCs w:val="26"/>
          <w:lang w:val="en-US"/>
        </w:rPr>
        <w:pPrChange w:id="4707" w:author="DHA" w:date="2010-07-06T04:21:00Z">
          <w:pPr>
            <w:ind w:left="284"/>
            <w:jc w:val="both"/>
          </w:pPr>
        </w:pPrChange>
      </w:pPr>
      <w:ins w:id="4708" w:author="DHA" w:date="2010-07-06T04:31:00Z">
        <w:r>
          <w:rPr>
            <w:rFonts w:ascii="Times New Roman" w:hAnsi="Times New Roman"/>
            <w:color w:val="000000"/>
            <w:sz w:val="26"/>
            <w:szCs w:val="26"/>
            <w:lang w:val="en-US"/>
          </w:rPr>
          <w:t xml:space="preserve">Đồng thời, chúng tôi cũng xin </w:t>
        </w:r>
      </w:ins>
      <w:ins w:id="4709" w:author="DHA" w:date="2010-07-06T04:38:00Z">
        <w:r w:rsidR="0093067B">
          <w:rPr>
            <w:rFonts w:ascii="Times New Roman" w:hAnsi="Times New Roman"/>
            <w:color w:val="000000"/>
            <w:sz w:val="26"/>
            <w:szCs w:val="26"/>
            <w:lang w:val="en-US"/>
          </w:rPr>
          <w:t>g</w:t>
        </w:r>
      </w:ins>
      <w:ins w:id="4710" w:author="DHA" w:date="2010-07-06T04:31:00Z">
        <w:r>
          <w:rPr>
            <w:rFonts w:ascii="Times New Roman" w:hAnsi="Times New Roman"/>
            <w:color w:val="000000"/>
            <w:sz w:val="26"/>
            <w:szCs w:val="26"/>
            <w:lang w:val="en-US"/>
          </w:rPr>
          <w:t xml:space="preserve">ửi lời cảm ơn đến Trung Tâm Tin Học, Đại Học Khoa Học Tự Nhiên đã tạo mọi </w:t>
        </w:r>
        <w:r w:rsidRPr="009B4D94">
          <w:rPr>
            <w:rFonts w:ascii="Times New Roman" w:hAnsi="Times New Roman"/>
            <w:color w:val="000000"/>
            <w:sz w:val="26"/>
            <w:szCs w:val="26"/>
            <w:lang w:val="en-US"/>
          </w:rPr>
          <w:t>điều kiện</w:t>
        </w:r>
      </w:ins>
      <w:ins w:id="4711" w:author="DHA" w:date="2010-07-06T04:33:00Z">
        <w:r>
          <w:rPr>
            <w:rFonts w:ascii="Times New Roman" w:hAnsi="Times New Roman"/>
            <w:color w:val="000000"/>
            <w:sz w:val="26"/>
            <w:szCs w:val="26"/>
            <w:lang w:val="en-US"/>
          </w:rPr>
          <w:t xml:space="preserve"> để chúng </w:t>
        </w:r>
      </w:ins>
      <w:ins w:id="4712" w:author="DHA" w:date="2010-07-06T04:32:00Z">
        <w:r w:rsidRPr="009B4D94">
          <w:rPr>
            <w:rFonts w:ascii="Times New Roman" w:hAnsi="Times New Roman"/>
            <w:sz w:val="26"/>
            <w:szCs w:val="26"/>
            <w:rPrChange w:id="4713" w:author="DHA" w:date="2010-07-06T04:32:00Z">
              <w:rPr/>
            </w:rPrChange>
          </w:rPr>
          <w:t>tìm hiểu một bối cảnh thực tế của quy trình tổ chức thi và c</w:t>
        </w:r>
      </w:ins>
      <w:ins w:id="4714" w:author="DHA" w:date="2010-07-06T04:33:00Z">
        <w:r>
          <w:rPr>
            <w:rFonts w:ascii="Times New Roman" w:hAnsi="Times New Roman"/>
            <w:sz w:val="26"/>
            <w:szCs w:val="26"/>
            <w:lang w:val="en-US"/>
          </w:rPr>
          <w:t>ấ</w:t>
        </w:r>
      </w:ins>
      <w:ins w:id="4715" w:author="DHA" w:date="2010-07-06T04:32:00Z">
        <w:r w:rsidRPr="009B4D94">
          <w:rPr>
            <w:rFonts w:ascii="Times New Roman" w:hAnsi="Times New Roman"/>
            <w:sz w:val="26"/>
            <w:szCs w:val="26"/>
            <w:rPrChange w:id="4716" w:author="DHA" w:date="2010-07-06T04:32:00Z">
              <w:rPr/>
            </w:rPrChange>
          </w:rPr>
          <w:t>p chứng chỉ quốc gia</w:t>
        </w:r>
      </w:ins>
      <w:ins w:id="4717" w:author="DHA" w:date="2010-07-06T04:34:00Z">
        <w:r>
          <w:rPr>
            <w:rFonts w:ascii="Times New Roman" w:hAnsi="Times New Roman"/>
            <w:sz w:val="26"/>
            <w:szCs w:val="26"/>
            <w:lang w:val="en-US"/>
          </w:rPr>
          <w:t>.</w:t>
        </w:r>
      </w:ins>
    </w:p>
    <w:p w:rsidR="009B4D94" w:rsidRDefault="009B4D94" w:rsidP="001C2DAC">
      <w:pPr>
        <w:ind w:firstLine="270"/>
        <w:jc w:val="both"/>
        <w:rPr>
          <w:ins w:id="4718" w:author="DHA" w:date="2010-07-06T04:34:00Z"/>
          <w:rFonts w:ascii="Times New Roman" w:hAnsi="Times New Roman"/>
          <w:sz w:val="26"/>
          <w:szCs w:val="26"/>
          <w:lang w:val="en-US"/>
        </w:rPr>
        <w:pPrChange w:id="4719" w:author="DHA" w:date="2010-07-06T04:21:00Z">
          <w:pPr>
            <w:ind w:left="284"/>
            <w:jc w:val="both"/>
          </w:pPr>
        </w:pPrChange>
      </w:pPr>
      <w:ins w:id="4720" w:author="DHA" w:date="2010-07-06T04:34:00Z">
        <w:r>
          <w:rPr>
            <w:rFonts w:ascii="Times New Roman" w:hAnsi="Times New Roman"/>
            <w:sz w:val="26"/>
            <w:szCs w:val="26"/>
            <w:lang w:val="en-US"/>
          </w:rPr>
          <w:t>Và chúng tôi cũng xin gửi lời cảm ơn đến nhau. Vì không có bạn đồng hành như thế này, có lẽ chúng tôi đã không thể thực hiện được khóa luận tốt nghiệp đúng như những gì chúng tôi kì vọng.</w:t>
        </w:r>
      </w:ins>
    </w:p>
    <w:p w:rsidR="009B4D94" w:rsidRPr="009B4D94" w:rsidRDefault="009B4D94" w:rsidP="001C2DAC">
      <w:pPr>
        <w:ind w:firstLine="270"/>
        <w:jc w:val="both"/>
        <w:rPr>
          <w:ins w:id="4721" w:author="DHA" w:date="2010-07-06T04:20:00Z"/>
          <w:rFonts w:ascii="Times New Roman" w:hAnsi="Times New Roman"/>
          <w:color w:val="000000"/>
          <w:sz w:val="26"/>
          <w:szCs w:val="26"/>
          <w:lang w:val="en-US"/>
        </w:rPr>
        <w:pPrChange w:id="4722" w:author="DHA" w:date="2010-07-06T04:21:00Z">
          <w:pPr>
            <w:ind w:left="284"/>
            <w:jc w:val="both"/>
          </w:pPr>
        </w:pPrChange>
      </w:pPr>
      <w:ins w:id="4723" w:author="DHA" w:date="2010-07-06T04:36:00Z">
        <w:r>
          <w:rPr>
            <w:rFonts w:ascii="Times New Roman" w:hAnsi="Times New Roman"/>
            <w:sz w:val="26"/>
            <w:szCs w:val="26"/>
            <w:lang w:val="en-US"/>
          </w:rPr>
          <w:t xml:space="preserve">Cuối cùng, chúng tôi hi vọng khóa luận này không chỉ dừng lại ở đây, mà còn có thể được </w:t>
        </w:r>
        <w:r w:rsidR="0093067B">
          <w:rPr>
            <w:rFonts w:ascii="Times New Roman" w:hAnsi="Times New Roman"/>
            <w:sz w:val="26"/>
            <w:szCs w:val="26"/>
            <w:lang w:val="en-US"/>
          </w:rPr>
          <w:t>phát triển, cải tiến cao hơn nữa</w:t>
        </w:r>
      </w:ins>
      <w:ins w:id="4724" w:author="DHA" w:date="2010-07-06T04:38:00Z">
        <w:r w:rsidR="0093067B">
          <w:rPr>
            <w:rFonts w:ascii="Times New Roman" w:hAnsi="Times New Roman"/>
            <w:sz w:val="26"/>
            <w:szCs w:val="26"/>
            <w:lang w:val="en-US"/>
          </w:rPr>
          <w:t xml:space="preserve"> trong các kì luận văn sau</w:t>
        </w:r>
      </w:ins>
      <w:ins w:id="4725" w:author="DHA" w:date="2010-07-06T04:36:00Z">
        <w:r w:rsidR="0093067B">
          <w:rPr>
            <w:rFonts w:ascii="Times New Roman" w:hAnsi="Times New Roman"/>
            <w:sz w:val="26"/>
            <w:szCs w:val="26"/>
            <w:lang w:val="en-US"/>
          </w:rPr>
          <w:t>.</w:t>
        </w:r>
      </w:ins>
    </w:p>
    <w:p w:rsidR="001C2DAC" w:rsidRDefault="0093067B" w:rsidP="0093067B">
      <w:pPr>
        <w:ind w:left="4770"/>
        <w:jc w:val="both"/>
        <w:rPr>
          <w:ins w:id="4726" w:author="DHA" w:date="2010-07-06T04:01:00Z"/>
          <w:rFonts w:ascii="Times New Roman" w:hAnsi="Times New Roman"/>
          <w:color w:val="000000"/>
          <w:sz w:val="26"/>
          <w:szCs w:val="26"/>
          <w:lang w:val="en-US"/>
        </w:rPr>
        <w:pPrChange w:id="4727" w:author="DHA" w:date="2010-07-06T04:38:00Z">
          <w:pPr>
            <w:ind w:left="284"/>
            <w:jc w:val="both"/>
          </w:pPr>
        </w:pPrChange>
      </w:pPr>
      <w:ins w:id="4728" w:author="DHA" w:date="2010-07-06T04:38:00Z">
        <w:r>
          <w:rPr>
            <w:rFonts w:ascii="Times New Roman" w:hAnsi="Times New Roman"/>
            <w:color w:val="000000"/>
            <w:sz w:val="26"/>
            <w:szCs w:val="26"/>
            <w:lang w:val="en-US"/>
          </w:rPr>
          <w:t>Diệp Huỳnh Anh - Nguyễn Minh Bình</w:t>
        </w:r>
      </w:ins>
    </w:p>
    <w:p w:rsidR="00521D5C" w:rsidRPr="00521D5C" w:rsidRDefault="00521D5C" w:rsidP="00AF4A0A">
      <w:pPr>
        <w:ind w:left="284"/>
        <w:jc w:val="both"/>
        <w:rPr>
          <w:rFonts w:ascii="Times New Roman" w:hAnsi="Times New Roman"/>
          <w:color w:val="000000"/>
          <w:sz w:val="26"/>
          <w:szCs w:val="26"/>
          <w:lang w:val="en-US"/>
          <w:rPrChange w:id="4729" w:author="DHA" w:date="2010-07-06T03:53:00Z">
            <w:rPr>
              <w:rFonts w:ascii="Times New Roman" w:hAnsi="Times New Roman"/>
              <w:b/>
              <w:color w:val="000000"/>
              <w:sz w:val="26"/>
              <w:szCs w:val="26"/>
            </w:rPr>
          </w:rPrChange>
        </w:rPr>
      </w:pPr>
    </w:p>
    <w:p w:rsidR="003E147A" w:rsidRDefault="004A0BCF" w:rsidP="002A19DB">
      <w:pPr>
        <w:framePr w:w="9112" w:wrap="auto" w:hAnchor="text" w:x="1350"/>
        <w:ind w:left="284"/>
        <w:jc w:val="both"/>
        <w:rPr>
          <w:ins w:id="4730" w:author="DHA" w:date="2010-07-05T21:05:00Z"/>
          <w:rFonts w:ascii="Times New Roman" w:hAnsi="Times New Roman"/>
          <w:color w:val="000000"/>
          <w:sz w:val="26"/>
          <w:szCs w:val="26"/>
          <w:lang w:val="en-US"/>
        </w:rPr>
        <w:sectPr w:rsidR="003E147A" w:rsidSect="008F4D63">
          <w:pgSz w:w="11907" w:h="16839" w:code="9"/>
          <w:pgMar w:top="1440" w:right="1440" w:bottom="1135" w:left="1440" w:header="720" w:footer="720" w:gutter="0"/>
          <w:cols w:space="720"/>
          <w:docGrid w:linePitch="360"/>
        </w:sectPr>
        <w:pPrChange w:id="4731" w:author="DHA" w:date="2010-07-06T02:45:00Z">
          <w:pPr>
            <w:ind w:left="284"/>
            <w:jc w:val="both"/>
          </w:pPr>
        </w:pPrChange>
      </w:pPr>
      <w:del w:id="4732" w:author="DHA" w:date="2010-07-05T21:05:00Z">
        <w:r w:rsidRPr="00F22470" w:rsidDel="003E147A">
          <w:rPr>
            <w:rFonts w:ascii="Times New Roman" w:hAnsi="Times New Roman"/>
            <w:color w:val="000000"/>
            <w:sz w:val="26"/>
            <w:szCs w:val="26"/>
          </w:rPr>
          <w:delText>Phụ lục: Một vài màn hình khai thác có dữ liệu</w:delText>
        </w:r>
      </w:del>
    </w:p>
    <w:p w:rsidR="003E147A" w:rsidRDefault="0093067B" w:rsidP="00A42AB4">
      <w:pPr>
        <w:ind w:left="284"/>
        <w:jc w:val="both"/>
        <w:rPr>
          <w:ins w:id="4733" w:author="DHA" w:date="2010-07-06T04:40:00Z"/>
          <w:rFonts w:ascii="Times New Roman" w:hAnsi="Times New Roman"/>
          <w:b/>
          <w:color w:val="000000"/>
          <w:sz w:val="26"/>
          <w:szCs w:val="26"/>
          <w:lang w:val="en-US"/>
        </w:rPr>
      </w:pPr>
      <w:ins w:id="4734" w:author="DHA" w:date="2010-07-06T04:40:00Z">
        <w:r>
          <w:rPr>
            <w:rFonts w:ascii="Times New Roman" w:hAnsi="Times New Roman"/>
            <w:b/>
            <w:color w:val="000000"/>
            <w:sz w:val="26"/>
            <w:szCs w:val="26"/>
            <w:lang w:val="en-US"/>
          </w:rPr>
          <w:lastRenderedPageBreak/>
          <w:t>PHỤ LỤC</w:t>
        </w:r>
      </w:ins>
    </w:p>
    <w:p w:rsidR="0093067B" w:rsidRPr="0093067B" w:rsidRDefault="0093067B" w:rsidP="00A42AB4">
      <w:pPr>
        <w:ind w:left="284"/>
        <w:jc w:val="both"/>
        <w:rPr>
          <w:ins w:id="4735" w:author="DHA" w:date="2010-07-05T21:05:00Z"/>
          <w:rFonts w:ascii="Times New Roman" w:hAnsi="Times New Roman"/>
          <w:b/>
          <w:color w:val="000000"/>
          <w:sz w:val="26"/>
          <w:szCs w:val="26"/>
          <w:lang w:val="en-US"/>
          <w:rPrChange w:id="4736" w:author="DHA" w:date="2010-07-06T04:40:00Z">
            <w:rPr>
              <w:ins w:id="4737" w:author="DHA" w:date="2010-07-05T21:05:00Z"/>
              <w:rFonts w:ascii="Times New Roman" w:hAnsi="Times New Roman"/>
              <w:color w:val="000000"/>
              <w:sz w:val="26"/>
              <w:szCs w:val="26"/>
              <w:lang w:val="en-US"/>
            </w:rPr>
          </w:rPrChange>
        </w:rPr>
      </w:pPr>
    </w:p>
    <w:p w:rsidR="003E147A" w:rsidRPr="002F0F72" w:rsidRDefault="00A42AB4" w:rsidP="003E147A">
      <w:pPr>
        <w:ind w:left="284"/>
        <w:jc w:val="both"/>
        <w:rPr>
          <w:ins w:id="4738" w:author="DHA" w:date="2010-07-05T21:05:00Z"/>
          <w:rFonts w:ascii="Times New Roman" w:hAnsi="Times New Roman"/>
          <w:b/>
          <w:color w:val="000000"/>
          <w:sz w:val="26"/>
          <w:szCs w:val="26"/>
          <w:lang w:val="en-US"/>
          <w:rPrChange w:id="4739" w:author="DHA" w:date="2010-07-06T04:40:00Z">
            <w:rPr>
              <w:ins w:id="4740" w:author="DHA" w:date="2010-07-05T21:05:00Z"/>
              <w:rFonts w:ascii="Times New Roman" w:hAnsi="Times New Roman"/>
              <w:color w:val="000000"/>
              <w:sz w:val="26"/>
              <w:szCs w:val="26"/>
              <w:lang w:val="en-US"/>
            </w:rPr>
          </w:rPrChange>
        </w:rPr>
      </w:pPr>
      <w:ins w:id="4741" w:author="DHA" w:date="2010-07-06T00:50:00Z">
        <w:r w:rsidRPr="002F0F72">
          <w:rPr>
            <w:rFonts w:ascii="Times New Roman" w:hAnsi="Times New Roman"/>
            <w:b/>
            <w:color w:val="000000"/>
            <w:sz w:val="26"/>
            <w:szCs w:val="26"/>
            <w:lang w:val="en-US"/>
            <w:rPrChange w:id="4742" w:author="DHA" w:date="2010-07-06T04:40:00Z">
              <w:rPr>
                <w:rFonts w:ascii="Times New Roman" w:hAnsi="Times New Roman"/>
                <w:color w:val="000000"/>
                <w:sz w:val="26"/>
                <w:szCs w:val="26"/>
                <w:lang w:val="en-US"/>
              </w:rPr>
            </w:rPrChange>
          </w:rPr>
          <w:t>1</w:t>
        </w:r>
      </w:ins>
      <w:ins w:id="4743" w:author="DHA" w:date="2010-07-05T21:05:00Z">
        <w:r w:rsidR="003E147A" w:rsidRPr="002F0F72">
          <w:rPr>
            <w:rFonts w:ascii="Times New Roman" w:hAnsi="Times New Roman"/>
            <w:b/>
            <w:color w:val="000000"/>
            <w:sz w:val="26"/>
            <w:szCs w:val="26"/>
            <w:lang w:val="en-US"/>
            <w:rPrChange w:id="4744" w:author="DHA" w:date="2010-07-06T04:40:00Z">
              <w:rPr>
                <w:rFonts w:ascii="Times New Roman" w:hAnsi="Times New Roman"/>
                <w:color w:val="000000"/>
                <w:sz w:val="26"/>
                <w:szCs w:val="26"/>
                <w:lang w:val="en-US"/>
              </w:rPr>
            </w:rPrChange>
          </w:rPr>
          <w:t>. Các sản phẩm ứng dụng sử dụng XPDL</w:t>
        </w:r>
      </w:ins>
    </w:p>
    <w:tbl>
      <w:tblPr>
        <w:tblW w:w="0" w:type="auto"/>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ook w:val="00A0"/>
      </w:tblPr>
      <w:tblGrid>
        <w:gridCol w:w="720"/>
        <w:gridCol w:w="8523"/>
      </w:tblGrid>
      <w:tr w:rsidR="003E147A" w:rsidRPr="00E74EDE" w:rsidTr="006467F0">
        <w:trPr>
          <w:trHeight w:val="323"/>
          <w:ins w:id="4745" w:author="DHA" w:date="2010-07-05T21:06:00Z"/>
        </w:trPr>
        <w:tc>
          <w:tcPr>
            <w:tcW w:w="738" w:type="dxa"/>
            <w:vMerge w:val="restart"/>
            <w:shd w:val="clear" w:color="auto" w:fill="DBE5F1"/>
          </w:tcPr>
          <w:p w:rsidR="003E147A" w:rsidRPr="00E74EDE" w:rsidRDefault="003E147A" w:rsidP="006467F0">
            <w:pPr>
              <w:pStyle w:val="readheader"/>
              <w:spacing w:before="0" w:beforeAutospacing="0" w:after="200" w:afterAutospacing="0"/>
              <w:ind w:firstLine="360"/>
              <w:jc w:val="both"/>
              <w:rPr>
                <w:ins w:id="4746" w:author="DHA" w:date="2010-07-05T21:06:00Z"/>
                <w:color w:val="000000"/>
                <w:sz w:val="26"/>
                <w:szCs w:val="26"/>
              </w:rPr>
            </w:pPr>
            <w:ins w:id="4747" w:author="DHA" w:date="2010-07-05T21:06:00Z">
              <w:r w:rsidRPr="00E74EDE">
                <w:rPr>
                  <w:color w:val="000000"/>
                  <w:sz w:val="26"/>
                  <w:szCs w:val="26"/>
                </w:rPr>
                <w:t>A</w:t>
              </w:r>
            </w:ins>
          </w:p>
        </w:tc>
        <w:tc>
          <w:tcPr>
            <w:tcW w:w="8838" w:type="dxa"/>
            <w:shd w:val="clear" w:color="auto" w:fill="DBE5F1"/>
          </w:tcPr>
          <w:p w:rsidR="003E147A" w:rsidRPr="00E74EDE" w:rsidRDefault="003E147A" w:rsidP="006467F0">
            <w:pPr>
              <w:tabs>
                <w:tab w:val="right" w:pos="8172"/>
              </w:tabs>
              <w:spacing w:after="0"/>
              <w:ind w:firstLine="360"/>
              <w:jc w:val="both"/>
              <w:rPr>
                <w:ins w:id="4748" w:author="DHA" w:date="2010-07-05T21:06:00Z"/>
                <w:rFonts w:ascii="Times New Roman" w:hAnsi="Times New Roman"/>
                <w:color w:val="000000"/>
                <w:sz w:val="26"/>
                <w:szCs w:val="26"/>
              </w:rPr>
            </w:pPr>
            <w:ins w:id="4749" w:author="DHA" w:date="2010-07-05T21:06:00Z">
              <w:r w:rsidRPr="00E74EDE">
                <w:rPr>
                  <w:rStyle w:val="apple-style-span"/>
                  <w:rFonts w:ascii="Times New Roman" w:hAnsi="Times New Roman"/>
                  <w:b/>
                  <w:bCs/>
                  <w:color w:val="000000"/>
                  <w:sz w:val="26"/>
                  <w:szCs w:val="26"/>
                </w:rPr>
                <w:t xml:space="preserve">Active Endpoint’s ActiveVOS </w:t>
              </w:r>
              <w:r w:rsidRPr="00E74EDE">
                <w:rPr>
                  <w:rStyle w:val="apple-style-span"/>
                  <w:rFonts w:ascii="Times New Roman" w:hAnsi="Times New Roman"/>
                  <w:color w:val="000000"/>
                  <w:sz w:val="26"/>
                  <w:szCs w:val="26"/>
                </w:rPr>
                <w:t>visual orchestration system supports XPDL 2.1</w:t>
              </w:r>
            </w:ins>
          </w:p>
        </w:tc>
      </w:tr>
      <w:tr w:rsidR="003E147A" w:rsidRPr="00E74EDE" w:rsidTr="006467F0">
        <w:trPr>
          <w:ins w:id="475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5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52" w:author="DHA" w:date="2010-07-05T21:06:00Z"/>
                <w:rFonts w:ascii="Times New Roman" w:hAnsi="Times New Roman"/>
                <w:color w:val="000000"/>
                <w:sz w:val="26"/>
                <w:szCs w:val="26"/>
              </w:rPr>
            </w:pPr>
            <w:ins w:id="4753" w:author="DHA" w:date="2010-07-05T21:06:00Z">
              <w:r w:rsidRPr="00E74EDE">
                <w:rPr>
                  <w:rFonts w:ascii="Times New Roman" w:hAnsi="Times New Roman"/>
                  <w:b/>
                  <w:bCs/>
                  <w:color w:val="000000"/>
                  <w:sz w:val="26"/>
                  <w:szCs w:val="26"/>
                </w:rPr>
                <w:t>ActiveModeler</w:t>
              </w:r>
              <w:r w:rsidRPr="00E74EDE">
                <w:rPr>
                  <w:rFonts w:ascii="Times New Roman" w:hAnsi="Times New Roman"/>
                  <w:color w:val="000000"/>
                  <w:sz w:val="26"/>
                  <w:szCs w:val="26"/>
                </w:rPr>
                <w:t>, see "KAISHA-Tec"</w:t>
              </w:r>
            </w:ins>
          </w:p>
        </w:tc>
      </w:tr>
      <w:tr w:rsidR="003E147A" w:rsidRPr="00E74EDE" w:rsidTr="006467F0">
        <w:trPr>
          <w:ins w:id="475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5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56" w:author="DHA" w:date="2010-07-05T21:06:00Z"/>
                <w:rFonts w:ascii="Times New Roman" w:hAnsi="Times New Roman"/>
                <w:color w:val="000000"/>
                <w:sz w:val="26"/>
                <w:szCs w:val="26"/>
                <w:lang w:val="en-US"/>
              </w:rPr>
            </w:pPr>
            <w:ins w:id="4757" w:author="DHA" w:date="2010-07-05T21:06:00Z">
              <w:r w:rsidRPr="00E74EDE">
                <w:rPr>
                  <w:rFonts w:ascii="Times New Roman" w:hAnsi="Times New Roman"/>
                  <w:color w:val="000000"/>
                  <w:sz w:val="26"/>
                  <w:szCs w:val="26"/>
                </w:rPr>
                <w:t xml:space="preserve">Adobe has sucessfully implemented XPDL within </w:t>
              </w:r>
              <w:r w:rsidR="00051831">
                <w:fldChar w:fldCharType="begin"/>
              </w:r>
              <w:r>
                <w:instrText>HYPERLINK "http://www.adobe.com/products/server/workflowserver/"</w:instrText>
              </w:r>
              <w:r w:rsidR="00051831">
                <w:fldChar w:fldCharType="separate"/>
              </w:r>
              <w:r w:rsidRPr="00E74EDE">
                <w:rPr>
                  <w:rStyle w:val="Hyperlink"/>
                  <w:rFonts w:ascii="Times New Roman" w:hAnsi="Times New Roman"/>
                  <w:color w:val="000000"/>
                  <w:sz w:val="26"/>
                  <w:szCs w:val="26"/>
                </w:rPr>
                <w:t>Adobe LiveCycle Workflow</w:t>
              </w:r>
              <w:r w:rsidR="00051831">
                <w:fldChar w:fldCharType="end"/>
              </w:r>
            </w:ins>
          </w:p>
        </w:tc>
      </w:tr>
      <w:tr w:rsidR="003E147A" w:rsidRPr="00E74EDE" w:rsidTr="006467F0">
        <w:trPr>
          <w:ins w:id="475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5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60" w:author="DHA" w:date="2010-07-05T21:06:00Z"/>
                <w:rFonts w:ascii="Times New Roman" w:hAnsi="Times New Roman"/>
                <w:color w:val="000000"/>
                <w:sz w:val="26"/>
                <w:szCs w:val="26"/>
                <w:lang w:val="en-US"/>
              </w:rPr>
            </w:pPr>
            <w:ins w:id="4761" w:author="DHA" w:date="2010-07-05T21:06:00Z">
              <w:r w:rsidRPr="00E74EDE">
                <w:rPr>
                  <w:rFonts w:ascii="Times New Roman" w:hAnsi="Times New Roman"/>
                  <w:b/>
                  <w:bCs/>
                  <w:color w:val="000000"/>
                  <w:sz w:val="26"/>
                  <w:szCs w:val="26"/>
                </w:rPr>
                <w:t>ADVANTYS WorkflowGen</w:t>
              </w:r>
              <w:r w:rsidRPr="00E74EDE">
                <w:rPr>
                  <w:rFonts w:ascii="Times New Roman" w:hAnsi="Times New Roman"/>
                  <w:color w:val="000000"/>
                  <w:sz w:val="26"/>
                  <w:szCs w:val="26"/>
                </w:rPr>
                <w:t>  supports XPDL</w:t>
              </w:r>
            </w:ins>
          </w:p>
        </w:tc>
      </w:tr>
      <w:tr w:rsidR="003E147A" w:rsidRPr="00E74EDE" w:rsidTr="006467F0">
        <w:trPr>
          <w:ins w:id="476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6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64" w:author="DHA" w:date="2010-07-05T21:06:00Z"/>
                <w:rFonts w:ascii="Times New Roman" w:hAnsi="Times New Roman"/>
                <w:color w:val="000000"/>
                <w:sz w:val="26"/>
                <w:szCs w:val="26"/>
                <w:lang w:val="en-US"/>
              </w:rPr>
            </w:pPr>
            <w:ins w:id="4765" w:author="DHA" w:date="2010-07-05T21:06:00Z">
              <w:r w:rsidRPr="00E74EDE">
                <w:rPr>
                  <w:rFonts w:ascii="Times New Roman" w:hAnsi="Times New Roman"/>
                  <w:b/>
                  <w:bCs/>
                  <w:color w:val="000000"/>
                  <w:sz w:val="26"/>
                  <w:szCs w:val="26"/>
                </w:rPr>
                <w:t xml:space="preserve">Amazonas Workflow </w:t>
              </w:r>
              <w:r w:rsidRPr="00E74EDE">
                <w:rPr>
                  <w:rFonts w:ascii="Times New Roman" w:hAnsi="Times New Roman"/>
                  <w:color w:val="000000"/>
                  <w:sz w:val="26"/>
                  <w:szCs w:val="26"/>
                </w:rPr>
                <w:t>is a Java based workflow engine which supports XPDL</w:t>
              </w:r>
            </w:ins>
          </w:p>
        </w:tc>
      </w:tr>
      <w:tr w:rsidR="003E147A" w:rsidRPr="00E74EDE" w:rsidTr="006467F0">
        <w:trPr>
          <w:ins w:id="476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6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68" w:author="DHA" w:date="2010-07-05T21:06:00Z"/>
                <w:rFonts w:ascii="Times New Roman" w:hAnsi="Times New Roman"/>
                <w:color w:val="000000"/>
                <w:sz w:val="26"/>
                <w:szCs w:val="26"/>
                <w:lang w:val="en-US"/>
              </w:rPr>
            </w:pPr>
            <w:ins w:id="4769" w:author="DHA" w:date="2010-07-05T21:06:00Z">
              <w:r w:rsidRPr="00E74EDE">
                <w:rPr>
                  <w:rFonts w:ascii="Times New Roman" w:hAnsi="Times New Roman"/>
                  <w:b/>
                  <w:bCs/>
                  <w:color w:val="000000"/>
                  <w:sz w:val="26"/>
                  <w:szCs w:val="26"/>
                </w:rPr>
                <w:t xml:space="preserve">Arachnea EverSuite </w:t>
              </w:r>
              <w:r w:rsidRPr="00E74EDE">
                <w:rPr>
                  <w:rFonts w:ascii="Times New Roman" w:hAnsi="Times New Roman"/>
                  <w:color w:val="000000"/>
                  <w:sz w:val="26"/>
                  <w:szCs w:val="26"/>
                </w:rPr>
                <w:t>supports XPDL</w:t>
              </w:r>
            </w:ins>
          </w:p>
        </w:tc>
      </w:tr>
      <w:tr w:rsidR="003E147A" w:rsidRPr="00E74EDE" w:rsidTr="006467F0">
        <w:trPr>
          <w:ins w:id="477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7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772" w:author="DHA" w:date="2010-07-05T21:06:00Z"/>
                <w:rFonts w:ascii="Times New Roman" w:hAnsi="Times New Roman"/>
                <w:color w:val="000000"/>
                <w:sz w:val="26"/>
                <w:szCs w:val="26"/>
                <w:lang w:val="en-US"/>
              </w:rPr>
            </w:pPr>
            <w:ins w:id="4773" w:author="DHA" w:date="2010-07-05T21:06:00Z">
              <w:r>
                <w:fldChar w:fldCharType="begin"/>
              </w:r>
              <w:r w:rsidR="003E147A">
                <w:instrText>HYPERLINK "http://www.appian.com/company/news/press/press43.jsp"</w:instrText>
              </w:r>
              <w:r>
                <w:fldChar w:fldCharType="separate"/>
              </w:r>
              <w:r w:rsidR="003E147A" w:rsidRPr="00E74EDE">
                <w:rPr>
                  <w:rStyle w:val="Hyperlink"/>
                  <w:rFonts w:ascii="Times New Roman" w:hAnsi="Times New Roman"/>
                  <w:color w:val="000000"/>
                  <w:sz w:val="26"/>
                  <w:szCs w:val="26"/>
                </w:rPr>
                <w:t xml:space="preserve">Appian Enterprise and Zynium's Byzio </w:t>
              </w:r>
              <w:r>
                <w:fldChar w:fldCharType="end"/>
              </w:r>
              <w:r w:rsidR="003E147A" w:rsidRPr="00E74EDE">
                <w:rPr>
                  <w:rFonts w:ascii="Times New Roman" w:hAnsi="Times New Roman"/>
                  <w:color w:val="000000"/>
                  <w:sz w:val="26"/>
                  <w:szCs w:val="26"/>
                </w:rPr>
                <w:t>use XPDL for interchange of Visio process models</w:t>
              </w:r>
            </w:ins>
          </w:p>
        </w:tc>
      </w:tr>
      <w:tr w:rsidR="003E147A" w:rsidRPr="00E74EDE" w:rsidTr="006467F0">
        <w:trPr>
          <w:ins w:id="477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7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76" w:author="DHA" w:date="2010-07-05T21:06:00Z"/>
                <w:rFonts w:ascii="Times New Roman" w:hAnsi="Times New Roman"/>
                <w:color w:val="000000"/>
                <w:sz w:val="26"/>
                <w:szCs w:val="26"/>
                <w:lang w:val="en-US"/>
              </w:rPr>
            </w:pPr>
            <w:ins w:id="4777" w:author="DHA" w:date="2010-07-05T21:06:00Z">
              <w:r w:rsidRPr="00E74EDE">
                <w:rPr>
                  <w:rFonts w:ascii="Times New Roman" w:hAnsi="Times New Roman"/>
                  <w:b/>
                  <w:bCs/>
                  <w:color w:val="000000"/>
                  <w:sz w:val="26"/>
                  <w:szCs w:val="26"/>
                </w:rPr>
                <w:t xml:space="preserve">Ascentn AgilePoint Server </w:t>
              </w:r>
              <w:r w:rsidRPr="00E74EDE">
                <w:rPr>
                  <w:rFonts w:ascii="Times New Roman" w:hAnsi="Times New Roman"/>
                  <w:color w:val="000000"/>
                  <w:sz w:val="26"/>
                  <w:szCs w:val="26"/>
                </w:rPr>
                <w:t>is a .NET-based BPMS that supports XPDL</w:t>
              </w:r>
            </w:ins>
          </w:p>
        </w:tc>
      </w:tr>
      <w:tr w:rsidR="003E147A" w:rsidRPr="00E74EDE" w:rsidTr="006467F0">
        <w:trPr>
          <w:ins w:id="477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7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80" w:author="DHA" w:date="2010-07-05T21:06:00Z"/>
                <w:rFonts w:ascii="Times New Roman" w:hAnsi="Times New Roman"/>
                <w:color w:val="000000"/>
                <w:sz w:val="26"/>
                <w:szCs w:val="26"/>
                <w:lang w:val="en-US"/>
              </w:rPr>
            </w:pPr>
            <w:ins w:id="4781" w:author="DHA" w:date="2010-07-05T21:06:00Z">
              <w:r w:rsidRPr="00E74EDE">
                <w:rPr>
                  <w:rFonts w:ascii="Times New Roman" w:hAnsi="Times New Roman"/>
                  <w:b/>
                  <w:bCs/>
                  <w:color w:val="000000"/>
                  <w:sz w:val="26"/>
                  <w:szCs w:val="26"/>
                </w:rPr>
                <w:t xml:space="preserve">Aspose's Aspose.Workflow </w:t>
              </w:r>
              <w:r w:rsidRPr="00E74EDE">
                <w:rPr>
                  <w:rFonts w:ascii="Times New Roman" w:hAnsi="Times New Roman"/>
                  <w:color w:val="000000"/>
                  <w:sz w:val="26"/>
                  <w:szCs w:val="26"/>
                </w:rPr>
                <w:t>is a .Net workflow engine using XPDL</w:t>
              </w:r>
            </w:ins>
          </w:p>
        </w:tc>
      </w:tr>
      <w:tr w:rsidR="003E147A" w:rsidRPr="00E74EDE" w:rsidTr="006467F0">
        <w:trPr>
          <w:ins w:id="478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8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784" w:author="DHA" w:date="2010-07-05T21:06:00Z"/>
                <w:rFonts w:ascii="Times New Roman" w:hAnsi="Times New Roman"/>
                <w:color w:val="000000"/>
                <w:sz w:val="26"/>
                <w:szCs w:val="26"/>
                <w:lang w:val="en-US"/>
              </w:rPr>
            </w:pPr>
            <w:ins w:id="4785" w:author="DHA" w:date="2010-07-05T21:06:00Z">
              <w:r w:rsidRPr="00E74EDE">
                <w:rPr>
                  <w:rFonts w:ascii="Times New Roman" w:hAnsi="Times New Roman"/>
                  <w:b/>
                  <w:bCs/>
                  <w:color w:val="000000"/>
                  <w:sz w:val="26"/>
                  <w:szCs w:val="26"/>
                </w:rPr>
                <w:t>Assetlink Corporation</w:t>
              </w:r>
              <w:r w:rsidRPr="00E74EDE">
                <w:rPr>
                  <w:rFonts w:ascii="Times New Roman" w:hAnsi="Times New Roman"/>
                  <w:color w:val="000000"/>
                  <w:sz w:val="26"/>
                  <w:szCs w:val="26"/>
                </w:rPr>
                <w:t xml:space="preserve"> uses XPDL to define and store processes in </w:t>
              </w:r>
              <w:r w:rsidRPr="00E74EDE">
                <w:rPr>
                  <w:rFonts w:ascii="Times New Roman" w:hAnsi="Times New Roman"/>
                  <w:b/>
                  <w:bCs/>
                  <w:color w:val="000000"/>
                  <w:sz w:val="26"/>
                  <w:szCs w:val="26"/>
                </w:rPr>
                <w:t>Marketing Workbench</w:t>
              </w:r>
            </w:ins>
          </w:p>
        </w:tc>
      </w:tr>
      <w:tr w:rsidR="003E147A" w:rsidRPr="00E74EDE" w:rsidTr="006467F0">
        <w:trPr>
          <w:ins w:id="4786"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787" w:author="DHA" w:date="2010-07-05T21:06:00Z"/>
                <w:rFonts w:ascii="Times New Roman" w:hAnsi="Times New Roman"/>
                <w:color w:val="000000"/>
                <w:sz w:val="26"/>
                <w:szCs w:val="26"/>
                <w:lang w:val="en-US"/>
              </w:rPr>
            </w:pPr>
            <w:ins w:id="4788" w:author="DHA" w:date="2010-07-05T21:06:00Z">
              <w:r w:rsidRPr="00E74EDE">
                <w:rPr>
                  <w:rFonts w:ascii="Times New Roman" w:hAnsi="Times New Roman"/>
                  <w:color w:val="000000"/>
                  <w:sz w:val="26"/>
                  <w:szCs w:val="26"/>
                  <w:lang w:val="en-US"/>
                </w:rPr>
                <w:t>B</w:t>
              </w:r>
            </w:ins>
          </w:p>
        </w:tc>
        <w:tc>
          <w:tcPr>
            <w:tcW w:w="8838" w:type="dxa"/>
            <w:shd w:val="clear" w:color="auto" w:fill="DBE5F1"/>
          </w:tcPr>
          <w:p w:rsidR="003E147A" w:rsidRPr="00E74EDE" w:rsidRDefault="00051831" w:rsidP="006467F0">
            <w:pPr>
              <w:spacing w:after="0"/>
              <w:ind w:firstLine="360"/>
              <w:jc w:val="both"/>
              <w:rPr>
                <w:ins w:id="4789" w:author="DHA" w:date="2010-07-05T21:06:00Z"/>
                <w:rFonts w:ascii="Times New Roman" w:hAnsi="Times New Roman"/>
                <w:color w:val="000000"/>
                <w:sz w:val="26"/>
                <w:szCs w:val="26"/>
                <w:lang w:val="en-US"/>
              </w:rPr>
            </w:pPr>
            <w:ins w:id="4790" w:author="DHA" w:date="2010-07-05T21:06:00Z">
              <w:r>
                <w:fldChar w:fldCharType="begin"/>
              </w:r>
              <w:r w:rsidR="003E147A">
                <w:instrText>HYPERLINK "http://boc-eu.com/index.jsp"</w:instrText>
              </w:r>
              <w:r>
                <w:fldChar w:fldCharType="separate"/>
              </w:r>
              <w:r w:rsidR="003E147A" w:rsidRPr="00E74EDE">
                <w:rPr>
                  <w:rStyle w:val="Hyperlink"/>
                  <w:rFonts w:ascii="Times New Roman" w:hAnsi="Times New Roman"/>
                  <w:color w:val="000000"/>
                  <w:sz w:val="26"/>
                  <w:szCs w:val="26"/>
                </w:rPr>
                <w:t>BOC ADONIS 3.7</w:t>
              </w:r>
              <w:r>
                <w:fldChar w:fldCharType="end"/>
              </w:r>
              <w:r w:rsidR="003E147A" w:rsidRPr="00E74EDE">
                <w:rPr>
                  <w:rFonts w:ascii="Times New Roman" w:hAnsi="Times New Roman"/>
                  <w:color w:val="000000"/>
                  <w:sz w:val="26"/>
                  <w:szCs w:val="26"/>
                </w:rPr>
                <w:t>(and higher) supports XPDL export</w:t>
              </w:r>
            </w:ins>
          </w:p>
        </w:tc>
      </w:tr>
      <w:tr w:rsidR="003E147A" w:rsidRPr="00E74EDE" w:rsidTr="006467F0">
        <w:trPr>
          <w:ins w:id="479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9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93" w:author="DHA" w:date="2010-07-05T21:06:00Z"/>
                <w:rFonts w:ascii="Times New Roman" w:hAnsi="Times New Roman"/>
                <w:color w:val="000000"/>
                <w:sz w:val="26"/>
                <w:szCs w:val="26"/>
                <w:lang w:val="en-US"/>
              </w:rPr>
            </w:pPr>
            <w:ins w:id="4794" w:author="DHA" w:date="2010-07-05T21:06:00Z">
              <w:r w:rsidRPr="00E74EDE">
                <w:rPr>
                  <w:rFonts w:ascii="Times New Roman" w:hAnsi="Times New Roman"/>
                  <w:color w:val="000000"/>
                  <w:sz w:val="26"/>
                  <w:szCs w:val="26"/>
                </w:rPr>
                <w:t xml:space="preserve">BEA Systems supports XPDL in the </w:t>
              </w:r>
              <w:r w:rsidR="00051831">
                <w:fldChar w:fldCharType="begin"/>
              </w:r>
              <w:r>
                <w:instrText>HYPERLINK "http://www.bea.com/framework.jsp?CNT=index.htm&amp;FP=/content/products/aqualogic/&amp;WT.ac=topnav_products_aqualogic"</w:instrText>
              </w:r>
              <w:r w:rsidR="00051831">
                <w:fldChar w:fldCharType="separate"/>
              </w:r>
              <w:r w:rsidRPr="00E74EDE">
                <w:rPr>
                  <w:rStyle w:val="Hyperlink"/>
                  <w:rFonts w:ascii="Times New Roman" w:hAnsi="Times New Roman"/>
                  <w:color w:val="000000"/>
                  <w:sz w:val="26"/>
                  <w:szCs w:val="26"/>
                </w:rPr>
                <w:t>AquaLogic Enterprise Repository and BPM Suite</w:t>
              </w:r>
              <w:r w:rsidR="00051831">
                <w:fldChar w:fldCharType="end"/>
              </w:r>
            </w:ins>
          </w:p>
        </w:tc>
      </w:tr>
      <w:tr w:rsidR="003E147A" w:rsidRPr="00E74EDE" w:rsidTr="006467F0">
        <w:trPr>
          <w:ins w:id="479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79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797" w:author="DHA" w:date="2010-07-05T21:06:00Z"/>
                <w:rFonts w:ascii="Times New Roman" w:hAnsi="Times New Roman"/>
                <w:color w:val="000000"/>
                <w:sz w:val="26"/>
                <w:szCs w:val="26"/>
                <w:lang w:val="en-US"/>
              </w:rPr>
            </w:pPr>
            <w:ins w:id="4798" w:author="DHA" w:date="2010-07-05T21:06:00Z">
              <w:r w:rsidRPr="00E74EDE">
                <w:rPr>
                  <w:rFonts w:ascii="Times New Roman" w:hAnsi="Times New Roman"/>
                  <w:b/>
                  <w:bCs/>
                  <w:color w:val="000000"/>
                  <w:sz w:val="26"/>
                  <w:szCs w:val="26"/>
                </w:rPr>
                <w:t xml:space="preserve">Brein VB's InProces </w:t>
              </w:r>
              <w:r w:rsidRPr="00E74EDE">
                <w:rPr>
                  <w:rStyle w:val="style7"/>
                  <w:rFonts w:ascii="Times New Roman" w:hAnsi="Times New Roman"/>
                  <w:color w:val="000000"/>
                  <w:sz w:val="26"/>
                  <w:szCs w:val="26"/>
                </w:rPr>
                <w:t>uses XPDL 2.0</w:t>
              </w:r>
            </w:ins>
          </w:p>
        </w:tc>
      </w:tr>
      <w:tr w:rsidR="003E147A" w:rsidRPr="00E74EDE" w:rsidTr="006467F0">
        <w:trPr>
          <w:ins w:id="479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0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01" w:author="DHA" w:date="2010-07-05T21:06:00Z"/>
                <w:rFonts w:ascii="Times New Roman" w:hAnsi="Times New Roman"/>
                <w:color w:val="000000"/>
                <w:sz w:val="26"/>
                <w:szCs w:val="26"/>
                <w:lang w:val="en-US"/>
              </w:rPr>
            </w:pPr>
            <w:ins w:id="4802" w:author="DHA" w:date="2010-07-05T21:06:00Z">
              <w:r w:rsidRPr="00E74EDE">
                <w:rPr>
                  <w:rStyle w:val="style7"/>
                  <w:rFonts w:ascii="Times New Roman" w:hAnsi="Times New Roman"/>
                  <w:b/>
                  <w:bCs/>
                  <w:color w:val="000000"/>
                  <w:sz w:val="26"/>
                  <w:szCs w:val="26"/>
                </w:rPr>
                <w:t xml:space="preserve">Bonita </w:t>
              </w:r>
              <w:r w:rsidRPr="00E74EDE">
                <w:rPr>
                  <w:rStyle w:val="style7"/>
                  <w:rFonts w:ascii="Times New Roman" w:hAnsi="Times New Roman"/>
                  <w:color w:val="000000"/>
                  <w:sz w:val="26"/>
                  <w:szCs w:val="26"/>
                </w:rPr>
                <w:t>is an open source workflow solution  using XPDL</w:t>
              </w:r>
            </w:ins>
          </w:p>
        </w:tc>
      </w:tr>
      <w:tr w:rsidR="003E147A" w:rsidRPr="00E74EDE" w:rsidTr="006467F0">
        <w:trPr>
          <w:ins w:id="480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0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05" w:author="DHA" w:date="2010-07-05T21:06:00Z"/>
                <w:rFonts w:ascii="Times New Roman" w:hAnsi="Times New Roman"/>
                <w:color w:val="000000"/>
                <w:sz w:val="26"/>
                <w:szCs w:val="26"/>
                <w:lang w:val="en-US"/>
              </w:rPr>
            </w:pPr>
            <w:ins w:id="4806" w:author="DHA" w:date="2010-07-05T21:06:00Z">
              <w:r w:rsidRPr="00E74EDE">
                <w:rPr>
                  <w:rFonts w:ascii="Times New Roman" w:hAnsi="Times New Roman"/>
                  <w:b/>
                  <w:bCs/>
                  <w:color w:val="000000"/>
                  <w:sz w:val="26"/>
                  <w:szCs w:val="26"/>
                </w:rPr>
                <w:t xml:space="preserve">ProEd Workflow Editor </w:t>
              </w:r>
              <w:r w:rsidRPr="00E74EDE">
                <w:rPr>
                  <w:rFonts w:ascii="Times New Roman" w:hAnsi="Times New Roman"/>
                  <w:color w:val="000000"/>
                  <w:sz w:val="26"/>
                  <w:szCs w:val="26"/>
                </w:rPr>
                <w:t>is a XPDL compliant design tool on top of Bonita</w:t>
              </w:r>
            </w:ins>
          </w:p>
        </w:tc>
      </w:tr>
      <w:tr w:rsidR="003E147A" w:rsidRPr="00E74EDE" w:rsidTr="006467F0">
        <w:trPr>
          <w:ins w:id="4807"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08" w:author="DHA" w:date="2010-07-05T21:06:00Z"/>
                <w:rFonts w:ascii="Times New Roman" w:hAnsi="Times New Roman"/>
                <w:color w:val="000000"/>
                <w:sz w:val="26"/>
                <w:szCs w:val="26"/>
                <w:lang w:val="en-US"/>
              </w:rPr>
            </w:pPr>
            <w:ins w:id="4809" w:author="DHA" w:date="2010-07-05T21:06:00Z">
              <w:r w:rsidRPr="00E74EDE">
                <w:rPr>
                  <w:rFonts w:ascii="Times New Roman" w:hAnsi="Times New Roman"/>
                  <w:color w:val="000000"/>
                  <w:sz w:val="26"/>
                  <w:szCs w:val="26"/>
                  <w:lang w:val="en-US"/>
                </w:rPr>
                <w:t>C</w:t>
              </w:r>
            </w:ins>
          </w:p>
        </w:tc>
        <w:tc>
          <w:tcPr>
            <w:tcW w:w="8838" w:type="dxa"/>
            <w:shd w:val="clear" w:color="auto" w:fill="DBE5F1"/>
          </w:tcPr>
          <w:p w:rsidR="003E147A" w:rsidRPr="00E74EDE" w:rsidRDefault="003E147A" w:rsidP="006467F0">
            <w:pPr>
              <w:spacing w:after="0"/>
              <w:ind w:firstLine="360"/>
              <w:jc w:val="both"/>
              <w:rPr>
                <w:ins w:id="4810" w:author="DHA" w:date="2010-07-05T21:06:00Z"/>
                <w:rFonts w:ascii="Times New Roman" w:hAnsi="Times New Roman"/>
                <w:color w:val="000000"/>
                <w:sz w:val="26"/>
                <w:szCs w:val="26"/>
                <w:lang w:val="en-US"/>
              </w:rPr>
            </w:pPr>
            <w:ins w:id="4811" w:author="DHA" w:date="2010-07-05T21:06:00Z">
              <w:r w:rsidRPr="00E74EDE">
                <w:rPr>
                  <w:rFonts w:ascii="Times New Roman" w:hAnsi="Times New Roman"/>
                  <w:b/>
                  <w:bCs/>
                  <w:color w:val="000000"/>
                  <w:sz w:val="26"/>
                  <w:szCs w:val="26"/>
                </w:rPr>
                <w:t xml:space="preserve">Canto CanFlow </w:t>
              </w:r>
              <w:r w:rsidRPr="00E74EDE">
                <w:rPr>
                  <w:rFonts w:ascii="Times New Roman" w:hAnsi="Times New Roman"/>
                  <w:color w:val="000000"/>
                  <w:sz w:val="26"/>
                  <w:szCs w:val="26"/>
                </w:rPr>
                <w:t>uses XPDL within this Digital Asset Management solution</w:t>
              </w:r>
            </w:ins>
          </w:p>
        </w:tc>
      </w:tr>
      <w:tr w:rsidR="003E147A" w:rsidRPr="00E74EDE" w:rsidTr="006467F0">
        <w:trPr>
          <w:ins w:id="481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1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14" w:author="DHA" w:date="2010-07-05T21:06:00Z"/>
                <w:rFonts w:ascii="Times New Roman" w:hAnsi="Times New Roman"/>
                <w:color w:val="000000"/>
                <w:sz w:val="26"/>
                <w:szCs w:val="26"/>
                <w:lang w:val="en-US"/>
              </w:rPr>
            </w:pPr>
            <w:ins w:id="4815" w:author="DHA" w:date="2010-07-05T21:06:00Z">
              <w:r w:rsidRPr="00E74EDE">
                <w:rPr>
                  <w:rFonts w:ascii="Times New Roman" w:hAnsi="Times New Roman"/>
                  <w:b/>
                  <w:bCs/>
                  <w:color w:val="000000"/>
                  <w:sz w:val="26"/>
                  <w:szCs w:val="26"/>
                </w:rPr>
                <w:t xml:space="preserve">CapeVisions </w:t>
              </w:r>
              <w:r w:rsidRPr="00E74EDE">
                <w:rPr>
                  <w:rFonts w:ascii="Times New Roman" w:hAnsi="Times New Roman"/>
                  <w:color w:val="000000"/>
                  <w:sz w:val="26"/>
                  <w:szCs w:val="26"/>
                </w:rPr>
                <w:t>supports XPDL including a free plugin to Visio that edits XPDL</w:t>
              </w:r>
            </w:ins>
          </w:p>
        </w:tc>
      </w:tr>
      <w:tr w:rsidR="003E147A" w:rsidRPr="00E74EDE" w:rsidTr="006467F0">
        <w:trPr>
          <w:ins w:id="481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1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18" w:author="DHA" w:date="2010-07-05T21:06:00Z"/>
                <w:rFonts w:ascii="Times New Roman" w:hAnsi="Times New Roman"/>
                <w:color w:val="000000"/>
                <w:sz w:val="26"/>
                <w:szCs w:val="26"/>
                <w:lang w:val="en-US"/>
              </w:rPr>
            </w:pPr>
            <w:ins w:id="4819" w:author="DHA" w:date="2010-07-05T21:06:00Z">
              <w:r w:rsidRPr="00E74EDE">
                <w:rPr>
                  <w:rFonts w:ascii="Times New Roman" w:hAnsi="Times New Roman"/>
                  <w:b/>
                  <w:bCs/>
                  <w:color w:val="000000"/>
                  <w:sz w:val="26"/>
                  <w:szCs w:val="26"/>
                </w:rPr>
                <w:t>CHALEX BPM Framework </w:t>
              </w:r>
              <w:r w:rsidRPr="00E74EDE">
                <w:rPr>
                  <w:rFonts w:ascii="Times New Roman" w:hAnsi="Times New Roman"/>
                  <w:color w:val="000000"/>
                  <w:sz w:val="26"/>
                  <w:szCs w:val="26"/>
                </w:rPr>
                <w:t>supports XPDL</w:t>
              </w:r>
            </w:ins>
          </w:p>
        </w:tc>
      </w:tr>
      <w:tr w:rsidR="003E147A" w:rsidRPr="00E74EDE" w:rsidTr="006467F0">
        <w:trPr>
          <w:ins w:id="482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2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22" w:author="DHA" w:date="2010-07-05T21:06:00Z"/>
                <w:rFonts w:ascii="Times New Roman" w:hAnsi="Times New Roman"/>
                <w:color w:val="000000"/>
                <w:sz w:val="26"/>
                <w:szCs w:val="26"/>
                <w:lang w:val="en-US"/>
              </w:rPr>
            </w:pPr>
            <w:ins w:id="4823" w:author="DHA" w:date="2010-07-05T21:06:00Z">
              <w:r w:rsidRPr="00E74EDE">
                <w:rPr>
                  <w:rFonts w:ascii="Times New Roman" w:hAnsi="Times New Roman"/>
                  <w:b/>
                  <w:bCs/>
                  <w:color w:val="000000"/>
                  <w:sz w:val="26"/>
                  <w:szCs w:val="26"/>
                </w:rPr>
                <w:t>ComActivity</w:t>
              </w:r>
              <w:r w:rsidRPr="00E74EDE">
                <w:rPr>
                  <w:rFonts w:ascii="Times New Roman" w:hAnsi="Times New Roman"/>
                  <w:color w:val="000000"/>
                  <w:sz w:val="26"/>
                  <w:szCs w:val="26"/>
                </w:rPr>
                <w:t xml:space="preserve"> supports XPDL in its process design tool and runtime engine</w:t>
              </w:r>
            </w:ins>
          </w:p>
        </w:tc>
      </w:tr>
      <w:tr w:rsidR="003E147A" w:rsidRPr="00E74EDE" w:rsidTr="006467F0">
        <w:trPr>
          <w:ins w:id="482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2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826" w:author="DHA" w:date="2010-07-05T21:06:00Z"/>
                <w:rFonts w:ascii="Times New Roman" w:hAnsi="Times New Roman"/>
                <w:color w:val="000000"/>
                <w:sz w:val="26"/>
                <w:szCs w:val="26"/>
                <w:lang w:val="en-US"/>
              </w:rPr>
            </w:pPr>
            <w:ins w:id="4827" w:author="DHA" w:date="2010-07-05T21:06:00Z">
              <w:r>
                <w:fldChar w:fldCharType="begin"/>
              </w:r>
              <w:r w:rsidR="003E147A">
                <w:instrText>HYPERLINK "http://www.cordys.com/" \t "_blank"</w:instrText>
              </w:r>
              <w:r>
                <w:fldChar w:fldCharType="separate"/>
              </w:r>
              <w:r w:rsidR="003E147A" w:rsidRPr="00E74EDE">
                <w:rPr>
                  <w:rStyle w:val="Hyperlink"/>
                  <w:rFonts w:ascii="Times New Roman" w:hAnsi="Times New Roman"/>
                  <w:color w:val="000000"/>
                  <w:sz w:val="26"/>
                  <w:szCs w:val="26"/>
                </w:rPr>
                <w:t>Cordys BPMS</w:t>
              </w:r>
              <w:r>
                <w:fldChar w:fldCharType="end"/>
              </w:r>
              <w:r w:rsidR="003E147A" w:rsidRPr="00E74EDE">
                <w:rPr>
                  <w:rFonts w:ascii="Times New Roman" w:hAnsi="Times New Roman"/>
                  <w:color w:val="000000"/>
                  <w:sz w:val="26"/>
                  <w:szCs w:val="26"/>
                </w:rPr>
                <w:t xml:space="preserve"> supports XPDL for process definition important and export</w:t>
              </w:r>
            </w:ins>
          </w:p>
        </w:tc>
      </w:tr>
      <w:tr w:rsidR="003E147A" w:rsidRPr="00E74EDE" w:rsidTr="006467F0">
        <w:trPr>
          <w:ins w:id="482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2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30" w:author="DHA" w:date="2010-07-05T21:06:00Z"/>
                <w:rFonts w:ascii="Times New Roman" w:hAnsi="Times New Roman"/>
                <w:color w:val="000000"/>
                <w:sz w:val="26"/>
                <w:szCs w:val="26"/>
                <w:lang w:val="en-US"/>
              </w:rPr>
            </w:pPr>
            <w:ins w:id="4831" w:author="DHA" w:date="2010-07-05T21:06:00Z">
              <w:r w:rsidRPr="00E74EDE">
                <w:rPr>
                  <w:rFonts w:ascii="Times New Roman" w:hAnsi="Times New Roman"/>
                  <w:b/>
                  <w:bCs/>
                  <w:color w:val="000000"/>
                  <w:sz w:val="26"/>
                  <w:szCs w:val="26"/>
                </w:rPr>
                <w:t>COSA Designer and the COSA BPM </w:t>
              </w:r>
              <w:r w:rsidRPr="00E74EDE">
                <w:rPr>
                  <w:rFonts w:ascii="Times New Roman" w:hAnsi="Times New Roman"/>
                  <w:color w:val="000000"/>
                  <w:sz w:val="26"/>
                  <w:szCs w:val="26"/>
                </w:rPr>
                <w:t>engine support XPDL</w:t>
              </w:r>
            </w:ins>
          </w:p>
        </w:tc>
      </w:tr>
      <w:tr w:rsidR="003E147A" w:rsidRPr="00E74EDE" w:rsidTr="006467F0">
        <w:trPr>
          <w:ins w:id="483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3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34" w:author="DHA" w:date="2010-07-05T21:06:00Z"/>
                <w:rFonts w:ascii="Times New Roman" w:hAnsi="Times New Roman"/>
                <w:color w:val="000000"/>
                <w:sz w:val="26"/>
                <w:szCs w:val="26"/>
                <w:lang w:val="en-US"/>
              </w:rPr>
            </w:pPr>
            <w:ins w:id="4835" w:author="DHA" w:date="2010-07-05T21:06:00Z">
              <w:r w:rsidRPr="00E74EDE">
                <w:rPr>
                  <w:rStyle w:val="bodytext"/>
                  <w:rFonts w:ascii="Times New Roman" w:hAnsi="Times New Roman"/>
                  <w:color w:val="000000"/>
                  <w:sz w:val="26"/>
                  <w:szCs w:val="26"/>
                </w:rPr>
                <w:t>Cubetto Toolset is a generic modelling tool which can export XPDL</w:t>
              </w:r>
            </w:ins>
          </w:p>
        </w:tc>
      </w:tr>
      <w:tr w:rsidR="003E147A" w:rsidRPr="00E74EDE" w:rsidTr="006467F0">
        <w:trPr>
          <w:ins w:id="4836"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837" w:author="DHA" w:date="2010-07-05T21:06:00Z"/>
                <w:rFonts w:ascii="Times New Roman" w:hAnsi="Times New Roman"/>
                <w:color w:val="000000"/>
                <w:sz w:val="26"/>
                <w:szCs w:val="26"/>
                <w:lang w:val="en-US"/>
              </w:rPr>
            </w:pPr>
            <w:ins w:id="4838" w:author="DHA" w:date="2010-07-05T21:06:00Z">
              <w:r w:rsidRPr="00E74EDE">
                <w:rPr>
                  <w:rFonts w:ascii="Times New Roman" w:hAnsi="Times New Roman"/>
                  <w:color w:val="000000"/>
                  <w:sz w:val="26"/>
                  <w:szCs w:val="26"/>
                  <w:lang w:val="en-US"/>
                </w:rPr>
                <w:t>D</w:t>
              </w:r>
            </w:ins>
          </w:p>
        </w:tc>
        <w:tc>
          <w:tcPr>
            <w:tcW w:w="8838" w:type="dxa"/>
            <w:shd w:val="clear" w:color="auto" w:fill="DBE5F1"/>
          </w:tcPr>
          <w:p w:rsidR="003E147A" w:rsidRPr="00E74EDE" w:rsidRDefault="003E147A" w:rsidP="006467F0">
            <w:pPr>
              <w:tabs>
                <w:tab w:val="center" w:pos="4446"/>
              </w:tabs>
              <w:spacing w:after="0"/>
              <w:ind w:firstLine="360"/>
              <w:jc w:val="both"/>
              <w:rPr>
                <w:ins w:id="4839" w:author="DHA" w:date="2010-07-05T21:06:00Z"/>
                <w:rFonts w:ascii="Times New Roman" w:hAnsi="Times New Roman"/>
                <w:color w:val="000000"/>
                <w:sz w:val="26"/>
                <w:szCs w:val="26"/>
                <w:lang w:val="en-US"/>
              </w:rPr>
            </w:pPr>
            <w:ins w:id="4840" w:author="DHA" w:date="2010-07-05T21:06:00Z">
              <w:r w:rsidRPr="00E74EDE">
                <w:rPr>
                  <w:rFonts w:ascii="Times New Roman" w:hAnsi="Times New Roman"/>
                  <w:color w:val="000000"/>
                  <w:sz w:val="26"/>
                  <w:szCs w:val="26"/>
                </w:rPr>
                <w:t>Documentum, see "EMC"</w:t>
              </w:r>
            </w:ins>
          </w:p>
        </w:tc>
      </w:tr>
      <w:tr w:rsidR="003E147A" w:rsidRPr="00E74EDE" w:rsidTr="006467F0">
        <w:trPr>
          <w:ins w:id="4841"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42" w:author="DHA" w:date="2010-07-05T21:06:00Z"/>
                <w:rFonts w:ascii="Times New Roman" w:hAnsi="Times New Roman"/>
                <w:color w:val="000000"/>
                <w:sz w:val="26"/>
                <w:szCs w:val="26"/>
                <w:lang w:val="en-US"/>
              </w:rPr>
            </w:pPr>
            <w:ins w:id="4843" w:author="DHA" w:date="2010-07-05T21:06:00Z">
              <w:r w:rsidRPr="00E74EDE">
                <w:rPr>
                  <w:rFonts w:ascii="Times New Roman" w:hAnsi="Times New Roman"/>
                  <w:color w:val="000000"/>
                  <w:sz w:val="26"/>
                  <w:szCs w:val="26"/>
                  <w:lang w:val="en-US"/>
                </w:rPr>
                <w:t>E</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44" w:author="DHA" w:date="2010-07-05T21:06:00Z"/>
                <w:rFonts w:ascii="Times New Roman" w:hAnsi="Times New Roman"/>
                <w:color w:val="000000"/>
                <w:sz w:val="26"/>
                <w:szCs w:val="26"/>
                <w:lang w:val="en-US"/>
              </w:rPr>
            </w:pPr>
            <w:ins w:id="4845" w:author="DHA" w:date="2010-07-05T21:06:00Z">
              <w:r w:rsidRPr="00E74EDE">
                <w:rPr>
                  <w:rFonts w:ascii="Times New Roman" w:hAnsi="Times New Roman"/>
                  <w:b/>
                  <w:bCs/>
                  <w:color w:val="000000"/>
                  <w:sz w:val="26"/>
                  <w:szCs w:val="26"/>
                </w:rPr>
                <w:t>Eclaire Group Lynx Flow Designer</w:t>
              </w:r>
              <w:r w:rsidRPr="00E74EDE">
                <w:rPr>
                  <w:rFonts w:ascii="Times New Roman" w:hAnsi="Times New Roman"/>
                  <w:color w:val="000000"/>
                  <w:sz w:val="26"/>
                  <w:szCs w:val="26"/>
                </w:rPr>
                <w:t xml:space="preserve"> supports XPDL</w:t>
              </w:r>
            </w:ins>
          </w:p>
        </w:tc>
      </w:tr>
      <w:tr w:rsidR="003E147A" w:rsidRPr="00E74EDE" w:rsidTr="006467F0">
        <w:trPr>
          <w:ins w:id="484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4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48" w:author="DHA" w:date="2010-07-05T21:06:00Z"/>
                <w:rFonts w:ascii="Times New Roman" w:hAnsi="Times New Roman"/>
                <w:color w:val="000000"/>
                <w:sz w:val="26"/>
                <w:szCs w:val="26"/>
                <w:lang w:val="en-US"/>
              </w:rPr>
            </w:pPr>
            <w:ins w:id="4849" w:author="DHA" w:date="2010-07-05T21:06:00Z">
              <w:r w:rsidRPr="00E74EDE">
                <w:rPr>
                  <w:rFonts w:ascii="Times New Roman" w:hAnsi="Times New Roman"/>
                  <w:b/>
                  <w:bCs/>
                  <w:color w:val="000000"/>
                  <w:sz w:val="26"/>
                  <w:szCs w:val="26"/>
                </w:rPr>
                <w:t xml:space="preserve">EMC Documentum ApplicationXtender Workflow </w:t>
              </w:r>
              <w:r w:rsidRPr="00E74EDE">
                <w:rPr>
                  <w:rFonts w:ascii="Times New Roman" w:hAnsi="Times New Roman"/>
                  <w:color w:val="000000"/>
                  <w:sz w:val="26"/>
                  <w:szCs w:val="26"/>
                </w:rPr>
                <w:t>supports import and export of XPDL</w:t>
              </w:r>
            </w:ins>
          </w:p>
        </w:tc>
      </w:tr>
      <w:tr w:rsidR="003E147A" w:rsidRPr="00E74EDE" w:rsidTr="006467F0">
        <w:trPr>
          <w:ins w:id="485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5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52" w:author="DHA" w:date="2010-07-05T21:06:00Z"/>
                <w:rFonts w:ascii="Times New Roman" w:hAnsi="Times New Roman"/>
                <w:color w:val="000000"/>
                <w:sz w:val="26"/>
                <w:szCs w:val="26"/>
                <w:lang w:val="fr-FR"/>
              </w:rPr>
            </w:pPr>
            <w:ins w:id="4853" w:author="DHA" w:date="2010-07-05T21:06:00Z">
              <w:r w:rsidRPr="00E74EDE">
                <w:rPr>
                  <w:rFonts w:ascii="Times New Roman" w:hAnsi="Times New Roman"/>
                  <w:b/>
                  <w:bCs/>
                  <w:color w:val="000000"/>
                  <w:sz w:val="26"/>
                  <w:szCs w:val="26"/>
                </w:rPr>
                <w:t xml:space="preserve">EMC Documentum Process Suite </w:t>
              </w:r>
              <w:r w:rsidRPr="00E74EDE">
                <w:rPr>
                  <w:rFonts w:ascii="Times New Roman" w:hAnsi="Times New Roman"/>
                  <w:color w:val="000000"/>
                  <w:sz w:val="26"/>
                  <w:szCs w:val="26"/>
                </w:rPr>
                <w:t>supports XPDL</w:t>
              </w:r>
            </w:ins>
          </w:p>
        </w:tc>
      </w:tr>
      <w:tr w:rsidR="003E147A" w:rsidRPr="00E74EDE" w:rsidTr="006467F0">
        <w:trPr>
          <w:ins w:id="485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55" w:author="DHA" w:date="2010-07-05T21:06:00Z"/>
                <w:rFonts w:ascii="Times New Roman" w:hAnsi="Times New Roman"/>
                <w:color w:val="000000"/>
                <w:sz w:val="26"/>
                <w:szCs w:val="26"/>
                <w:lang w:val="fr-FR"/>
              </w:rPr>
            </w:pPr>
          </w:p>
        </w:tc>
        <w:tc>
          <w:tcPr>
            <w:tcW w:w="8838" w:type="dxa"/>
            <w:shd w:val="clear" w:color="auto" w:fill="DBE5F1"/>
          </w:tcPr>
          <w:p w:rsidR="003E147A" w:rsidRPr="00E74EDE" w:rsidRDefault="003E147A" w:rsidP="006467F0">
            <w:pPr>
              <w:spacing w:after="0"/>
              <w:ind w:firstLine="360"/>
              <w:jc w:val="both"/>
              <w:rPr>
                <w:ins w:id="4856" w:author="DHA" w:date="2010-07-05T21:06:00Z"/>
                <w:rFonts w:ascii="Times New Roman" w:hAnsi="Times New Roman"/>
                <w:color w:val="000000"/>
                <w:sz w:val="26"/>
                <w:szCs w:val="26"/>
                <w:lang w:val="en-US"/>
              </w:rPr>
            </w:pPr>
            <w:ins w:id="4857" w:author="DHA" w:date="2010-07-05T21:06:00Z">
              <w:r w:rsidRPr="00E74EDE">
                <w:rPr>
                  <w:rFonts w:ascii="Times New Roman" w:hAnsi="Times New Roman"/>
                  <w:b/>
                  <w:bCs/>
                  <w:color w:val="000000"/>
                  <w:sz w:val="26"/>
                  <w:szCs w:val="26"/>
                </w:rPr>
                <w:t>Enhydra Shark </w:t>
              </w:r>
              <w:r w:rsidRPr="00E74EDE">
                <w:rPr>
                  <w:rFonts w:ascii="Times New Roman" w:hAnsi="Times New Roman"/>
                  <w:color w:val="000000"/>
                  <w:sz w:val="26"/>
                  <w:szCs w:val="26"/>
                </w:rPr>
                <w:t>is an open source XPDL workflow engine in Java</w:t>
              </w:r>
            </w:ins>
          </w:p>
        </w:tc>
      </w:tr>
      <w:tr w:rsidR="003E147A" w:rsidRPr="00E74EDE" w:rsidTr="006467F0">
        <w:trPr>
          <w:ins w:id="485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5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7246"/>
              </w:tabs>
              <w:spacing w:after="0"/>
              <w:ind w:firstLine="360"/>
              <w:jc w:val="both"/>
              <w:rPr>
                <w:ins w:id="4860" w:author="DHA" w:date="2010-07-05T21:06:00Z"/>
                <w:rFonts w:ascii="Times New Roman" w:hAnsi="Times New Roman"/>
                <w:color w:val="000000"/>
                <w:sz w:val="26"/>
                <w:szCs w:val="26"/>
                <w:lang w:val="en-US"/>
              </w:rPr>
            </w:pPr>
            <w:ins w:id="4861" w:author="DHA" w:date="2010-07-05T21:06:00Z">
              <w:r w:rsidRPr="00E74EDE">
                <w:rPr>
                  <w:rFonts w:ascii="Times New Roman" w:hAnsi="Times New Roman"/>
                  <w:b/>
                  <w:bCs/>
                  <w:color w:val="000000"/>
                  <w:sz w:val="26"/>
                  <w:szCs w:val="26"/>
                </w:rPr>
                <w:t>Enhydra JaWE </w:t>
              </w:r>
              <w:r w:rsidRPr="00E74EDE">
                <w:rPr>
                  <w:rFonts w:ascii="Times New Roman" w:hAnsi="Times New Roman"/>
                  <w:color w:val="000000"/>
                  <w:sz w:val="26"/>
                  <w:szCs w:val="26"/>
                </w:rPr>
                <w:t>an openSource graphical XPDL workflow editor</w:t>
              </w:r>
            </w:ins>
          </w:p>
        </w:tc>
      </w:tr>
      <w:tr w:rsidR="003E147A" w:rsidRPr="00E74EDE" w:rsidTr="006467F0">
        <w:trPr>
          <w:ins w:id="4862"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63" w:author="DHA" w:date="2010-07-05T21:06:00Z"/>
                <w:rFonts w:ascii="Times New Roman" w:hAnsi="Times New Roman"/>
                <w:color w:val="000000"/>
                <w:sz w:val="26"/>
                <w:szCs w:val="26"/>
                <w:lang w:val="en-US"/>
              </w:rPr>
            </w:pPr>
            <w:ins w:id="4864" w:author="DHA" w:date="2010-07-05T21:06:00Z">
              <w:r w:rsidRPr="00E74EDE">
                <w:rPr>
                  <w:rFonts w:ascii="Times New Roman" w:hAnsi="Times New Roman"/>
                  <w:color w:val="000000"/>
                  <w:sz w:val="26"/>
                  <w:szCs w:val="26"/>
                  <w:lang w:val="en-US"/>
                </w:rPr>
                <w:t>F</w:t>
              </w:r>
            </w:ins>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65" w:author="DHA" w:date="2010-07-05T21:06:00Z"/>
                <w:rFonts w:ascii="Times New Roman" w:hAnsi="Times New Roman"/>
                <w:color w:val="000000"/>
                <w:sz w:val="26"/>
                <w:szCs w:val="26"/>
                <w:lang w:val="en-US"/>
              </w:rPr>
            </w:pPr>
            <w:ins w:id="4866" w:author="DHA" w:date="2010-07-05T21:06:00Z">
              <w:r w:rsidRPr="00E74EDE">
                <w:rPr>
                  <w:rStyle w:val="apple-style-span"/>
                  <w:rFonts w:ascii="Times New Roman" w:hAnsi="Times New Roman"/>
                  <w:b/>
                  <w:bCs/>
                  <w:color w:val="000000"/>
                  <w:sz w:val="26"/>
                  <w:szCs w:val="26"/>
                </w:rPr>
                <w:t>First Trace’s Kinnosa Workflow</w:t>
              </w:r>
              <w:r w:rsidRPr="00E74EDE">
                <w:rPr>
                  <w:rStyle w:val="apple-style-span"/>
                  <w:rFonts w:ascii="Times New Roman" w:hAnsi="Times New Roman"/>
                  <w:color w:val="000000"/>
                  <w:sz w:val="26"/>
                  <w:szCs w:val="26"/>
                </w:rPr>
                <w:t xml:space="preserve"> supports XPDL for process model exchange</w:t>
              </w:r>
            </w:ins>
          </w:p>
        </w:tc>
      </w:tr>
      <w:tr w:rsidR="003E147A" w:rsidRPr="00E74EDE" w:rsidTr="006467F0">
        <w:trPr>
          <w:ins w:id="486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6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69" w:author="DHA" w:date="2010-07-05T21:06:00Z"/>
                <w:rFonts w:ascii="Times New Roman" w:hAnsi="Times New Roman"/>
                <w:color w:val="000000"/>
                <w:sz w:val="26"/>
                <w:szCs w:val="26"/>
                <w:lang w:val="en-US"/>
              </w:rPr>
            </w:pPr>
            <w:ins w:id="4870" w:author="DHA" w:date="2010-07-05T21:06:00Z">
              <w:r w:rsidRPr="00E74EDE">
                <w:rPr>
                  <w:rFonts w:ascii="Times New Roman" w:hAnsi="Times New Roman"/>
                  <w:b/>
                  <w:bCs/>
                  <w:color w:val="000000"/>
                  <w:sz w:val="26"/>
                  <w:szCs w:val="26"/>
                </w:rPr>
                <w:t>Finantix Studio FXS</w:t>
              </w:r>
              <w:r w:rsidRPr="00E74EDE">
                <w:rPr>
                  <w:rFonts w:ascii="Times New Roman" w:hAnsi="Times New Roman"/>
                  <w:color w:val="000000"/>
                  <w:sz w:val="26"/>
                  <w:szCs w:val="26"/>
                </w:rPr>
                <w:t xml:space="preserve"> supports BPMN and XPDL for Business Process Modelling</w:t>
              </w:r>
            </w:ins>
          </w:p>
        </w:tc>
      </w:tr>
      <w:tr w:rsidR="003E147A" w:rsidRPr="00E74EDE" w:rsidTr="006467F0">
        <w:trPr>
          <w:trHeight w:val="62"/>
          <w:ins w:id="487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7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873" w:author="DHA" w:date="2010-07-05T21:06:00Z"/>
                <w:rFonts w:ascii="Times New Roman" w:hAnsi="Times New Roman"/>
                <w:color w:val="000000"/>
                <w:sz w:val="26"/>
                <w:szCs w:val="26"/>
                <w:lang w:val="en-US"/>
              </w:rPr>
            </w:pPr>
            <w:ins w:id="4874" w:author="DHA" w:date="2010-07-05T21:06:00Z">
              <w:r>
                <w:fldChar w:fldCharType="begin"/>
              </w:r>
              <w:r w:rsidR="003E147A">
                <w:instrText>HYPERLINK "http://www.fujitsu.com/global/services/software/interstage/"</w:instrText>
              </w:r>
              <w:r>
                <w:fldChar w:fldCharType="separate"/>
              </w:r>
              <w:r w:rsidR="003E147A" w:rsidRPr="00E74EDE">
                <w:rPr>
                  <w:rStyle w:val="Hyperlink"/>
                  <w:rFonts w:ascii="Times New Roman" w:hAnsi="Times New Roman"/>
                  <w:color w:val="000000"/>
                  <w:sz w:val="26"/>
                  <w:szCs w:val="26"/>
                </w:rPr>
                <w:t xml:space="preserve">Fujitsu Interstage BPM (i-Flow) </w:t>
              </w:r>
              <w:r>
                <w:fldChar w:fldCharType="end"/>
              </w:r>
              <w:r w:rsidR="003E147A" w:rsidRPr="00E74EDE">
                <w:rPr>
                  <w:rFonts w:ascii="Times New Roman" w:hAnsi="Times New Roman"/>
                  <w:color w:val="000000"/>
                  <w:sz w:val="26"/>
                  <w:szCs w:val="26"/>
                </w:rPr>
                <w:t>supports XPDL and BPMN</w:t>
              </w:r>
            </w:ins>
          </w:p>
        </w:tc>
      </w:tr>
      <w:tr w:rsidR="003E147A" w:rsidRPr="00E74EDE" w:rsidTr="006467F0">
        <w:trPr>
          <w:ins w:id="487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7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877" w:author="DHA" w:date="2010-07-05T21:06:00Z"/>
                <w:rFonts w:ascii="Times New Roman" w:hAnsi="Times New Roman"/>
                <w:color w:val="000000"/>
                <w:sz w:val="26"/>
                <w:szCs w:val="26"/>
                <w:lang w:val="en-US"/>
              </w:rPr>
            </w:pPr>
            <w:ins w:id="4878" w:author="DHA" w:date="2010-07-05T21:06:00Z">
              <w:r w:rsidRPr="00E74EDE">
                <w:rPr>
                  <w:rFonts w:ascii="Times New Roman" w:hAnsi="Times New Roman"/>
                  <w:b/>
                  <w:bCs/>
                  <w:color w:val="000000"/>
                  <w:sz w:val="26"/>
                  <w:szCs w:val="26"/>
                </w:rPr>
                <w:t>FileNet Business Process Manager 4.0 </w:t>
              </w:r>
              <w:r w:rsidRPr="00E74EDE">
                <w:rPr>
                  <w:rFonts w:ascii="Times New Roman" w:hAnsi="Times New Roman"/>
                  <w:color w:val="000000"/>
                  <w:sz w:val="26"/>
                  <w:szCs w:val="26"/>
                </w:rPr>
                <w:t>supports XPDL 1.0 and 2.0 as well as BPMN</w:t>
              </w:r>
            </w:ins>
          </w:p>
        </w:tc>
      </w:tr>
      <w:tr w:rsidR="003E147A" w:rsidRPr="00E74EDE" w:rsidTr="006467F0">
        <w:trPr>
          <w:ins w:id="4879"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80" w:author="DHA" w:date="2010-07-05T21:06:00Z"/>
                <w:rFonts w:ascii="Times New Roman" w:hAnsi="Times New Roman"/>
                <w:color w:val="000000"/>
                <w:sz w:val="26"/>
                <w:szCs w:val="26"/>
                <w:lang w:val="en-US"/>
              </w:rPr>
            </w:pPr>
            <w:ins w:id="4881" w:author="DHA" w:date="2010-07-05T21:06:00Z">
              <w:r w:rsidRPr="00E74EDE">
                <w:rPr>
                  <w:rFonts w:ascii="Times New Roman" w:hAnsi="Times New Roman"/>
                  <w:color w:val="000000"/>
                  <w:sz w:val="26"/>
                  <w:szCs w:val="26"/>
                  <w:lang w:val="en-US"/>
                </w:rPr>
                <w:t>G</w:t>
              </w:r>
            </w:ins>
          </w:p>
        </w:tc>
        <w:tc>
          <w:tcPr>
            <w:tcW w:w="8838" w:type="dxa"/>
            <w:shd w:val="clear" w:color="auto" w:fill="DBE5F1"/>
          </w:tcPr>
          <w:p w:rsidR="003E147A" w:rsidRPr="00E74EDE" w:rsidRDefault="00051831" w:rsidP="006467F0">
            <w:pPr>
              <w:spacing w:after="0"/>
              <w:ind w:firstLine="360"/>
              <w:jc w:val="both"/>
              <w:rPr>
                <w:ins w:id="4882" w:author="DHA" w:date="2010-07-05T21:06:00Z"/>
                <w:rFonts w:ascii="Times New Roman" w:hAnsi="Times New Roman"/>
                <w:color w:val="000000"/>
                <w:sz w:val="26"/>
                <w:szCs w:val="26"/>
                <w:lang w:val="en-US"/>
              </w:rPr>
            </w:pPr>
            <w:ins w:id="4883" w:author="DHA" w:date="2010-07-05T21:06:00Z">
              <w:r>
                <w:fldChar w:fldCharType="begin"/>
              </w:r>
              <w:r w:rsidR="003E147A">
                <w:instrText>HYPERLINK "http://www.global360.com/products/bos/"</w:instrText>
              </w:r>
              <w:r>
                <w:fldChar w:fldCharType="separate"/>
              </w:r>
              <w:r w:rsidR="003E147A" w:rsidRPr="00E74EDE">
                <w:rPr>
                  <w:rStyle w:val="Hyperlink"/>
                  <w:rFonts w:ascii="Times New Roman" w:hAnsi="Times New Roman"/>
                  <w:color w:val="000000"/>
                  <w:sz w:val="26"/>
                  <w:szCs w:val="26"/>
                </w:rPr>
                <w:t xml:space="preserve">Global 360 Business Optimzation Server (BOS) </w:t>
              </w:r>
              <w:r>
                <w:fldChar w:fldCharType="end"/>
              </w:r>
              <w:r w:rsidR="003E147A" w:rsidRPr="00E74EDE">
                <w:rPr>
                  <w:rFonts w:ascii="Times New Roman" w:hAnsi="Times New Roman"/>
                  <w:color w:val="000000"/>
                  <w:sz w:val="26"/>
                  <w:szCs w:val="26"/>
                </w:rPr>
                <w:t>supports XPDL 2.0 and BPMN</w:t>
              </w:r>
            </w:ins>
          </w:p>
        </w:tc>
      </w:tr>
      <w:tr w:rsidR="003E147A" w:rsidRPr="00E74EDE" w:rsidTr="006467F0">
        <w:trPr>
          <w:ins w:id="488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8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886" w:author="DHA" w:date="2010-07-05T21:06:00Z"/>
                <w:rFonts w:ascii="Times New Roman" w:hAnsi="Times New Roman"/>
                <w:color w:val="000000"/>
                <w:sz w:val="26"/>
                <w:szCs w:val="26"/>
                <w:lang w:val="en-US"/>
              </w:rPr>
            </w:pPr>
            <w:ins w:id="4887" w:author="DHA" w:date="2010-07-05T21:06:00Z">
              <w:r w:rsidRPr="00E74EDE">
                <w:rPr>
                  <w:rFonts w:ascii="Times New Roman" w:hAnsi="Times New Roman"/>
                  <w:color w:val="000000"/>
                  <w:sz w:val="26"/>
                  <w:szCs w:val="26"/>
                </w:rPr>
                <w:t>GlobalSight, see "Transware"</w:t>
              </w:r>
            </w:ins>
          </w:p>
        </w:tc>
      </w:tr>
      <w:tr w:rsidR="003E147A" w:rsidRPr="00E74EDE" w:rsidTr="006467F0">
        <w:trPr>
          <w:ins w:id="4888"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889" w:author="DHA" w:date="2010-07-05T21:06:00Z"/>
                <w:rFonts w:ascii="Times New Roman" w:hAnsi="Times New Roman"/>
                <w:color w:val="000000"/>
                <w:sz w:val="26"/>
                <w:szCs w:val="26"/>
                <w:lang w:val="en-US"/>
              </w:rPr>
            </w:pPr>
            <w:ins w:id="4890" w:author="DHA" w:date="2010-07-05T21:06:00Z">
              <w:r w:rsidRPr="00E74EDE">
                <w:rPr>
                  <w:rFonts w:ascii="Times New Roman" w:hAnsi="Times New Roman"/>
                  <w:color w:val="000000"/>
                  <w:sz w:val="26"/>
                  <w:szCs w:val="26"/>
                  <w:lang w:val="en-US"/>
                </w:rPr>
                <w:t>H</w:t>
              </w:r>
            </w:ins>
          </w:p>
        </w:tc>
        <w:tc>
          <w:tcPr>
            <w:tcW w:w="8838" w:type="dxa"/>
            <w:shd w:val="clear" w:color="auto" w:fill="DBE5F1"/>
          </w:tcPr>
          <w:p w:rsidR="003E147A" w:rsidRPr="00E74EDE" w:rsidRDefault="003E147A" w:rsidP="006467F0">
            <w:pPr>
              <w:tabs>
                <w:tab w:val="left" w:pos="720"/>
              </w:tabs>
              <w:spacing w:after="0"/>
              <w:ind w:firstLine="360"/>
              <w:jc w:val="both"/>
              <w:rPr>
                <w:ins w:id="4891" w:author="DHA" w:date="2010-07-05T21:06:00Z"/>
                <w:rFonts w:ascii="Times New Roman" w:hAnsi="Times New Roman"/>
                <w:color w:val="000000"/>
                <w:sz w:val="26"/>
                <w:szCs w:val="26"/>
                <w:lang w:val="en-US"/>
              </w:rPr>
            </w:pPr>
            <w:ins w:id="4892" w:author="DHA" w:date="2010-07-05T21:06:00Z">
              <w:r w:rsidRPr="00E74EDE">
                <w:rPr>
                  <w:rFonts w:ascii="Times New Roman" w:hAnsi="Times New Roman"/>
                  <w:b/>
                  <w:bCs/>
                  <w:color w:val="000000"/>
                  <w:sz w:val="26"/>
                  <w:szCs w:val="26"/>
                </w:rPr>
                <w:t>HOGA.PL'S intraDok</w:t>
              </w:r>
              <w:r w:rsidRPr="00E74EDE">
                <w:rPr>
                  <w:rFonts w:ascii="Times New Roman" w:hAnsi="Times New Roman"/>
                  <w:color w:val="000000"/>
                  <w:sz w:val="26"/>
                  <w:szCs w:val="26"/>
                </w:rPr>
                <w:t xml:space="preserve"> supports import and export of process definitions in XPDL</w:t>
              </w:r>
            </w:ins>
          </w:p>
        </w:tc>
      </w:tr>
      <w:tr w:rsidR="003E147A" w:rsidRPr="00E74EDE" w:rsidTr="006467F0">
        <w:trPr>
          <w:ins w:id="4893"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894" w:author="DHA" w:date="2010-07-05T21:06:00Z"/>
                <w:rFonts w:ascii="Times New Roman" w:hAnsi="Times New Roman"/>
                <w:color w:val="000000"/>
                <w:sz w:val="26"/>
                <w:szCs w:val="26"/>
                <w:lang w:val="en-US"/>
              </w:rPr>
            </w:pPr>
            <w:ins w:id="4895" w:author="DHA" w:date="2010-07-05T21:06:00Z">
              <w:r w:rsidRPr="00E74EDE">
                <w:rPr>
                  <w:rFonts w:ascii="Times New Roman" w:hAnsi="Times New Roman"/>
                  <w:color w:val="000000"/>
                  <w:sz w:val="26"/>
                  <w:szCs w:val="26"/>
                  <w:lang w:val="en-US"/>
                </w:rPr>
                <w:t>I</w:t>
              </w:r>
            </w:ins>
          </w:p>
        </w:tc>
        <w:tc>
          <w:tcPr>
            <w:tcW w:w="8838" w:type="dxa"/>
            <w:shd w:val="clear" w:color="auto" w:fill="DBE5F1"/>
          </w:tcPr>
          <w:p w:rsidR="003E147A" w:rsidRPr="00E74EDE" w:rsidRDefault="003E147A" w:rsidP="006467F0">
            <w:pPr>
              <w:pStyle w:val="bodytext1"/>
              <w:spacing w:before="0" w:beforeAutospacing="0" w:after="200" w:afterAutospacing="0"/>
              <w:ind w:firstLine="360"/>
              <w:jc w:val="both"/>
              <w:rPr>
                <w:ins w:id="4896" w:author="DHA" w:date="2010-07-05T21:06:00Z"/>
                <w:color w:val="000000"/>
                <w:sz w:val="26"/>
                <w:szCs w:val="26"/>
              </w:rPr>
            </w:pPr>
            <w:ins w:id="4897" w:author="DHA" w:date="2010-07-05T21:06:00Z">
              <w:r w:rsidRPr="00E74EDE">
                <w:rPr>
                  <w:b/>
                  <w:bCs/>
                  <w:color w:val="000000"/>
                  <w:sz w:val="26"/>
                  <w:szCs w:val="26"/>
                </w:rPr>
                <w:t>IBM FileNet Business Process Manager 4.0 </w:t>
              </w:r>
              <w:r w:rsidRPr="00E74EDE">
                <w:rPr>
                  <w:color w:val="000000"/>
                  <w:sz w:val="26"/>
                  <w:szCs w:val="26"/>
                </w:rPr>
                <w:t>supports XPDL 1.0 and 2.0 as well as BPMN</w:t>
              </w:r>
            </w:ins>
          </w:p>
        </w:tc>
      </w:tr>
      <w:tr w:rsidR="003E147A" w:rsidRPr="00E74EDE" w:rsidTr="006467F0">
        <w:trPr>
          <w:ins w:id="489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89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00" w:author="DHA" w:date="2010-07-05T21:06:00Z"/>
                <w:rFonts w:ascii="Times New Roman" w:hAnsi="Times New Roman"/>
                <w:color w:val="000000"/>
                <w:sz w:val="26"/>
                <w:szCs w:val="26"/>
                <w:lang w:val="en-US"/>
              </w:rPr>
            </w:pPr>
            <w:ins w:id="4901" w:author="DHA" w:date="2010-07-05T21:06:00Z">
              <w:r w:rsidRPr="00E74EDE">
                <w:rPr>
                  <w:rFonts w:ascii="Times New Roman" w:hAnsi="Times New Roman"/>
                  <w:b/>
                  <w:bCs/>
                  <w:color w:val="000000"/>
                  <w:sz w:val="26"/>
                  <w:szCs w:val="26"/>
                </w:rPr>
                <w:t>IDS Scheer Business Architect </w:t>
              </w:r>
              <w:r w:rsidRPr="00E74EDE">
                <w:rPr>
                  <w:rFonts w:ascii="Times New Roman" w:hAnsi="Times New Roman"/>
                  <w:color w:val="000000"/>
                  <w:sz w:val="26"/>
                  <w:szCs w:val="26"/>
                </w:rPr>
                <w:t>supports export of process models to XPDL through an optional add-on</w:t>
              </w:r>
            </w:ins>
          </w:p>
        </w:tc>
      </w:tr>
      <w:tr w:rsidR="003E147A" w:rsidRPr="00E74EDE" w:rsidTr="006467F0">
        <w:trPr>
          <w:ins w:id="490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0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04" w:author="DHA" w:date="2010-07-05T21:06:00Z"/>
                <w:rFonts w:ascii="Times New Roman" w:hAnsi="Times New Roman"/>
                <w:color w:val="000000"/>
                <w:sz w:val="26"/>
                <w:szCs w:val="26"/>
                <w:lang w:val="en-US"/>
              </w:rPr>
            </w:pPr>
            <w:ins w:id="4905" w:author="DHA" w:date="2010-07-05T21:06:00Z">
              <w:r w:rsidRPr="00E74EDE">
                <w:rPr>
                  <w:rFonts w:ascii="Times New Roman" w:hAnsi="Times New Roman"/>
                  <w:b/>
                  <w:bCs/>
                  <w:color w:val="000000"/>
                  <w:sz w:val="26"/>
                  <w:szCs w:val="26"/>
                </w:rPr>
                <w:t>iGrafx </w:t>
              </w:r>
              <w:r w:rsidRPr="00E74EDE">
                <w:rPr>
                  <w:rFonts w:ascii="Times New Roman" w:hAnsi="Times New Roman"/>
                  <w:color w:val="000000"/>
                  <w:sz w:val="26"/>
                  <w:szCs w:val="26"/>
                </w:rPr>
                <w:t>supports XPDL 2.1 within iGrafx 2009 (import and export)</w:t>
              </w:r>
            </w:ins>
          </w:p>
        </w:tc>
      </w:tr>
      <w:tr w:rsidR="003E147A" w:rsidRPr="00E74EDE" w:rsidTr="006467F0">
        <w:trPr>
          <w:ins w:id="490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0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08" w:author="DHA" w:date="2010-07-05T21:06:00Z"/>
                <w:rFonts w:ascii="Times New Roman" w:hAnsi="Times New Roman"/>
                <w:color w:val="000000"/>
                <w:sz w:val="26"/>
                <w:szCs w:val="26"/>
                <w:lang w:val="en-US"/>
              </w:rPr>
            </w:pPr>
            <w:ins w:id="4909" w:author="DHA" w:date="2010-07-05T21:06:00Z">
              <w:r w:rsidRPr="00E74EDE">
                <w:rPr>
                  <w:rFonts w:ascii="Times New Roman" w:hAnsi="Times New Roman"/>
                  <w:b/>
                  <w:bCs/>
                  <w:color w:val="000000"/>
                  <w:sz w:val="26"/>
                  <w:szCs w:val="26"/>
                </w:rPr>
                <w:t xml:space="preserve">Interwoven WorkRoute MP </w:t>
              </w:r>
              <w:r w:rsidRPr="00E74EDE">
                <w:rPr>
                  <w:rFonts w:ascii="Times New Roman" w:hAnsi="Times New Roman"/>
                  <w:color w:val="000000"/>
                  <w:sz w:val="26"/>
                  <w:szCs w:val="26"/>
                </w:rPr>
                <w:t>supports XPDL for both import and export.</w:t>
              </w:r>
            </w:ins>
          </w:p>
        </w:tc>
      </w:tr>
      <w:tr w:rsidR="003E147A" w:rsidRPr="00E74EDE" w:rsidTr="006467F0">
        <w:trPr>
          <w:ins w:id="491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1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12" w:author="DHA" w:date="2010-07-05T21:06:00Z"/>
                <w:rFonts w:ascii="Times New Roman" w:hAnsi="Times New Roman"/>
                <w:color w:val="000000"/>
                <w:sz w:val="26"/>
                <w:szCs w:val="26"/>
                <w:lang w:val="en-US"/>
              </w:rPr>
            </w:pPr>
            <w:ins w:id="4913" w:author="DHA" w:date="2010-07-05T21:06:00Z">
              <w:r w:rsidRPr="00E74EDE">
                <w:rPr>
                  <w:rFonts w:ascii="Times New Roman" w:hAnsi="Times New Roman"/>
                  <w:b/>
                  <w:bCs/>
                  <w:color w:val="000000"/>
                  <w:sz w:val="26"/>
                  <w:szCs w:val="26"/>
                </w:rPr>
                <w:t>Infinity Process Engine </w:t>
              </w:r>
              <w:r w:rsidRPr="00E74EDE">
                <w:rPr>
                  <w:rFonts w:ascii="Times New Roman" w:hAnsi="Times New Roman"/>
                  <w:color w:val="000000"/>
                  <w:sz w:val="26"/>
                  <w:szCs w:val="26"/>
                </w:rPr>
                <w:t>supports XPDL for import/export and Wf-XML 2.0 deployment</w:t>
              </w:r>
            </w:ins>
          </w:p>
        </w:tc>
      </w:tr>
      <w:tr w:rsidR="003E147A" w:rsidRPr="00E74EDE" w:rsidTr="006467F0">
        <w:trPr>
          <w:ins w:id="491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1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16" w:author="DHA" w:date="2010-07-05T21:06:00Z"/>
                <w:rFonts w:ascii="Times New Roman" w:hAnsi="Times New Roman"/>
                <w:color w:val="000000"/>
                <w:sz w:val="26"/>
                <w:szCs w:val="26"/>
                <w:lang w:val="en-US"/>
              </w:rPr>
            </w:pPr>
            <w:ins w:id="4917" w:author="DHA" w:date="2010-07-05T21:06:00Z">
              <w:r w:rsidRPr="00E74EDE">
                <w:rPr>
                  <w:rFonts w:ascii="Times New Roman" w:hAnsi="Times New Roman"/>
                  <w:b/>
                  <w:bCs/>
                  <w:color w:val="000000"/>
                  <w:sz w:val="26"/>
                  <w:szCs w:val="26"/>
                </w:rPr>
                <w:t>Infor (formerly SSA Global) </w:t>
              </w:r>
              <w:r w:rsidRPr="00E74EDE">
                <w:rPr>
                  <w:rFonts w:ascii="Times New Roman" w:hAnsi="Times New Roman"/>
                  <w:color w:val="000000"/>
                  <w:sz w:val="26"/>
                  <w:szCs w:val="26"/>
                </w:rPr>
                <w:t>supports XPDL in a BPM engine within its ERP suite</w:t>
              </w:r>
            </w:ins>
          </w:p>
        </w:tc>
      </w:tr>
      <w:tr w:rsidR="003E147A" w:rsidRPr="00E74EDE" w:rsidTr="006467F0">
        <w:trPr>
          <w:ins w:id="4918"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19"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20" w:author="DHA" w:date="2010-07-05T21:06:00Z"/>
                <w:rFonts w:ascii="Times New Roman" w:hAnsi="Times New Roman"/>
                <w:color w:val="000000"/>
                <w:sz w:val="26"/>
                <w:szCs w:val="26"/>
                <w:lang w:val="en-US"/>
              </w:rPr>
            </w:pPr>
            <w:ins w:id="4921" w:author="DHA" w:date="2010-07-05T21:06:00Z">
              <w:r w:rsidRPr="00E74EDE">
                <w:rPr>
                  <w:rFonts w:ascii="Times New Roman" w:hAnsi="Times New Roman"/>
                  <w:b/>
                  <w:bCs/>
                  <w:color w:val="000000"/>
                  <w:sz w:val="26"/>
                  <w:szCs w:val="26"/>
                </w:rPr>
                <w:t>ITP-Commerce Design </w:t>
              </w:r>
              <w:r w:rsidRPr="00E74EDE">
                <w:rPr>
                  <w:rFonts w:ascii="Times New Roman" w:hAnsi="Times New Roman"/>
                  <w:color w:val="000000"/>
                  <w:sz w:val="26"/>
                  <w:szCs w:val="26"/>
                </w:rPr>
                <w:t>provides a XPDL 1.0 validation module</w:t>
              </w:r>
            </w:ins>
          </w:p>
        </w:tc>
      </w:tr>
      <w:tr w:rsidR="003E147A" w:rsidRPr="00E74EDE" w:rsidTr="006467F0">
        <w:trPr>
          <w:ins w:id="4922"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23" w:author="DHA" w:date="2010-07-05T21:06:00Z"/>
                <w:rFonts w:ascii="Times New Roman" w:hAnsi="Times New Roman"/>
                <w:color w:val="000000"/>
                <w:sz w:val="26"/>
                <w:szCs w:val="26"/>
                <w:lang w:val="en-US"/>
              </w:rPr>
            </w:pPr>
            <w:ins w:id="4924" w:author="DHA" w:date="2010-07-05T21:06:00Z">
              <w:r w:rsidRPr="00E74EDE">
                <w:rPr>
                  <w:rFonts w:ascii="Times New Roman" w:hAnsi="Times New Roman"/>
                  <w:color w:val="000000"/>
                  <w:sz w:val="26"/>
                  <w:szCs w:val="26"/>
                  <w:lang w:val="en-US"/>
                </w:rPr>
                <w:t>J</w:t>
              </w:r>
            </w:ins>
          </w:p>
        </w:tc>
        <w:tc>
          <w:tcPr>
            <w:tcW w:w="8838" w:type="dxa"/>
            <w:shd w:val="clear" w:color="auto" w:fill="DBE5F1"/>
          </w:tcPr>
          <w:p w:rsidR="003E147A" w:rsidRPr="00E74EDE" w:rsidRDefault="003E147A" w:rsidP="006467F0">
            <w:pPr>
              <w:spacing w:after="0"/>
              <w:ind w:firstLine="360"/>
              <w:jc w:val="both"/>
              <w:rPr>
                <w:ins w:id="4925" w:author="DHA" w:date="2010-07-05T21:06:00Z"/>
                <w:rFonts w:ascii="Times New Roman" w:hAnsi="Times New Roman"/>
                <w:color w:val="000000"/>
                <w:sz w:val="26"/>
                <w:szCs w:val="26"/>
                <w:lang w:val="en-US"/>
              </w:rPr>
            </w:pPr>
            <w:ins w:id="4926" w:author="DHA" w:date="2010-07-05T21:06:00Z">
              <w:r w:rsidRPr="00E74EDE">
                <w:rPr>
                  <w:rFonts w:ascii="Times New Roman" w:hAnsi="Times New Roman"/>
                  <w:b/>
                  <w:bCs/>
                  <w:color w:val="000000"/>
                  <w:sz w:val="26"/>
                  <w:szCs w:val="26"/>
                </w:rPr>
                <w:t>jawFlow </w:t>
              </w:r>
              <w:r w:rsidRPr="00E74EDE">
                <w:rPr>
                  <w:rFonts w:ascii="Times New Roman" w:hAnsi="Times New Roman"/>
                  <w:color w:val="000000"/>
                  <w:sz w:val="26"/>
                  <w:szCs w:val="26"/>
                </w:rPr>
                <w:t>is an open source workflow engine supports XPDL</w:t>
              </w:r>
            </w:ins>
          </w:p>
        </w:tc>
      </w:tr>
      <w:tr w:rsidR="003E147A" w:rsidRPr="00E74EDE" w:rsidTr="006467F0">
        <w:trPr>
          <w:ins w:id="492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2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29" w:author="DHA" w:date="2010-07-05T21:06:00Z"/>
                <w:rFonts w:ascii="Times New Roman" w:hAnsi="Times New Roman"/>
                <w:color w:val="000000"/>
                <w:sz w:val="26"/>
                <w:szCs w:val="26"/>
                <w:lang w:val="en-US"/>
              </w:rPr>
            </w:pPr>
            <w:ins w:id="4930" w:author="DHA" w:date="2010-07-05T21:06:00Z">
              <w:r w:rsidRPr="00E74EDE">
                <w:rPr>
                  <w:rFonts w:ascii="Times New Roman" w:hAnsi="Times New Roman"/>
                  <w:b/>
                  <w:bCs/>
                  <w:color w:val="000000"/>
                  <w:sz w:val="26"/>
                  <w:szCs w:val="26"/>
                </w:rPr>
                <w:t>Jenz &amp; Partner's BPEdit</w:t>
              </w:r>
              <w:r w:rsidRPr="00E74EDE">
                <w:rPr>
                  <w:rFonts w:ascii="Times New Roman" w:hAnsi="Times New Roman"/>
                  <w:color w:val="000000"/>
                  <w:sz w:val="26"/>
                  <w:szCs w:val="26"/>
                </w:rPr>
                <w:t xml:space="preserve"> is an ontology-based business process editor that supports XPDL KAISHA-Tec's </w:t>
              </w:r>
              <w:r w:rsidRPr="00E74EDE">
                <w:rPr>
                  <w:rFonts w:ascii="Times New Roman" w:hAnsi="Times New Roman"/>
                  <w:b/>
                  <w:bCs/>
                  <w:color w:val="000000"/>
                  <w:sz w:val="26"/>
                  <w:szCs w:val="26"/>
                </w:rPr>
                <w:t>ActiveModeler Avantage</w:t>
              </w:r>
              <w:r w:rsidRPr="00E74EDE">
                <w:rPr>
                  <w:rFonts w:ascii="Times New Roman" w:hAnsi="Times New Roman"/>
                  <w:color w:val="000000"/>
                  <w:sz w:val="26"/>
                  <w:szCs w:val="26"/>
                </w:rPr>
                <w:t xml:space="preserve"> supports XPDL 2.0</w:t>
              </w:r>
            </w:ins>
          </w:p>
        </w:tc>
      </w:tr>
      <w:tr w:rsidR="003E147A" w:rsidRPr="00E74EDE" w:rsidTr="006467F0">
        <w:trPr>
          <w:ins w:id="4931"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32" w:author="DHA" w:date="2010-07-05T21:06:00Z"/>
                <w:rFonts w:ascii="Times New Roman" w:hAnsi="Times New Roman"/>
                <w:color w:val="000000"/>
                <w:sz w:val="26"/>
                <w:szCs w:val="26"/>
                <w:lang w:val="en-US"/>
              </w:rPr>
            </w:pPr>
            <w:ins w:id="4933" w:author="DHA" w:date="2010-07-05T21:06:00Z">
              <w:r w:rsidRPr="00E74EDE">
                <w:rPr>
                  <w:rFonts w:ascii="Times New Roman" w:hAnsi="Times New Roman"/>
                  <w:color w:val="000000"/>
                  <w:sz w:val="26"/>
                  <w:szCs w:val="26"/>
                  <w:lang w:val="en-US"/>
                </w:rPr>
                <w:t>L</w:t>
              </w:r>
            </w:ins>
          </w:p>
        </w:tc>
        <w:tc>
          <w:tcPr>
            <w:tcW w:w="8838" w:type="dxa"/>
            <w:shd w:val="clear" w:color="auto" w:fill="DBE5F1"/>
          </w:tcPr>
          <w:p w:rsidR="003E147A" w:rsidRPr="00E74EDE" w:rsidRDefault="00051831" w:rsidP="006467F0">
            <w:pPr>
              <w:spacing w:after="0"/>
              <w:ind w:firstLine="360"/>
              <w:jc w:val="both"/>
              <w:rPr>
                <w:ins w:id="4934" w:author="DHA" w:date="2010-07-05T21:06:00Z"/>
                <w:rFonts w:ascii="Times New Roman" w:hAnsi="Times New Roman"/>
                <w:color w:val="000000"/>
                <w:sz w:val="26"/>
                <w:szCs w:val="26"/>
                <w:lang w:val="en-US"/>
              </w:rPr>
            </w:pPr>
            <w:ins w:id="4935" w:author="DHA" w:date="2010-07-05T21:06:00Z">
              <w:r>
                <w:fldChar w:fldCharType="begin"/>
              </w:r>
              <w:r w:rsidR="003E147A">
                <w:instrText>HYPERLINK "http://www.lombardisoftware.com/bpm-blueprint-product.php"</w:instrText>
              </w:r>
              <w:r>
                <w:fldChar w:fldCharType="separate"/>
              </w:r>
              <w:r w:rsidR="003E147A" w:rsidRPr="00E74EDE">
                <w:rPr>
                  <w:rStyle w:val="Hyperlink"/>
                  <w:rFonts w:ascii="Times New Roman" w:hAnsi="Times New Roman"/>
                  <w:color w:val="000000"/>
                  <w:sz w:val="26"/>
                  <w:szCs w:val="26"/>
                </w:rPr>
                <w:t>Lombardi's Blueprint</w:t>
              </w:r>
              <w:r>
                <w:fldChar w:fldCharType="end"/>
              </w:r>
              <w:r w:rsidR="003E147A" w:rsidRPr="00E74EDE">
                <w:rPr>
                  <w:rFonts w:ascii="Times New Roman" w:hAnsi="Times New Roman"/>
                  <w:color w:val="000000"/>
                  <w:sz w:val="26"/>
                  <w:szCs w:val="26"/>
                </w:rPr>
                <w:t xml:space="preserve"> supports XPDL 2.1 and BPMN</w:t>
              </w:r>
            </w:ins>
          </w:p>
        </w:tc>
      </w:tr>
      <w:tr w:rsidR="003E147A" w:rsidRPr="00E74EDE" w:rsidTr="006467F0">
        <w:trPr>
          <w:ins w:id="4936"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37" w:author="DHA" w:date="2010-07-05T21:06:00Z"/>
                <w:rFonts w:ascii="Times New Roman" w:hAnsi="Times New Roman"/>
                <w:color w:val="000000"/>
                <w:sz w:val="26"/>
                <w:szCs w:val="26"/>
                <w:lang w:val="en-US"/>
              </w:rPr>
            </w:pPr>
            <w:ins w:id="4938" w:author="DHA" w:date="2010-07-05T21:06:00Z">
              <w:r w:rsidRPr="00E74EDE">
                <w:rPr>
                  <w:rFonts w:ascii="Times New Roman" w:hAnsi="Times New Roman"/>
                  <w:color w:val="000000"/>
                  <w:sz w:val="26"/>
                  <w:szCs w:val="26"/>
                  <w:lang w:val="en-US"/>
                </w:rPr>
                <w:t>M</w:t>
              </w:r>
            </w:ins>
          </w:p>
        </w:tc>
        <w:tc>
          <w:tcPr>
            <w:tcW w:w="8838" w:type="dxa"/>
            <w:shd w:val="clear" w:color="auto" w:fill="DBE5F1"/>
          </w:tcPr>
          <w:p w:rsidR="003E147A" w:rsidRPr="00E74EDE" w:rsidRDefault="003E147A" w:rsidP="006467F0">
            <w:pPr>
              <w:tabs>
                <w:tab w:val="left" w:pos="5887"/>
              </w:tabs>
              <w:spacing w:after="0"/>
              <w:ind w:firstLine="360"/>
              <w:jc w:val="both"/>
              <w:rPr>
                <w:ins w:id="4939" w:author="DHA" w:date="2010-07-05T21:06:00Z"/>
                <w:rFonts w:ascii="Times New Roman" w:hAnsi="Times New Roman"/>
                <w:color w:val="000000"/>
                <w:sz w:val="26"/>
                <w:szCs w:val="26"/>
                <w:lang w:val="en-US"/>
              </w:rPr>
            </w:pPr>
            <w:ins w:id="4940" w:author="DHA" w:date="2010-07-05T21:06:00Z">
              <w:r w:rsidRPr="00E74EDE">
                <w:rPr>
                  <w:rFonts w:ascii="Times New Roman" w:hAnsi="Times New Roman"/>
                  <w:b/>
                  <w:bCs/>
                  <w:color w:val="000000"/>
                  <w:sz w:val="26"/>
                  <w:szCs w:val="26"/>
                </w:rPr>
                <w:t>Metoda S.p.A OpenMet BPMF </w:t>
              </w:r>
              <w:r w:rsidRPr="00E74EDE">
                <w:rPr>
                  <w:rFonts w:ascii="Times New Roman" w:hAnsi="Times New Roman"/>
                  <w:color w:val="000000"/>
                  <w:sz w:val="26"/>
                  <w:szCs w:val="26"/>
                </w:rPr>
                <w:t>supports XPDL</w:t>
              </w:r>
            </w:ins>
          </w:p>
        </w:tc>
      </w:tr>
      <w:tr w:rsidR="003E147A" w:rsidRPr="00E74EDE" w:rsidTr="006467F0">
        <w:trPr>
          <w:ins w:id="4941"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42"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43" w:author="DHA" w:date="2010-07-05T21:06:00Z"/>
                <w:rFonts w:ascii="Times New Roman" w:hAnsi="Times New Roman"/>
                <w:color w:val="000000"/>
                <w:sz w:val="26"/>
                <w:szCs w:val="26"/>
                <w:lang w:val="en-US"/>
              </w:rPr>
            </w:pPr>
            <w:ins w:id="4944" w:author="DHA" w:date="2010-07-05T21:06:00Z">
              <w:r w:rsidRPr="00E74EDE">
                <w:rPr>
                  <w:rFonts w:ascii="Times New Roman" w:hAnsi="Times New Roman"/>
                  <w:b/>
                  <w:bCs/>
                  <w:color w:val="000000"/>
                  <w:sz w:val="26"/>
                  <w:szCs w:val="26"/>
                </w:rPr>
                <w:t>Mono-sys's Tigris BPM </w:t>
              </w:r>
              <w:r w:rsidRPr="00E74EDE">
                <w:rPr>
                  <w:rFonts w:ascii="Times New Roman" w:hAnsi="Times New Roman"/>
                  <w:color w:val="000000"/>
                  <w:sz w:val="26"/>
                  <w:szCs w:val="26"/>
                </w:rPr>
                <w:t>solution supports XPDL 2.0 as well as BPMN</w:t>
              </w:r>
            </w:ins>
          </w:p>
        </w:tc>
      </w:tr>
      <w:tr w:rsidR="003E147A" w:rsidRPr="00E74EDE" w:rsidTr="006467F0">
        <w:trPr>
          <w:ins w:id="4945"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46" w:author="DHA" w:date="2010-07-05T21:06:00Z"/>
                <w:rFonts w:ascii="Times New Roman" w:hAnsi="Times New Roman"/>
                <w:color w:val="000000"/>
                <w:sz w:val="26"/>
                <w:szCs w:val="26"/>
                <w:lang w:val="en-US"/>
              </w:rPr>
            </w:pPr>
            <w:ins w:id="4947" w:author="DHA" w:date="2010-07-05T21:06:00Z">
              <w:r w:rsidRPr="00E74EDE">
                <w:rPr>
                  <w:rFonts w:ascii="Times New Roman" w:hAnsi="Times New Roman"/>
                  <w:color w:val="000000"/>
                  <w:sz w:val="26"/>
                  <w:szCs w:val="26"/>
                  <w:lang w:val="en-US"/>
                </w:rPr>
                <w:t>N</w:t>
              </w:r>
            </w:ins>
          </w:p>
        </w:tc>
        <w:tc>
          <w:tcPr>
            <w:tcW w:w="8838" w:type="dxa"/>
            <w:shd w:val="clear" w:color="auto" w:fill="DBE5F1"/>
          </w:tcPr>
          <w:p w:rsidR="003E147A" w:rsidRPr="00E74EDE" w:rsidRDefault="003E147A" w:rsidP="006467F0">
            <w:pPr>
              <w:spacing w:after="0"/>
              <w:ind w:firstLine="360"/>
              <w:jc w:val="both"/>
              <w:rPr>
                <w:ins w:id="4948" w:author="DHA" w:date="2010-07-05T21:06:00Z"/>
                <w:rFonts w:ascii="Times New Roman" w:hAnsi="Times New Roman"/>
                <w:color w:val="000000"/>
                <w:sz w:val="26"/>
                <w:szCs w:val="26"/>
                <w:lang w:val="en-US"/>
              </w:rPr>
            </w:pPr>
            <w:ins w:id="4949" w:author="DHA" w:date="2010-07-05T21:06:00Z">
              <w:r w:rsidRPr="00E74EDE">
                <w:rPr>
                  <w:rFonts w:ascii="Times New Roman" w:hAnsi="Times New Roman"/>
                  <w:b/>
                  <w:bCs/>
                  <w:color w:val="000000"/>
                  <w:sz w:val="26"/>
                  <w:szCs w:val="26"/>
                </w:rPr>
                <w:t>Nautica </w:t>
              </w:r>
              <w:r w:rsidRPr="00E74EDE">
                <w:rPr>
                  <w:rFonts w:ascii="Times New Roman" w:hAnsi="Times New Roman"/>
                  <w:color w:val="000000"/>
                  <w:sz w:val="26"/>
                  <w:szCs w:val="26"/>
                </w:rPr>
                <w:t>uses XPDL process definition data with GUI based definition editor</w:t>
              </w:r>
            </w:ins>
          </w:p>
        </w:tc>
      </w:tr>
      <w:tr w:rsidR="003E147A" w:rsidRPr="00E74EDE" w:rsidTr="006467F0">
        <w:trPr>
          <w:ins w:id="495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51" w:author="DHA" w:date="2010-07-05T21:06:00Z"/>
                <w:rFonts w:ascii="Times New Roman" w:hAnsi="Times New Roman"/>
                <w:color w:val="000000"/>
                <w:sz w:val="26"/>
                <w:szCs w:val="26"/>
                <w:lang w:val="en-US"/>
              </w:rPr>
            </w:pPr>
            <w:ins w:id="4952" w:author="DHA" w:date="2010-07-05T21:06:00Z">
              <w:r w:rsidRPr="00E74EDE">
                <w:rPr>
                  <w:rFonts w:ascii="Times New Roman" w:hAnsi="Times New Roman"/>
                  <w:color w:val="000000"/>
                  <w:sz w:val="26"/>
                  <w:szCs w:val="26"/>
                  <w:lang w:val="en-US"/>
                </w:rPr>
                <w:t>O</w:t>
              </w:r>
            </w:ins>
          </w:p>
        </w:tc>
        <w:tc>
          <w:tcPr>
            <w:tcW w:w="8838" w:type="dxa"/>
            <w:shd w:val="clear" w:color="auto" w:fill="DBE5F1"/>
          </w:tcPr>
          <w:p w:rsidR="003E147A" w:rsidRPr="00E74EDE" w:rsidRDefault="003E147A" w:rsidP="006467F0">
            <w:pPr>
              <w:spacing w:after="0"/>
              <w:ind w:firstLine="360"/>
              <w:jc w:val="both"/>
              <w:rPr>
                <w:ins w:id="4953" w:author="DHA" w:date="2010-07-05T21:06:00Z"/>
                <w:rFonts w:ascii="Times New Roman" w:hAnsi="Times New Roman"/>
                <w:color w:val="000000"/>
                <w:sz w:val="26"/>
                <w:szCs w:val="26"/>
                <w:lang w:val="en-US"/>
              </w:rPr>
            </w:pPr>
            <w:ins w:id="4954" w:author="DHA" w:date="2010-07-05T21:06:00Z">
              <w:r w:rsidRPr="00E74EDE">
                <w:rPr>
                  <w:rFonts w:ascii="Times New Roman" w:hAnsi="Times New Roman"/>
                  <w:b/>
                  <w:bCs/>
                  <w:color w:val="000000"/>
                  <w:sz w:val="26"/>
                  <w:szCs w:val="26"/>
                </w:rPr>
                <w:t>Open Business Engine</w:t>
              </w:r>
              <w:r w:rsidR="00051831">
                <w:fldChar w:fldCharType="begin"/>
              </w:r>
              <w:r>
                <w:instrText>HYPERLINK "http://sourceforge.net/projects/obe/"</w:instrText>
              </w:r>
              <w:r w:rsidR="00051831">
                <w:fldChar w:fldCharType="separate"/>
              </w:r>
              <w:r w:rsidRPr="00E74EDE">
                <w:rPr>
                  <w:rStyle w:val="Hyperlink"/>
                  <w:rFonts w:ascii="Times New Roman" w:hAnsi="Times New Roman"/>
                  <w:color w:val="000000"/>
                  <w:sz w:val="26"/>
                  <w:szCs w:val="26"/>
                </w:rPr>
                <w:t xml:space="preserve"> </w:t>
              </w:r>
              <w:r w:rsidR="00051831">
                <w:fldChar w:fldCharType="end"/>
              </w:r>
              <w:r w:rsidRPr="00E74EDE">
                <w:rPr>
                  <w:rFonts w:ascii="Times New Roman" w:hAnsi="Times New Roman"/>
                  <w:color w:val="000000"/>
                  <w:sz w:val="26"/>
                  <w:szCs w:val="26"/>
                </w:rPr>
                <w:t>is an open source Java workflow engine based on XPDL</w:t>
              </w:r>
            </w:ins>
          </w:p>
        </w:tc>
      </w:tr>
      <w:tr w:rsidR="003E147A" w:rsidRPr="00E74EDE" w:rsidTr="006467F0">
        <w:trPr>
          <w:ins w:id="495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5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4957" w:author="DHA" w:date="2010-07-05T21:06:00Z"/>
                <w:rFonts w:ascii="Times New Roman" w:hAnsi="Times New Roman"/>
                <w:color w:val="000000"/>
                <w:sz w:val="26"/>
                <w:szCs w:val="26"/>
                <w:lang w:val="en-US"/>
              </w:rPr>
            </w:pPr>
            <w:ins w:id="4958" w:author="DHA" w:date="2010-07-05T21:06:00Z">
              <w:r w:rsidRPr="00E74EDE">
                <w:rPr>
                  <w:rFonts w:ascii="Times New Roman" w:hAnsi="Times New Roman"/>
                  <w:b/>
                  <w:bCs/>
                  <w:color w:val="000000"/>
                  <w:sz w:val="26"/>
                  <w:szCs w:val="26"/>
                </w:rPr>
                <w:t xml:space="preserve">OpenPages Governance Platform </w:t>
              </w:r>
              <w:r w:rsidRPr="00E74EDE">
                <w:rPr>
                  <w:rFonts w:ascii="Times New Roman" w:hAnsi="Times New Roman"/>
                  <w:color w:val="000000"/>
                  <w:sz w:val="26"/>
                  <w:szCs w:val="26"/>
                </w:rPr>
                <w:t>solution for enterprise-wide business governance using XPDL</w:t>
              </w:r>
            </w:ins>
          </w:p>
        </w:tc>
      </w:tr>
      <w:tr w:rsidR="003E147A" w:rsidRPr="00E74EDE" w:rsidTr="006467F0">
        <w:trPr>
          <w:ins w:id="495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6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61" w:author="DHA" w:date="2010-07-05T21:06:00Z"/>
                <w:rFonts w:ascii="Times New Roman" w:hAnsi="Times New Roman"/>
                <w:color w:val="000000"/>
                <w:sz w:val="26"/>
                <w:szCs w:val="26"/>
                <w:lang w:val="en-US"/>
              </w:rPr>
            </w:pPr>
            <w:ins w:id="4962" w:author="DHA" w:date="2010-07-05T21:06:00Z">
              <w:r>
                <w:fldChar w:fldCharType="begin"/>
              </w:r>
              <w:r w:rsidR="003E147A">
                <w:instrText>HYPERLINK "http://www.openworkbpm.com/" \t "_blank"</w:instrText>
              </w:r>
              <w:r>
                <w:fldChar w:fldCharType="separate"/>
              </w:r>
              <w:r w:rsidR="003E147A" w:rsidRPr="00E74EDE">
                <w:rPr>
                  <w:rStyle w:val="Hyperlink"/>
                  <w:rFonts w:ascii="Times New Roman" w:hAnsi="Times New Roman"/>
                  <w:color w:val="000000"/>
                  <w:sz w:val="26"/>
                  <w:szCs w:val="26"/>
                </w:rPr>
                <w:t>Openwork</w:t>
              </w:r>
              <w:r>
                <w:fldChar w:fldCharType="end"/>
              </w:r>
              <w:r w:rsidR="003E147A" w:rsidRPr="00E74EDE">
                <w:rPr>
                  <w:rFonts w:ascii="Times New Roman" w:hAnsi="Times New Roman"/>
                  <w:color w:val="000000"/>
                  <w:sz w:val="26"/>
                  <w:szCs w:val="26"/>
                </w:rPr>
                <w:t xml:space="preserve"> is validating support for XPDL and Wf-XML</w:t>
              </w:r>
            </w:ins>
          </w:p>
        </w:tc>
      </w:tr>
      <w:tr w:rsidR="003E147A" w:rsidRPr="00E74EDE" w:rsidTr="006467F0">
        <w:trPr>
          <w:ins w:id="496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6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965" w:author="DHA" w:date="2010-07-05T21:06:00Z"/>
                <w:rFonts w:ascii="Times New Roman" w:hAnsi="Times New Roman"/>
                <w:color w:val="000000"/>
                <w:sz w:val="26"/>
                <w:szCs w:val="26"/>
                <w:lang w:val="en-US"/>
              </w:rPr>
            </w:pPr>
            <w:ins w:id="4966" w:author="DHA" w:date="2010-07-05T21:06:00Z">
              <w:r w:rsidRPr="00E74EDE">
                <w:rPr>
                  <w:rFonts w:ascii="Times New Roman" w:hAnsi="Times New Roman"/>
                  <w:b/>
                  <w:bCs/>
                  <w:color w:val="000000"/>
                  <w:sz w:val="26"/>
                  <w:szCs w:val="26"/>
                </w:rPr>
                <w:t>Oracle 9i Warehouse Builder 9.2</w:t>
              </w:r>
              <w:r w:rsidRPr="00E74EDE">
                <w:rPr>
                  <w:rFonts w:ascii="Times New Roman" w:hAnsi="Times New Roman"/>
                  <w:color w:val="000000"/>
                  <w:sz w:val="26"/>
                  <w:szCs w:val="26"/>
                </w:rPr>
                <w:t xml:space="preserve"> saves process definitions in XPDL</w:t>
              </w:r>
            </w:ins>
          </w:p>
        </w:tc>
      </w:tr>
      <w:tr w:rsidR="003E147A" w:rsidRPr="00E74EDE" w:rsidTr="006467F0">
        <w:trPr>
          <w:ins w:id="4967"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68" w:author="DHA" w:date="2010-07-05T21:06:00Z"/>
                <w:rFonts w:ascii="Times New Roman" w:hAnsi="Times New Roman"/>
                <w:color w:val="000000"/>
                <w:sz w:val="26"/>
                <w:szCs w:val="26"/>
                <w:lang w:val="en-US"/>
              </w:rPr>
            </w:pPr>
            <w:ins w:id="4969" w:author="DHA" w:date="2010-07-05T21:06:00Z">
              <w:r w:rsidRPr="00E74EDE">
                <w:rPr>
                  <w:rFonts w:ascii="Times New Roman" w:hAnsi="Times New Roman"/>
                  <w:color w:val="000000"/>
                  <w:sz w:val="26"/>
                  <w:szCs w:val="26"/>
                  <w:lang w:val="en-US"/>
                </w:rPr>
                <w:t>P</w:t>
              </w:r>
            </w:ins>
          </w:p>
        </w:tc>
        <w:tc>
          <w:tcPr>
            <w:tcW w:w="8838" w:type="dxa"/>
            <w:shd w:val="clear" w:color="auto" w:fill="DBE5F1"/>
          </w:tcPr>
          <w:p w:rsidR="003E147A" w:rsidRPr="00E74EDE" w:rsidRDefault="003E147A" w:rsidP="006467F0">
            <w:pPr>
              <w:spacing w:after="0"/>
              <w:ind w:firstLine="360"/>
              <w:jc w:val="both"/>
              <w:rPr>
                <w:ins w:id="4970" w:author="DHA" w:date="2010-07-05T21:06:00Z"/>
                <w:rFonts w:ascii="Times New Roman" w:hAnsi="Times New Roman"/>
                <w:color w:val="000000"/>
                <w:sz w:val="26"/>
                <w:szCs w:val="26"/>
                <w:lang w:val="en-US"/>
              </w:rPr>
            </w:pPr>
            <w:ins w:id="4971" w:author="DHA" w:date="2010-07-05T21:06:00Z">
              <w:r w:rsidRPr="00E74EDE">
                <w:rPr>
                  <w:rFonts w:ascii="Times New Roman" w:hAnsi="Times New Roman"/>
                  <w:b/>
                  <w:bCs/>
                  <w:color w:val="000000"/>
                  <w:sz w:val="26"/>
                  <w:szCs w:val="26"/>
                </w:rPr>
                <w:t>Pentaho's B1 Platform </w:t>
              </w:r>
              <w:r w:rsidRPr="00E74EDE">
                <w:rPr>
                  <w:rFonts w:ascii="Times New Roman" w:hAnsi="Times New Roman"/>
                  <w:color w:val="000000"/>
                  <w:sz w:val="26"/>
                  <w:szCs w:val="26"/>
                </w:rPr>
                <w:t>uses an XPDL-based workflow engine to execute activities within the system</w:t>
              </w:r>
            </w:ins>
          </w:p>
        </w:tc>
      </w:tr>
      <w:tr w:rsidR="003E147A" w:rsidRPr="00E74EDE" w:rsidTr="006467F0">
        <w:trPr>
          <w:ins w:id="4972"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73"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74" w:author="DHA" w:date="2010-07-05T21:06:00Z"/>
                <w:rFonts w:ascii="Times New Roman" w:hAnsi="Times New Roman"/>
                <w:color w:val="000000"/>
                <w:sz w:val="26"/>
                <w:szCs w:val="26"/>
                <w:lang w:val="en-US"/>
              </w:rPr>
            </w:pPr>
            <w:ins w:id="4975" w:author="DHA" w:date="2010-07-05T21:06:00Z">
              <w:r>
                <w:fldChar w:fldCharType="begin"/>
              </w:r>
              <w:r w:rsidR="003E147A">
                <w:instrText>HYPERLINK "http://en.pbpolsoft.com.pl/rozwiazania/produkty/produktylista/222715.xhtml"</w:instrText>
              </w:r>
              <w:r>
                <w:fldChar w:fldCharType="separate"/>
              </w:r>
              <w:r w:rsidR="003E147A" w:rsidRPr="00E74EDE">
                <w:rPr>
                  <w:rStyle w:val="Hyperlink"/>
                  <w:rFonts w:ascii="Times New Roman" w:hAnsi="Times New Roman"/>
                  <w:color w:val="000000"/>
                  <w:sz w:val="26"/>
                  <w:szCs w:val="26"/>
                </w:rPr>
                <w:t>Projekty Bankowe Polsoft's BPB Workflow</w:t>
              </w:r>
              <w:r>
                <w:fldChar w:fldCharType="end"/>
              </w:r>
              <w:r w:rsidR="003E147A" w:rsidRPr="00E74EDE">
                <w:rPr>
                  <w:rFonts w:ascii="Times New Roman" w:hAnsi="Times New Roman"/>
                  <w:color w:val="000000"/>
                  <w:sz w:val="26"/>
                  <w:szCs w:val="26"/>
                </w:rPr>
                <w:t xml:space="preserve"> supports import/export in XPDL 2.0</w:t>
              </w:r>
            </w:ins>
          </w:p>
        </w:tc>
      </w:tr>
      <w:tr w:rsidR="003E147A" w:rsidRPr="00E74EDE" w:rsidTr="006467F0">
        <w:trPr>
          <w:ins w:id="4976"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4977" w:author="DHA" w:date="2010-07-05T21:06:00Z"/>
                <w:rFonts w:ascii="Times New Roman" w:hAnsi="Times New Roman"/>
                <w:color w:val="000000"/>
                <w:sz w:val="26"/>
                <w:szCs w:val="26"/>
                <w:lang w:val="en-US"/>
              </w:rPr>
            </w:pPr>
            <w:ins w:id="4978" w:author="DHA" w:date="2010-07-05T21:06:00Z">
              <w:r w:rsidRPr="00E74EDE">
                <w:rPr>
                  <w:rFonts w:ascii="Times New Roman" w:hAnsi="Times New Roman"/>
                  <w:color w:val="000000"/>
                  <w:sz w:val="26"/>
                  <w:szCs w:val="26"/>
                  <w:lang w:val="en-US"/>
                </w:rPr>
                <w:t>Q</w:t>
              </w:r>
            </w:ins>
          </w:p>
        </w:tc>
        <w:tc>
          <w:tcPr>
            <w:tcW w:w="8838" w:type="dxa"/>
            <w:shd w:val="clear" w:color="auto" w:fill="DBE5F1"/>
          </w:tcPr>
          <w:p w:rsidR="003E147A" w:rsidRPr="00E74EDE" w:rsidRDefault="00051831" w:rsidP="006467F0">
            <w:pPr>
              <w:spacing w:after="0"/>
              <w:ind w:firstLine="360"/>
              <w:jc w:val="both"/>
              <w:rPr>
                <w:ins w:id="4979" w:author="DHA" w:date="2010-07-05T21:06:00Z"/>
                <w:rFonts w:ascii="Times New Roman" w:hAnsi="Times New Roman"/>
                <w:color w:val="000000"/>
                <w:sz w:val="26"/>
                <w:szCs w:val="26"/>
                <w:lang w:val="en-US"/>
              </w:rPr>
            </w:pPr>
            <w:ins w:id="4980" w:author="DHA" w:date="2010-07-05T21:06:00Z">
              <w:r>
                <w:fldChar w:fldCharType="begin"/>
              </w:r>
              <w:r w:rsidR="003E147A">
                <w:instrText>HYPERLINK "http://www.qualiware.com"</w:instrText>
              </w:r>
              <w:r>
                <w:fldChar w:fldCharType="separate"/>
              </w:r>
              <w:r w:rsidR="003E147A" w:rsidRPr="00E74EDE">
                <w:rPr>
                  <w:rStyle w:val="apple-style-span"/>
                  <w:rFonts w:ascii="Times New Roman" w:hAnsi="Times New Roman"/>
                  <w:b/>
                  <w:bCs/>
                  <w:color w:val="000000"/>
                  <w:sz w:val="26"/>
                  <w:szCs w:val="26"/>
                </w:rPr>
                <w:t>QualiWare</w:t>
              </w:r>
              <w:r>
                <w:fldChar w:fldCharType="end"/>
              </w:r>
              <w:r w:rsidR="003E147A" w:rsidRPr="00E74EDE">
                <w:rPr>
                  <w:rFonts w:ascii="Times New Roman" w:hAnsi="Times New Roman"/>
                  <w:color w:val="000000"/>
                  <w:sz w:val="26"/>
                  <w:szCs w:val="26"/>
                </w:rPr>
                <w:t xml:space="preserve"> supports XPDL 2.1 for both import andexport of process models</w:t>
              </w:r>
            </w:ins>
          </w:p>
        </w:tc>
      </w:tr>
      <w:tr w:rsidR="003E147A" w:rsidRPr="00E74EDE" w:rsidTr="006467F0">
        <w:trPr>
          <w:ins w:id="4981"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82" w:author="DHA" w:date="2010-07-05T21:06:00Z"/>
                <w:rFonts w:ascii="Times New Roman" w:hAnsi="Times New Roman"/>
                <w:color w:val="000000"/>
                <w:sz w:val="26"/>
                <w:szCs w:val="26"/>
                <w:lang w:val="en-US"/>
              </w:rPr>
            </w:pPr>
            <w:ins w:id="4983" w:author="DHA" w:date="2010-07-05T21:06:00Z">
              <w:r w:rsidRPr="00E74EDE">
                <w:rPr>
                  <w:rFonts w:ascii="Times New Roman" w:hAnsi="Times New Roman"/>
                  <w:color w:val="000000"/>
                  <w:sz w:val="26"/>
                  <w:szCs w:val="26"/>
                  <w:lang w:val="en-US"/>
                </w:rPr>
                <w:t>R</w:t>
              </w:r>
            </w:ins>
          </w:p>
        </w:tc>
        <w:tc>
          <w:tcPr>
            <w:tcW w:w="8838" w:type="dxa"/>
            <w:shd w:val="clear" w:color="auto" w:fill="DBE5F1"/>
          </w:tcPr>
          <w:p w:rsidR="003E147A" w:rsidRPr="00E74EDE" w:rsidRDefault="003E147A" w:rsidP="006467F0">
            <w:pPr>
              <w:spacing w:after="0"/>
              <w:ind w:firstLine="360"/>
              <w:jc w:val="both"/>
              <w:rPr>
                <w:ins w:id="4984" w:author="DHA" w:date="2010-07-05T21:06:00Z"/>
                <w:rFonts w:ascii="Times New Roman" w:hAnsi="Times New Roman"/>
                <w:color w:val="000000"/>
                <w:sz w:val="26"/>
                <w:szCs w:val="26"/>
                <w:lang w:val="en-US"/>
              </w:rPr>
            </w:pPr>
            <w:ins w:id="4985" w:author="DHA" w:date="2010-07-05T21:06:00Z">
              <w:r w:rsidRPr="00E74EDE">
                <w:rPr>
                  <w:rFonts w:ascii="Times New Roman" w:hAnsi="Times New Roman"/>
                  <w:b/>
                  <w:bCs/>
                  <w:color w:val="000000"/>
                  <w:sz w:val="26"/>
                  <w:szCs w:val="26"/>
                </w:rPr>
                <w:t>R-Data's E-SOD</w:t>
              </w:r>
              <w:r w:rsidRPr="00E74EDE">
                <w:rPr>
                  <w:rFonts w:ascii="Times New Roman" w:hAnsi="Times New Roman"/>
                  <w:color w:val="000000"/>
                  <w:sz w:val="26"/>
                  <w:szCs w:val="26"/>
                </w:rPr>
                <w:t xml:space="preserve"> business process export using XPDL 2.0 and import using version 1.0 and above</w:t>
              </w:r>
            </w:ins>
          </w:p>
        </w:tc>
      </w:tr>
      <w:tr w:rsidR="003E147A" w:rsidRPr="00E74EDE" w:rsidTr="006467F0">
        <w:trPr>
          <w:ins w:id="498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8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4988" w:author="DHA" w:date="2010-07-05T21:06:00Z"/>
                <w:rFonts w:ascii="Times New Roman" w:hAnsi="Times New Roman"/>
                <w:color w:val="000000"/>
                <w:sz w:val="26"/>
                <w:szCs w:val="26"/>
                <w:lang w:val="en-US"/>
              </w:rPr>
            </w:pPr>
            <w:ins w:id="4989" w:author="DHA" w:date="2010-07-05T21:06:00Z">
              <w:r w:rsidRPr="00E74EDE">
                <w:rPr>
                  <w:rFonts w:ascii="Times New Roman" w:hAnsi="Times New Roman"/>
                  <w:b/>
                  <w:bCs/>
                  <w:color w:val="000000"/>
                  <w:sz w:val="26"/>
                  <w:szCs w:val="26"/>
                </w:rPr>
                <w:t xml:space="preserve">Rodan Systems OfficeObjects Workflow </w:t>
              </w:r>
              <w:r w:rsidRPr="00E74EDE">
                <w:rPr>
                  <w:rFonts w:ascii="Times New Roman" w:hAnsi="Times New Roman"/>
                  <w:color w:val="000000"/>
                  <w:sz w:val="26"/>
                  <w:szCs w:val="26"/>
                </w:rPr>
                <w:t>is an embedded, commercial workflow engine using XPDL</w:t>
              </w:r>
            </w:ins>
          </w:p>
        </w:tc>
      </w:tr>
      <w:tr w:rsidR="003E147A" w:rsidRPr="00E74EDE" w:rsidTr="006467F0">
        <w:trPr>
          <w:ins w:id="4990"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4991" w:author="DHA" w:date="2010-07-05T21:06:00Z"/>
                <w:rFonts w:ascii="Times New Roman" w:hAnsi="Times New Roman"/>
                <w:color w:val="000000"/>
                <w:sz w:val="26"/>
                <w:szCs w:val="26"/>
                <w:lang w:val="en-US"/>
              </w:rPr>
            </w:pPr>
            <w:ins w:id="4992" w:author="DHA" w:date="2010-07-05T21:06:00Z">
              <w:r w:rsidRPr="00E74EDE">
                <w:rPr>
                  <w:rFonts w:ascii="Times New Roman" w:hAnsi="Times New Roman"/>
                  <w:color w:val="000000"/>
                  <w:sz w:val="26"/>
                  <w:szCs w:val="26"/>
                  <w:lang w:val="en-US"/>
                </w:rPr>
                <w:t>S</w:t>
              </w:r>
            </w:ins>
          </w:p>
        </w:tc>
        <w:tc>
          <w:tcPr>
            <w:tcW w:w="8838" w:type="dxa"/>
            <w:shd w:val="clear" w:color="auto" w:fill="DBE5F1"/>
          </w:tcPr>
          <w:p w:rsidR="003E147A" w:rsidRPr="00E74EDE" w:rsidRDefault="00051831" w:rsidP="006467F0">
            <w:pPr>
              <w:spacing w:after="0"/>
              <w:ind w:firstLine="360"/>
              <w:jc w:val="both"/>
              <w:rPr>
                <w:ins w:id="4993" w:author="DHA" w:date="2010-07-05T21:06:00Z"/>
                <w:rFonts w:ascii="Times New Roman" w:hAnsi="Times New Roman"/>
                <w:color w:val="000000"/>
                <w:sz w:val="26"/>
                <w:szCs w:val="26"/>
                <w:lang w:val="en-US"/>
              </w:rPr>
            </w:pPr>
            <w:ins w:id="4994" w:author="DHA" w:date="2010-07-05T21:06:00Z">
              <w:r>
                <w:fldChar w:fldCharType="begin"/>
              </w:r>
              <w:r w:rsidR="003E147A">
                <w:instrText>HYPERLINK "http://www.savvion.com/"</w:instrText>
              </w:r>
              <w:r>
                <w:fldChar w:fldCharType="separate"/>
              </w:r>
              <w:r w:rsidR="003E147A" w:rsidRPr="00E74EDE">
                <w:rPr>
                  <w:rStyle w:val="Hyperlink"/>
                  <w:rFonts w:ascii="Times New Roman" w:hAnsi="Times New Roman"/>
                  <w:color w:val="000000"/>
                  <w:sz w:val="26"/>
                  <w:szCs w:val="26"/>
                </w:rPr>
                <w:t>Savvion</w:t>
              </w:r>
              <w:r>
                <w:fldChar w:fldCharType="end"/>
              </w:r>
              <w:r w:rsidR="003E147A" w:rsidRPr="00E74EDE">
                <w:rPr>
                  <w:rFonts w:ascii="Times New Roman" w:hAnsi="Times New Roman"/>
                  <w:color w:val="000000"/>
                  <w:sz w:val="26"/>
                  <w:szCs w:val="26"/>
                </w:rPr>
                <w:t xml:space="preserve"> supports XPDL for import and export of process models through its Process Modeler</w:t>
              </w:r>
            </w:ins>
          </w:p>
        </w:tc>
      </w:tr>
      <w:tr w:rsidR="003E147A" w:rsidRPr="00E74EDE" w:rsidTr="006467F0">
        <w:trPr>
          <w:ins w:id="4995"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4996"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spacing w:after="0"/>
              <w:ind w:firstLine="360"/>
              <w:jc w:val="both"/>
              <w:rPr>
                <w:ins w:id="4997" w:author="DHA" w:date="2010-07-05T21:06:00Z"/>
                <w:rFonts w:ascii="Times New Roman" w:hAnsi="Times New Roman"/>
                <w:color w:val="000000"/>
                <w:sz w:val="26"/>
                <w:szCs w:val="26"/>
                <w:lang w:val="en-US"/>
              </w:rPr>
            </w:pPr>
            <w:ins w:id="4998" w:author="DHA" w:date="2010-07-05T21:06:00Z">
              <w:r>
                <w:fldChar w:fldCharType="begin"/>
              </w:r>
              <w:r w:rsidR="003E147A">
                <w:instrText>HYPERLINK "http://www.simprocess.com/"</w:instrText>
              </w:r>
              <w:r>
                <w:fldChar w:fldCharType="separate"/>
              </w:r>
              <w:r w:rsidR="003E147A" w:rsidRPr="00E74EDE">
                <w:rPr>
                  <w:rStyle w:val="Hyperlink"/>
                  <w:rFonts w:ascii="Times New Roman" w:hAnsi="Times New Roman"/>
                  <w:color w:val="000000"/>
                  <w:sz w:val="26"/>
                  <w:szCs w:val="26"/>
                </w:rPr>
                <w:t>Simprocess</w:t>
              </w:r>
              <w:r>
                <w:fldChar w:fldCharType="end"/>
              </w:r>
              <w:r w:rsidR="003E147A" w:rsidRPr="00E74EDE">
                <w:rPr>
                  <w:rFonts w:ascii="Times New Roman" w:hAnsi="Times New Roman"/>
                  <w:color w:val="000000"/>
                  <w:sz w:val="26"/>
                  <w:szCs w:val="26"/>
                </w:rPr>
                <w:t xml:space="preserve"> from CACI supports XPDL for simulation models</w:t>
              </w:r>
            </w:ins>
          </w:p>
        </w:tc>
      </w:tr>
      <w:tr w:rsidR="003E147A" w:rsidRPr="00E74EDE" w:rsidTr="006467F0">
        <w:trPr>
          <w:ins w:id="4999"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00"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01" w:author="DHA" w:date="2010-07-05T21:06:00Z"/>
                <w:rFonts w:ascii="Times New Roman" w:hAnsi="Times New Roman"/>
                <w:color w:val="000000"/>
                <w:sz w:val="26"/>
                <w:szCs w:val="26"/>
                <w:lang w:val="en-US"/>
              </w:rPr>
            </w:pPr>
            <w:ins w:id="5002" w:author="DHA" w:date="2010-07-05T21:06:00Z">
              <w:r w:rsidRPr="00E74EDE">
                <w:rPr>
                  <w:rFonts w:ascii="Times New Roman" w:hAnsi="Times New Roman"/>
                  <w:b/>
                  <w:bCs/>
                  <w:color w:val="000000"/>
                  <w:sz w:val="26"/>
                  <w:szCs w:val="26"/>
                </w:rPr>
                <w:t>Software AG's Crossvision BPM</w:t>
              </w:r>
              <w:r w:rsidR="00051831">
                <w:fldChar w:fldCharType="begin"/>
              </w:r>
              <w:r>
                <w:instrText>HYPERLINK "http://www.softwareag.com/Corporate/products/cv/overview/standards/default.asp"</w:instrText>
              </w:r>
              <w:r w:rsidR="00051831">
                <w:fldChar w:fldCharType="separate"/>
              </w:r>
              <w:r w:rsidRPr="00E74EDE">
                <w:rPr>
                  <w:rStyle w:val="Hyperlink"/>
                  <w:rFonts w:ascii="Times New Roman" w:hAnsi="Times New Roman"/>
                  <w:color w:val="000000"/>
                  <w:sz w:val="26"/>
                  <w:szCs w:val="26"/>
                </w:rPr>
                <w:t xml:space="preserve"> </w:t>
              </w:r>
              <w:r w:rsidR="00051831">
                <w:fldChar w:fldCharType="end"/>
              </w:r>
              <w:r w:rsidRPr="00E74EDE">
                <w:rPr>
                  <w:rFonts w:ascii="Times New Roman" w:hAnsi="Times New Roman"/>
                  <w:color w:val="000000"/>
                  <w:sz w:val="26"/>
                  <w:szCs w:val="26"/>
                </w:rPr>
                <w:t>supports XPDL 1.0 and XPDL 2.0</w:t>
              </w:r>
            </w:ins>
          </w:p>
        </w:tc>
      </w:tr>
      <w:tr w:rsidR="003E147A" w:rsidRPr="00E74EDE" w:rsidTr="006467F0">
        <w:trPr>
          <w:ins w:id="500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0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05" w:author="DHA" w:date="2010-07-05T21:06:00Z"/>
                <w:rFonts w:ascii="Times New Roman" w:hAnsi="Times New Roman"/>
                <w:color w:val="000000"/>
                <w:sz w:val="26"/>
                <w:szCs w:val="26"/>
                <w:lang w:val="en-US"/>
              </w:rPr>
            </w:pPr>
            <w:ins w:id="5006" w:author="DHA" w:date="2010-07-05T21:06:00Z">
              <w:r w:rsidRPr="00E74EDE">
                <w:rPr>
                  <w:rFonts w:ascii="Times New Roman" w:hAnsi="Times New Roman"/>
                  <w:b/>
                  <w:bCs/>
                  <w:color w:val="000000"/>
                  <w:sz w:val="26"/>
                  <w:szCs w:val="26"/>
                </w:rPr>
                <w:t>SpeechCycle's LevelOne</w:t>
              </w:r>
              <w:r w:rsidRPr="00E74EDE">
                <w:rPr>
                  <w:rFonts w:ascii="Times New Roman" w:hAnsi="Times New Roman"/>
                  <w:color w:val="000000"/>
                  <w:sz w:val="26"/>
                  <w:szCs w:val="26"/>
                </w:rPr>
                <w:t xml:space="preserve"> virtual CSR platform uses XPDL</w:t>
              </w:r>
            </w:ins>
          </w:p>
        </w:tc>
      </w:tr>
      <w:tr w:rsidR="003E147A" w:rsidRPr="00E74EDE" w:rsidTr="006467F0">
        <w:trPr>
          <w:ins w:id="500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0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tabs>
                <w:tab w:val="left" w:pos="1113"/>
                <w:tab w:val="left" w:pos="2166"/>
              </w:tabs>
              <w:spacing w:after="0"/>
              <w:ind w:firstLine="360"/>
              <w:jc w:val="both"/>
              <w:rPr>
                <w:ins w:id="5009" w:author="DHA" w:date="2010-07-05T21:06:00Z"/>
                <w:rFonts w:ascii="Times New Roman" w:hAnsi="Times New Roman"/>
                <w:color w:val="000000"/>
                <w:sz w:val="26"/>
                <w:szCs w:val="26"/>
                <w:lang w:val="en-US"/>
              </w:rPr>
            </w:pPr>
            <w:ins w:id="5010" w:author="DHA" w:date="2010-07-05T21:06:00Z">
              <w:r w:rsidRPr="00E74EDE">
                <w:rPr>
                  <w:rFonts w:ascii="Times New Roman" w:hAnsi="Times New Roman"/>
                  <w:color w:val="000000"/>
                  <w:sz w:val="26"/>
                  <w:szCs w:val="26"/>
                </w:rPr>
                <w:t>SSA Global, see "Infor"</w:t>
              </w:r>
            </w:ins>
          </w:p>
        </w:tc>
      </w:tr>
      <w:tr w:rsidR="003E147A" w:rsidRPr="00E74EDE" w:rsidTr="006467F0">
        <w:trPr>
          <w:ins w:id="5011"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5012" w:author="DHA" w:date="2010-07-05T21:06:00Z"/>
                <w:rFonts w:ascii="Times New Roman" w:hAnsi="Times New Roman"/>
                <w:color w:val="000000"/>
                <w:sz w:val="26"/>
                <w:szCs w:val="26"/>
                <w:lang w:val="en-US"/>
              </w:rPr>
            </w:pPr>
            <w:ins w:id="5013" w:author="DHA" w:date="2010-07-05T21:06:00Z">
              <w:r w:rsidRPr="00E74EDE">
                <w:rPr>
                  <w:rFonts w:ascii="Times New Roman" w:hAnsi="Times New Roman"/>
                  <w:color w:val="000000"/>
                  <w:sz w:val="26"/>
                  <w:szCs w:val="26"/>
                  <w:lang w:val="en-US"/>
                </w:rPr>
                <w:t>T</w:t>
              </w:r>
            </w:ins>
          </w:p>
        </w:tc>
        <w:tc>
          <w:tcPr>
            <w:tcW w:w="8838" w:type="dxa"/>
            <w:shd w:val="clear" w:color="auto" w:fill="DBE5F1"/>
          </w:tcPr>
          <w:p w:rsidR="003E147A" w:rsidRPr="00E74EDE" w:rsidRDefault="003E147A" w:rsidP="006467F0">
            <w:pPr>
              <w:spacing w:after="0"/>
              <w:ind w:firstLine="360"/>
              <w:jc w:val="both"/>
              <w:rPr>
                <w:ins w:id="5014" w:author="DHA" w:date="2010-07-05T21:06:00Z"/>
                <w:rFonts w:ascii="Times New Roman" w:hAnsi="Times New Roman"/>
                <w:color w:val="000000"/>
                <w:sz w:val="26"/>
                <w:szCs w:val="26"/>
                <w:lang w:val="en-US"/>
              </w:rPr>
            </w:pPr>
            <w:ins w:id="5015" w:author="DHA" w:date="2010-07-05T21:06:00Z">
              <w:r w:rsidRPr="00E74EDE">
                <w:rPr>
                  <w:rFonts w:ascii="Times New Roman" w:hAnsi="Times New Roman"/>
                  <w:color w:val="000000"/>
                  <w:sz w:val="26"/>
                  <w:szCs w:val="26"/>
                </w:rPr>
                <w:t>Tell-Eureka, see "SpeechCycle"</w:t>
              </w:r>
            </w:ins>
          </w:p>
        </w:tc>
      </w:tr>
      <w:tr w:rsidR="003E147A" w:rsidRPr="00E74EDE" w:rsidTr="006467F0">
        <w:trPr>
          <w:ins w:id="5016"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17"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tabs>
                <w:tab w:val="left" w:pos="1113"/>
                <w:tab w:val="left" w:pos="2166"/>
              </w:tabs>
              <w:spacing w:after="0"/>
              <w:ind w:firstLine="360"/>
              <w:jc w:val="both"/>
              <w:rPr>
                <w:ins w:id="5018" w:author="DHA" w:date="2010-07-05T21:06:00Z"/>
                <w:rFonts w:ascii="Times New Roman" w:hAnsi="Times New Roman"/>
                <w:color w:val="000000"/>
                <w:sz w:val="26"/>
                <w:szCs w:val="26"/>
                <w:lang w:val="en-US"/>
              </w:rPr>
            </w:pPr>
            <w:ins w:id="5019" w:author="DHA" w:date="2010-07-05T21:06:00Z">
              <w:r>
                <w:fldChar w:fldCharType="begin"/>
              </w:r>
              <w:r w:rsidR="003E147A">
                <w:instrText>HYPERLINK "http://www.tibco.com/solutions/bpm/iprocess_suite.jsp"</w:instrText>
              </w:r>
              <w:r>
                <w:fldChar w:fldCharType="separate"/>
              </w:r>
              <w:r w:rsidR="003E147A" w:rsidRPr="00E74EDE">
                <w:rPr>
                  <w:rStyle w:val="Hyperlink"/>
                  <w:rFonts w:ascii="Times New Roman" w:hAnsi="Times New Roman"/>
                  <w:color w:val="000000"/>
                  <w:sz w:val="26"/>
                  <w:szCs w:val="26"/>
                </w:rPr>
                <w:t>TIBCO iProcess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5020"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21"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22" w:author="DHA" w:date="2010-07-05T21:06:00Z"/>
                <w:rFonts w:ascii="Times New Roman" w:hAnsi="Times New Roman"/>
                <w:color w:val="000000"/>
                <w:sz w:val="26"/>
                <w:szCs w:val="26"/>
                <w:lang w:val="en-US"/>
              </w:rPr>
            </w:pPr>
            <w:ins w:id="5023" w:author="DHA" w:date="2010-07-05T21:06:00Z">
              <w:r w:rsidRPr="00E74EDE">
                <w:rPr>
                  <w:rFonts w:ascii="Times New Roman" w:hAnsi="Times New Roman"/>
                  <w:b/>
                  <w:bCs/>
                  <w:color w:val="000000"/>
                  <w:sz w:val="26"/>
                  <w:szCs w:val="26"/>
                </w:rPr>
                <w:t>Together Workflow Editor </w:t>
              </w:r>
              <w:r w:rsidRPr="00E74EDE">
                <w:rPr>
                  <w:rFonts w:ascii="Times New Roman" w:hAnsi="Times New Roman"/>
                  <w:color w:val="000000"/>
                  <w:sz w:val="26"/>
                  <w:szCs w:val="26"/>
                </w:rPr>
                <w:t>is a graphical XPDL-based workflow editor</w:t>
              </w:r>
            </w:ins>
          </w:p>
        </w:tc>
      </w:tr>
      <w:tr w:rsidR="003E147A" w:rsidRPr="00E74EDE" w:rsidTr="006467F0">
        <w:trPr>
          <w:ins w:id="5024"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25"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26" w:author="DHA" w:date="2010-07-05T21:06:00Z"/>
                <w:rFonts w:ascii="Times New Roman" w:hAnsi="Times New Roman"/>
                <w:color w:val="000000"/>
                <w:sz w:val="26"/>
                <w:szCs w:val="26"/>
                <w:lang w:val="en-US"/>
              </w:rPr>
            </w:pPr>
            <w:ins w:id="5027" w:author="DHA" w:date="2010-07-05T21:06:00Z">
              <w:r w:rsidRPr="00E74EDE">
                <w:rPr>
                  <w:rFonts w:ascii="Times New Roman" w:hAnsi="Times New Roman"/>
                  <w:b/>
                  <w:bCs/>
                  <w:color w:val="000000"/>
                  <w:sz w:val="26"/>
                  <w:szCs w:val="26"/>
                </w:rPr>
                <w:t>Transware Ambassador </w:t>
              </w:r>
              <w:r w:rsidRPr="00E74EDE">
                <w:rPr>
                  <w:rFonts w:ascii="Times New Roman" w:hAnsi="Times New Roman"/>
                  <w:color w:val="000000"/>
                  <w:sz w:val="26"/>
                  <w:szCs w:val="26"/>
                </w:rPr>
                <w:t>embeds an XPDL-compliant workflow engine</w:t>
              </w:r>
            </w:ins>
          </w:p>
        </w:tc>
      </w:tr>
      <w:tr w:rsidR="003E147A" w:rsidRPr="00E74EDE" w:rsidTr="006467F0">
        <w:trPr>
          <w:ins w:id="5028"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29" w:author="DHA" w:date="2010-07-05T21:06:00Z"/>
                <w:rFonts w:ascii="Times New Roman" w:hAnsi="Times New Roman"/>
                <w:color w:val="000000"/>
                <w:sz w:val="26"/>
                <w:szCs w:val="26"/>
                <w:lang w:val="en-US"/>
              </w:rPr>
            </w:pPr>
            <w:ins w:id="5030" w:author="DHA" w:date="2010-07-05T21:06:00Z">
              <w:r w:rsidRPr="00E74EDE">
                <w:rPr>
                  <w:rFonts w:ascii="Times New Roman" w:hAnsi="Times New Roman"/>
                  <w:color w:val="000000"/>
                  <w:sz w:val="26"/>
                  <w:szCs w:val="26"/>
                  <w:lang w:val="en-US"/>
                </w:rPr>
                <w:t>U</w:t>
              </w:r>
            </w:ins>
          </w:p>
        </w:tc>
        <w:tc>
          <w:tcPr>
            <w:tcW w:w="8838" w:type="dxa"/>
            <w:shd w:val="clear" w:color="auto" w:fill="DBE5F1"/>
          </w:tcPr>
          <w:p w:rsidR="003E147A" w:rsidRPr="00E74EDE" w:rsidRDefault="00051831" w:rsidP="006467F0">
            <w:pPr>
              <w:spacing w:after="0"/>
              <w:ind w:firstLine="360"/>
              <w:jc w:val="both"/>
              <w:rPr>
                <w:ins w:id="5031" w:author="DHA" w:date="2010-07-05T21:06:00Z"/>
                <w:rFonts w:ascii="Times New Roman" w:hAnsi="Times New Roman"/>
                <w:color w:val="000000"/>
                <w:sz w:val="26"/>
                <w:szCs w:val="26"/>
                <w:lang w:val="en-US"/>
              </w:rPr>
            </w:pPr>
            <w:ins w:id="5032" w:author="DHA" w:date="2010-07-05T21:06:00Z">
              <w:r>
                <w:fldChar w:fldCharType="begin"/>
              </w:r>
              <w:r w:rsidR="003E147A">
                <w:instrText>HYPERLINK "http://www.unisys.com/index.htm"</w:instrText>
              </w:r>
              <w:r>
                <w:fldChar w:fldCharType="separate"/>
              </w:r>
              <w:r w:rsidR="003E147A" w:rsidRPr="00E74EDE">
                <w:rPr>
                  <w:rStyle w:val="Hyperlink"/>
                  <w:rFonts w:ascii="Times New Roman" w:hAnsi="Times New Roman"/>
                  <w:color w:val="000000"/>
                  <w:sz w:val="26"/>
                  <w:szCs w:val="26"/>
                </w:rPr>
                <w:t>Unisys</w:t>
              </w:r>
              <w:r>
                <w:fldChar w:fldCharType="end"/>
              </w:r>
              <w:r w:rsidR="003E147A" w:rsidRPr="00E74EDE">
                <w:rPr>
                  <w:rFonts w:ascii="Times New Roman" w:hAnsi="Times New Roman"/>
                  <w:color w:val="000000"/>
                  <w:sz w:val="26"/>
                  <w:szCs w:val="26"/>
                </w:rPr>
                <w:t xml:space="preserve"> has done significant BPM development using XPDL</w:t>
              </w:r>
            </w:ins>
          </w:p>
        </w:tc>
      </w:tr>
      <w:tr w:rsidR="003E147A" w:rsidRPr="00E74EDE" w:rsidTr="006467F0">
        <w:trPr>
          <w:ins w:id="5033"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34" w:author="DHA" w:date="2010-07-05T21:06:00Z"/>
                <w:rFonts w:ascii="Times New Roman" w:hAnsi="Times New Roman"/>
                <w:color w:val="000000"/>
                <w:sz w:val="26"/>
                <w:szCs w:val="26"/>
                <w:lang w:val="en-US"/>
              </w:rPr>
            </w:pPr>
            <w:ins w:id="5035" w:author="DHA" w:date="2010-07-05T21:06:00Z">
              <w:r w:rsidRPr="00E74EDE">
                <w:rPr>
                  <w:rFonts w:ascii="Times New Roman" w:hAnsi="Times New Roman"/>
                  <w:color w:val="000000"/>
                  <w:sz w:val="26"/>
                  <w:szCs w:val="26"/>
                  <w:lang w:val="en-US"/>
                </w:rPr>
                <w:t>V</w:t>
              </w:r>
            </w:ins>
          </w:p>
        </w:tc>
        <w:tc>
          <w:tcPr>
            <w:tcW w:w="8838" w:type="dxa"/>
            <w:shd w:val="clear" w:color="auto" w:fill="DBE5F1"/>
          </w:tcPr>
          <w:p w:rsidR="003E147A" w:rsidRPr="00E74EDE" w:rsidRDefault="003E147A" w:rsidP="006467F0">
            <w:pPr>
              <w:spacing w:after="0"/>
              <w:ind w:firstLine="360"/>
              <w:jc w:val="both"/>
              <w:rPr>
                <w:ins w:id="5036" w:author="DHA" w:date="2010-07-05T21:06:00Z"/>
                <w:rFonts w:ascii="Times New Roman" w:hAnsi="Times New Roman"/>
                <w:color w:val="000000"/>
                <w:sz w:val="26"/>
                <w:szCs w:val="26"/>
              </w:rPr>
            </w:pPr>
            <w:ins w:id="5037" w:author="DHA" w:date="2010-07-05T21:06:00Z">
              <w:r w:rsidRPr="00E74EDE">
                <w:rPr>
                  <w:rFonts w:ascii="Times New Roman" w:hAnsi="Times New Roman"/>
                  <w:b/>
                  <w:bCs/>
                  <w:color w:val="000000"/>
                  <w:sz w:val="26"/>
                  <w:szCs w:val="26"/>
                </w:rPr>
                <w:t>Vignette Process Workflow Modeler</w:t>
              </w:r>
              <w:r w:rsidRPr="00E74EDE">
                <w:rPr>
                  <w:rFonts w:ascii="Times New Roman" w:hAnsi="Times New Roman"/>
                  <w:color w:val="000000"/>
                  <w:sz w:val="26"/>
                  <w:szCs w:val="26"/>
                </w:rPr>
                <w:t xml:space="preserve"> supports XPDL</w:t>
              </w:r>
            </w:ins>
          </w:p>
        </w:tc>
      </w:tr>
      <w:tr w:rsidR="003E147A" w:rsidRPr="00E74EDE" w:rsidTr="006467F0">
        <w:trPr>
          <w:ins w:id="5038" w:author="DHA" w:date="2010-07-05T21:06:00Z"/>
        </w:trPr>
        <w:tc>
          <w:tcPr>
            <w:tcW w:w="738" w:type="dxa"/>
            <w:vMerge w:val="restart"/>
            <w:shd w:val="clear" w:color="auto" w:fill="DBE5F1"/>
          </w:tcPr>
          <w:p w:rsidR="003E147A" w:rsidRPr="00E74EDE" w:rsidRDefault="003E147A" w:rsidP="006467F0">
            <w:pPr>
              <w:tabs>
                <w:tab w:val="left" w:pos="1113"/>
                <w:tab w:val="left" w:pos="2166"/>
              </w:tabs>
              <w:spacing w:after="0"/>
              <w:ind w:firstLine="360"/>
              <w:jc w:val="both"/>
              <w:rPr>
                <w:ins w:id="5039" w:author="DHA" w:date="2010-07-05T21:06:00Z"/>
                <w:rFonts w:ascii="Times New Roman" w:hAnsi="Times New Roman"/>
                <w:color w:val="000000"/>
                <w:sz w:val="26"/>
                <w:szCs w:val="26"/>
                <w:lang w:val="en-US"/>
              </w:rPr>
            </w:pPr>
            <w:ins w:id="5040" w:author="DHA" w:date="2010-07-05T21:06:00Z">
              <w:r w:rsidRPr="00E74EDE">
                <w:rPr>
                  <w:rFonts w:ascii="Times New Roman" w:hAnsi="Times New Roman"/>
                  <w:color w:val="000000"/>
                  <w:sz w:val="26"/>
                  <w:szCs w:val="26"/>
                  <w:lang w:val="en-US"/>
                </w:rPr>
                <w:t>W</w:t>
              </w:r>
            </w:ins>
          </w:p>
        </w:tc>
        <w:tc>
          <w:tcPr>
            <w:tcW w:w="8838" w:type="dxa"/>
            <w:shd w:val="clear" w:color="auto" w:fill="DBE5F1"/>
          </w:tcPr>
          <w:p w:rsidR="003E147A" w:rsidRPr="00E74EDE" w:rsidRDefault="00051831" w:rsidP="006467F0">
            <w:pPr>
              <w:numPr>
                <w:ilvl w:val="0"/>
                <w:numId w:val="6"/>
              </w:numPr>
              <w:spacing w:after="0"/>
              <w:ind w:firstLine="360"/>
              <w:jc w:val="both"/>
              <w:rPr>
                <w:ins w:id="5041" w:author="DHA" w:date="2010-07-05T21:06:00Z"/>
                <w:rFonts w:ascii="Times New Roman" w:hAnsi="Times New Roman"/>
                <w:color w:val="000000"/>
                <w:sz w:val="26"/>
                <w:szCs w:val="26"/>
                <w:lang w:val="en-US"/>
              </w:rPr>
            </w:pPr>
            <w:ins w:id="5042" w:author="DHA" w:date="2010-07-05T21:06:00Z">
              <w:r>
                <w:fldChar w:fldCharType="begin"/>
              </w:r>
              <w:r w:rsidR="003E147A">
                <w:instrText>HYPERLINK "http://www.w4.eu/business-process-w4-bpm-suite.htm"</w:instrText>
              </w:r>
              <w:r>
                <w:fldChar w:fldCharType="separate"/>
              </w:r>
              <w:r w:rsidR="003E147A" w:rsidRPr="00E74EDE">
                <w:rPr>
                  <w:rStyle w:val="Hyperlink"/>
                  <w:rFonts w:ascii="Times New Roman" w:hAnsi="Times New Roman"/>
                  <w:color w:val="000000"/>
                  <w:sz w:val="26"/>
                  <w:szCs w:val="26"/>
                </w:rPr>
                <w:t>W4's W4 BPM Suite</w:t>
              </w:r>
              <w:r>
                <w:fldChar w:fldCharType="end"/>
              </w:r>
              <w:r w:rsidR="003E147A" w:rsidRPr="00E74EDE">
                <w:rPr>
                  <w:rFonts w:ascii="Times New Roman" w:hAnsi="Times New Roman"/>
                  <w:color w:val="000000"/>
                  <w:sz w:val="26"/>
                  <w:szCs w:val="26"/>
                </w:rPr>
                <w:t xml:space="preserve"> supports XPDL</w:t>
              </w:r>
            </w:ins>
          </w:p>
        </w:tc>
      </w:tr>
      <w:tr w:rsidR="003E147A" w:rsidRPr="00E74EDE" w:rsidTr="006467F0">
        <w:trPr>
          <w:ins w:id="5043"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44"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3E147A" w:rsidP="006467F0">
            <w:pPr>
              <w:spacing w:after="0"/>
              <w:ind w:firstLine="360"/>
              <w:jc w:val="both"/>
              <w:rPr>
                <w:ins w:id="5045" w:author="DHA" w:date="2010-07-05T21:06:00Z"/>
                <w:rFonts w:ascii="Times New Roman" w:hAnsi="Times New Roman"/>
                <w:color w:val="000000"/>
                <w:sz w:val="26"/>
                <w:szCs w:val="26"/>
                <w:lang w:val="en-US"/>
              </w:rPr>
            </w:pPr>
            <w:ins w:id="5046" w:author="DHA" w:date="2010-07-05T21:06:00Z">
              <w:r w:rsidRPr="00E74EDE">
                <w:rPr>
                  <w:rFonts w:ascii="Times New Roman" w:hAnsi="Times New Roman"/>
                  <w:b/>
                  <w:bCs/>
                  <w:color w:val="000000"/>
                  <w:sz w:val="26"/>
                  <w:szCs w:val="26"/>
                </w:rPr>
                <w:t>WfMOpen </w:t>
              </w:r>
              <w:r w:rsidRPr="00E74EDE">
                <w:rPr>
                  <w:rFonts w:ascii="Times New Roman" w:hAnsi="Times New Roman"/>
                  <w:color w:val="000000"/>
                  <w:sz w:val="26"/>
                  <w:szCs w:val="26"/>
                </w:rPr>
                <w:t>is an open source workflow engine that uses XPDL</w:t>
              </w:r>
            </w:ins>
          </w:p>
        </w:tc>
      </w:tr>
      <w:tr w:rsidR="003E147A" w:rsidRPr="00E74EDE" w:rsidTr="006467F0">
        <w:trPr>
          <w:ins w:id="5047" w:author="DHA" w:date="2010-07-05T21:06:00Z"/>
        </w:trPr>
        <w:tc>
          <w:tcPr>
            <w:tcW w:w="738" w:type="dxa"/>
            <w:vMerge/>
            <w:shd w:val="clear" w:color="auto" w:fill="DBE5F1"/>
          </w:tcPr>
          <w:p w:rsidR="003E147A" w:rsidRPr="00E74EDE" w:rsidRDefault="003E147A" w:rsidP="006467F0">
            <w:pPr>
              <w:tabs>
                <w:tab w:val="left" w:pos="1113"/>
                <w:tab w:val="left" w:pos="2166"/>
              </w:tabs>
              <w:spacing w:after="0"/>
              <w:ind w:firstLine="360"/>
              <w:jc w:val="both"/>
              <w:rPr>
                <w:ins w:id="5048" w:author="DHA" w:date="2010-07-05T21:06:00Z"/>
                <w:rFonts w:ascii="Times New Roman" w:hAnsi="Times New Roman"/>
                <w:color w:val="000000"/>
                <w:sz w:val="26"/>
                <w:szCs w:val="26"/>
                <w:lang w:val="en-US"/>
              </w:rPr>
            </w:pPr>
          </w:p>
        </w:tc>
        <w:tc>
          <w:tcPr>
            <w:tcW w:w="8838" w:type="dxa"/>
            <w:shd w:val="clear" w:color="auto" w:fill="DBE5F1"/>
          </w:tcPr>
          <w:p w:rsidR="003E147A" w:rsidRPr="00E74EDE" w:rsidRDefault="00051831" w:rsidP="006467F0">
            <w:pPr>
              <w:tabs>
                <w:tab w:val="left" w:pos="1113"/>
                <w:tab w:val="left" w:pos="2166"/>
              </w:tabs>
              <w:spacing w:after="0"/>
              <w:ind w:firstLine="360"/>
              <w:jc w:val="both"/>
              <w:rPr>
                <w:ins w:id="5049" w:author="DHA" w:date="2010-07-05T21:06:00Z"/>
                <w:rFonts w:ascii="Times New Roman" w:hAnsi="Times New Roman"/>
                <w:color w:val="000000"/>
                <w:sz w:val="26"/>
                <w:szCs w:val="26"/>
                <w:lang w:val="en-US"/>
              </w:rPr>
            </w:pPr>
            <w:ins w:id="5050" w:author="DHA" w:date="2010-07-05T21:06:00Z">
              <w:r>
                <w:fldChar w:fldCharType="begin"/>
              </w:r>
              <w:r w:rsidR="003E147A">
                <w:instrText>HYPERLINK "http://search.cpan.org/%7Ekaili/Workflow-Wfmc-0.01e/lib/Workflow/Wfmc.pm"</w:instrText>
              </w:r>
              <w:r>
                <w:fldChar w:fldCharType="separate"/>
              </w:r>
              <w:r w:rsidR="003E147A" w:rsidRPr="00E74EDE">
                <w:rPr>
                  <w:rStyle w:val="Hyperlink"/>
                  <w:rFonts w:ascii="Times New Roman" w:hAnsi="Times New Roman"/>
                  <w:color w:val="000000"/>
                  <w:sz w:val="26"/>
                  <w:szCs w:val="26"/>
                </w:rPr>
                <w:t xml:space="preserve">Workflow::Wfmc </w:t>
              </w:r>
              <w:r>
                <w:fldChar w:fldCharType="end"/>
              </w:r>
              <w:r w:rsidR="003E147A" w:rsidRPr="00E74EDE">
                <w:rPr>
                  <w:rFonts w:ascii="Times New Roman" w:hAnsi="Times New Roman"/>
                  <w:color w:val="000000"/>
                  <w:sz w:val="26"/>
                  <w:szCs w:val="26"/>
                </w:rPr>
                <w:t>is an OpenSource lightweight Workflow Engine in PERL based on XPDL 2.0</w:t>
              </w:r>
            </w:ins>
          </w:p>
        </w:tc>
      </w:tr>
      <w:tr w:rsidR="003E147A" w:rsidRPr="00E74EDE" w:rsidTr="006467F0">
        <w:trPr>
          <w:ins w:id="5051" w:author="DHA" w:date="2010-07-05T21:06:00Z"/>
        </w:trPr>
        <w:tc>
          <w:tcPr>
            <w:tcW w:w="738" w:type="dxa"/>
            <w:shd w:val="clear" w:color="auto" w:fill="DBE5F1"/>
          </w:tcPr>
          <w:p w:rsidR="003E147A" w:rsidRPr="00E74EDE" w:rsidRDefault="003E147A" w:rsidP="006467F0">
            <w:pPr>
              <w:tabs>
                <w:tab w:val="left" w:pos="1113"/>
                <w:tab w:val="left" w:pos="2166"/>
              </w:tabs>
              <w:spacing w:after="0"/>
              <w:ind w:firstLine="360"/>
              <w:jc w:val="both"/>
              <w:rPr>
                <w:ins w:id="5052" w:author="DHA" w:date="2010-07-05T21:06:00Z"/>
                <w:rFonts w:ascii="Times New Roman" w:hAnsi="Times New Roman"/>
                <w:color w:val="000000"/>
                <w:sz w:val="26"/>
                <w:szCs w:val="26"/>
                <w:lang w:val="en-US"/>
              </w:rPr>
            </w:pPr>
            <w:ins w:id="5053" w:author="DHA" w:date="2010-07-05T21:06:00Z">
              <w:r w:rsidRPr="00E74EDE">
                <w:rPr>
                  <w:rFonts w:ascii="Times New Roman" w:hAnsi="Times New Roman"/>
                  <w:color w:val="000000"/>
                  <w:sz w:val="26"/>
                  <w:szCs w:val="26"/>
                  <w:lang w:val="en-US"/>
                </w:rPr>
                <w:t>Z</w:t>
              </w:r>
            </w:ins>
          </w:p>
        </w:tc>
        <w:tc>
          <w:tcPr>
            <w:tcW w:w="8838" w:type="dxa"/>
            <w:shd w:val="clear" w:color="auto" w:fill="DBE5F1"/>
          </w:tcPr>
          <w:p w:rsidR="003E147A" w:rsidRPr="00E74EDE" w:rsidRDefault="00051831" w:rsidP="006467F0">
            <w:pPr>
              <w:spacing w:after="0"/>
              <w:ind w:firstLine="360"/>
              <w:jc w:val="both"/>
              <w:rPr>
                <w:ins w:id="5054" w:author="DHA" w:date="2010-07-05T21:06:00Z"/>
                <w:rFonts w:ascii="Times New Roman" w:hAnsi="Times New Roman"/>
                <w:color w:val="000000"/>
                <w:sz w:val="26"/>
                <w:szCs w:val="26"/>
              </w:rPr>
            </w:pPr>
            <w:ins w:id="5055" w:author="DHA" w:date="2010-07-05T21:06:00Z">
              <w:r>
                <w:fldChar w:fldCharType="begin"/>
              </w:r>
              <w:r w:rsidR="003E147A">
                <w:instrText>HYPERLINK "http://www.zynium.com/"</w:instrText>
              </w:r>
              <w:r>
                <w:fldChar w:fldCharType="separate"/>
              </w:r>
              <w:r w:rsidR="003E147A" w:rsidRPr="00E74EDE">
                <w:rPr>
                  <w:rStyle w:val="Hyperlink"/>
                  <w:rFonts w:ascii="Times New Roman" w:hAnsi="Times New Roman"/>
                  <w:color w:val="000000"/>
                  <w:sz w:val="26"/>
                  <w:szCs w:val="26"/>
                </w:rPr>
                <w:t>Zynium's Byzio</w:t>
              </w:r>
              <w:r>
                <w:fldChar w:fldCharType="end"/>
              </w:r>
              <w:r w:rsidR="003E147A" w:rsidRPr="00E74EDE">
                <w:rPr>
                  <w:rFonts w:ascii="Times New Roman" w:hAnsi="Times New Roman"/>
                  <w:color w:val="000000"/>
                  <w:sz w:val="26"/>
                  <w:szCs w:val="26"/>
                </w:rPr>
                <w:t xml:space="preserve"> is a Visio plugin enabling two-way transoformation of Visio diagrams and XPDL</w:t>
              </w:r>
            </w:ins>
          </w:p>
        </w:tc>
      </w:tr>
    </w:tbl>
    <w:p w:rsidR="003E147A" w:rsidRPr="002F0F72" w:rsidRDefault="00A42AB4" w:rsidP="003E147A">
      <w:pPr>
        <w:ind w:left="284"/>
        <w:jc w:val="both"/>
        <w:rPr>
          <w:ins w:id="5056" w:author="DHA" w:date="2010-07-05T21:11:00Z"/>
          <w:rFonts w:ascii="Times New Roman" w:hAnsi="Times New Roman"/>
          <w:b/>
          <w:color w:val="000000"/>
          <w:sz w:val="26"/>
          <w:szCs w:val="26"/>
          <w:lang w:val="en-US"/>
          <w:rPrChange w:id="5057" w:author="DHA" w:date="2010-07-06T04:40:00Z">
            <w:rPr>
              <w:ins w:id="5058" w:author="DHA" w:date="2010-07-05T21:11:00Z"/>
              <w:rFonts w:ascii="Times New Roman" w:hAnsi="Times New Roman"/>
              <w:color w:val="000000"/>
              <w:sz w:val="26"/>
              <w:szCs w:val="26"/>
              <w:lang w:val="en-US"/>
            </w:rPr>
          </w:rPrChange>
        </w:rPr>
      </w:pPr>
      <w:ins w:id="5059" w:author="DHA" w:date="2010-07-06T00:50:00Z">
        <w:r w:rsidRPr="002F0F72">
          <w:rPr>
            <w:rFonts w:ascii="Times New Roman" w:hAnsi="Times New Roman"/>
            <w:b/>
            <w:color w:val="000000"/>
            <w:sz w:val="26"/>
            <w:szCs w:val="26"/>
            <w:lang w:val="en-US"/>
            <w:rPrChange w:id="5060" w:author="DHA" w:date="2010-07-06T04:40:00Z">
              <w:rPr>
                <w:rFonts w:ascii="Times New Roman" w:hAnsi="Times New Roman"/>
                <w:color w:val="000000"/>
                <w:sz w:val="26"/>
                <w:szCs w:val="26"/>
                <w:lang w:val="en-US"/>
              </w:rPr>
            </w:rPrChange>
          </w:rPr>
          <w:t>2</w:t>
        </w:r>
      </w:ins>
      <w:ins w:id="5061" w:author="DHA" w:date="2010-07-05T21:10:00Z">
        <w:r w:rsidR="003E147A" w:rsidRPr="002F0F72">
          <w:rPr>
            <w:rFonts w:ascii="Times New Roman" w:hAnsi="Times New Roman"/>
            <w:b/>
            <w:color w:val="000000"/>
            <w:sz w:val="26"/>
            <w:szCs w:val="26"/>
            <w:lang w:val="en-US"/>
            <w:rPrChange w:id="5062" w:author="DHA" w:date="2010-07-06T04:40:00Z">
              <w:rPr>
                <w:rFonts w:ascii="Times New Roman" w:hAnsi="Times New Roman"/>
                <w:color w:val="000000"/>
                <w:sz w:val="26"/>
                <w:szCs w:val="26"/>
                <w:lang w:val="en-US"/>
              </w:rPr>
            </w:rPrChange>
          </w:rPr>
          <w:t>. XML Sch</w:t>
        </w:r>
      </w:ins>
      <w:ins w:id="5063" w:author="DHA" w:date="2010-07-05T21:11:00Z">
        <w:r w:rsidR="003E147A" w:rsidRPr="002F0F72">
          <w:rPr>
            <w:rFonts w:ascii="Times New Roman" w:hAnsi="Times New Roman"/>
            <w:b/>
            <w:color w:val="000000"/>
            <w:sz w:val="26"/>
            <w:szCs w:val="26"/>
            <w:lang w:val="en-US"/>
            <w:rPrChange w:id="5064" w:author="DHA" w:date="2010-07-06T04:40:00Z">
              <w:rPr>
                <w:rFonts w:ascii="Times New Roman" w:hAnsi="Times New Roman"/>
                <w:color w:val="000000"/>
                <w:sz w:val="26"/>
                <w:szCs w:val="26"/>
                <w:lang w:val="en-US"/>
              </w:rPr>
            </w:rPrChange>
          </w:rPr>
          <w:t>ema</w:t>
        </w:r>
      </w:ins>
    </w:p>
    <w:p w:rsidR="003E147A" w:rsidRPr="00165843" w:rsidRDefault="003E147A" w:rsidP="003E147A">
      <w:pPr>
        <w:shd w:val="clear" w:color="auto" w:fill="DBE5F1"/>
        <w:autoSpaceDE w:val="0"/>
        <w:autoSpaceDN w:val="0"/>
        <w:adjustRightInd w:val="0"/>
        <w:spacing w:line="240" w:lineRule="auto"/>
        <w:ind w:firstLine="360"/>
        <w:jc w:val="both"/>
        <w:rPr>
          <w:ins w:id="5065" w:author="DHA" w:date="2010-07-05T21:11:00Z"/>
          <w:rFonts w:ascii="Consolas" w:hAnsi="Consolas" w:cs="Consolas"/>
          <w:noProof w:val="0"/>
          <w:color w:val="000000"/>
        </w:rPr>
      </w:pPr>
      <w:ins w:id="5066" w:author="DHA" w:date="2010-07-05T21:11:00Z">
        <w:r w:rsidRPr="00165843">
          <w:rPr>
            <w:rFonts w:ascii="Consolas" w:hAnsi="Consolas" w:cs="Consolas"/>
            <w:noProof w:val="0"/>
            <w:color w:val="000000"/>
          </w:rPr>
          <w:t>&lt;?xml version="1.0" ?&gt;</w:t>
        </w:r>
      </w:ins>
    </w:p>
    <w:p w:rsidR="003E147A" w:rsidRPr="00165843" w:rsidRDefault="003E147A" w:rsidP="003E147A">
      <w:pPr>
        <w:shd w:val="clear" w:color="auto" w:fill="DBE5F1"/>
        <w:autoSpaceDE w:val="0"/>
        <w:autoSpaceDN w:val="0"/>
        <w:adjustRightInd w:val="0"/>
        <w:spacing w:line="240" w:lineRule="auto"/>
        <w:ind w:firstLine="360"/>
        <w:jc w:val="both"/>
        <w:rPr>
          <w:ins w:id="5067" w:author="DHA" w:date="2010-07-05T21:11:00Z"/>
          <w:rFonts w:ascii="Consolas" w:hAnsi="Consolas" w:cs="Consolas"/>
          <w:noProof w:val="0"/>
          <w:color w:val="000000"/>
        </w:rPr>
      </w:pPr>
      <w:ins w:id="5068" w:author="DHA" w:date="2010-07-05T21:11:00Z">
        <w:r w:rsidRPr="00165843">
          <w:rPr>
            <w:rFonts w:ascii="Consolas" w:hAnsi="Consolas" w:cs="Consolas"/>
            <w:b/>
            <w:bCs/>
            <w:noProof w:val="0"/>
            <w:color w:val="000000"/>
          </w:rPr>
          <w:tab/>
        </w:r>
        <w:r w:rsidRPr="00165843">
          <w:rPr>
            <w:rFonts w:ascii="Consolas" w:hAnsi="Consolas" w:cs="Consolas"/>
            <w:noProof w:val="0"/>
            <w:color w:val="000000"/>
          </w:rPr>
          <w:t>&lt;xsd:schema xmlns:xsd="</w:t>
        </w:r>
        <w:r w:rsidRPr="00165843">
          <w:rPr>
            <w:rFonts w:ascii="Consolas" w:hAnsi="Consolas" w:cs="Consolas"/>
            <w:b/>
            <w:bCs/>
            <w:noProof w:val="0"/>
            <w:color w:val="000000"/>
          </w:rPr>
          <w:t>http://www.w3.org/2001/XMLSchema</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69" w:author="DHA" w:date="2010-07-05T21:11:00Z"/>
          <w:rFonts w:ascii="Consolas" w:hAnsi="Consolas" w:cs="Consolas"/>
          <w:noProof w:val="0"/>
          <w:color w:val="000000"/>
        </w:rPr>
      </w:pPr>
      <w:ins w:id="5070" w:author="DHA" w:date="2010-07-05T21:11:00Z">
        <w:r w:rsidRPr="00165843">
          <w:rPr>
            <w:rFonts w:ascii="Consolas" w:hAnsi="Consolas" w:cs="Consolas"/>
            <w:noProof w:val="0"/>
            <w:color w:val="000000"/>
          </w:rPr>
          <w:t>xmlns:wf="</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71" w:author="DHA" w:date="2010-07-05T21:11:00Z"/>
          <w:rFonts w:ascii="Consolas" w:hAnsi="Consolas" w:cs="Consolas"/>
          <w:noProof w:val="0"/>
          <w:color w:val="000000"/>
        </w:rPr>
      </w:pPr>
      <w:ins w:id="5072" w:author="DHA" w:date="2010-07-05T21:11:00Z">
        <w:r w:rsidRPr="00165843">
          <w:rPr>
            <w:rFonts w:ascii="Consolas" w:hAnsi="Consolas" w:cs="Consolas"/>
            <w:noProof w:val="0"/>
            <w:color w:val="000000"/>
          </w:rPr>
          <w:t>xmlns:as="</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73" w:author="DHA" w:date="2010-07-05T21:11:00Z"/>
          <w:rFonts w:ascii="Consolas" w:hAnsi="Consolas" w:cs="Consolas"/>
          <w:noProof w:val="0"/>
          <w:color w:val="000000"/>
        </w:rPr>
      </w:pPr>
      <w:ins w:id="5074" w:author="DHA" w:date="2010-07-05T21:11:00Z">
        <w:r w:rsidRPr="00165843">
          <w:rPr>
            <w:rFonts w:ascii="Consolas" w:hAnsi="Consolas" w:cs="Consolas"/>
            <w:noProof w:val="0"/>
            <w:color w:val="000000"/>
          </w:rPr>
          <w:t>targetNamespace="</w:t>
        </w:r>
        <w:r w:rsidRPr="00165843">
          <w:rPr>
            <w:rFonts w:ascii="Consolas" w:hAnsi="Consolas" w:cs="Consolas"/>
            <w:b/>
            <w:bCs/>
            <w:noProof w:val="0"/>
            <w:color w:val="000000"/>
          </w:rPr>
          <w:t>http://www.wfmc.org/wfxml/2.0/wfxml20.xsd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75" w:author="DHA" w:date="2010-07-05T21:11:00Z"/>
          <w:rFonts w:ascii="Consolas" w:hAnsi="Consolas" w:cs="Consolas"/>
          <w:noProof w:val="0"/>
          <w:color w:val="000000"/>
        </w:rPr>
      </w:pPr>
      <w:ins w:id="5076" w:author="DHA" w:date="2010-07-05T21:11:00Z">
        <w:r w:rsidRPr="00165843">
          <w:rPr>
            <w:rFonts w:ascii="Consolas" w:hAnsi="Consolas" w:cs="Consolas"/>
            <w:noProof w:val="0"/>
            <w:color w:val="000000"/>
          </w:rPr>
          <w:t>elementFormDefault="</w:t>
        </w:r>
        <w:r w:rsidRPr="00165843">
          <w:rPr>
            <w:rFonts w:ascii="Consolas" w:hAnsi="Consolas" w:cs="Consolas"/>
            <w:b/>
            <w:bCs/>
            <w:noProof w:val="0"/>
            <w:color w:val="000000"/>
          </w:rPr>
          <w:t>qualified</w:t>
        </w:r>
        <w:r w:rsidRPr="00165843">
          <w:rPr>
            <w:rFonts w:ascii="Consolas" w:hAnsi="Consolas" w:cs="Consolas"/>
            <w:noProof w:val="0"/>
            <w:color w:val="000000"/>
          </w:rPr>
          <w:t>"&gt;</w:t>
        </w:r>
      </w:ins>
    </w:p>
    <w:p w:rsidR="003E147A" w:rsidRPr="00165843" w:rsidRDefault="003E147A" w:rsidP="003E147A">
      <w:pPr>
        <w:shd w:val="clear" w:color="auto" w:fill="DBE5F1"/>
        <w:autoSpaceDE w:val="0"/>
        <w:autoSpaceDN w:val="0"/>
        <w:adjustRightInd w:val="0"/>
        <w:spacing w:line="240" w:lineRule="auto"/>
        <w:ind w:firstLine="360"/>
        <w:jc w:val="both"/>
        <w:rPr>
          <w:ins w:id="5077" w:author="DHA" w:date="2010-07-05T21:11:00Z"/>
          <w:rFonts w:ascii="Consolas" w:hAnsi="Consolas" w:cs="Consolas"/>
          <w:noProof w:val="0"/>
          <w:color w:val="000000"/>
        </w:rPr>
      </w:pPr>
      <w:ins w:id="5078" w:author="DHA" w:date="2010-07-05T21:11:00Z">
        <w:r w:rsidRPr="00165843">
          <w:rPr>
            <w:rFonts w:ascii="Consolas" w:hAnsi="Consolas" w:cs="Consolas"/>
            <w:noProof w:val="0"/>
            <w:color w:val="000000"/>
          </w:rPr>
          <w:t>&lt;xsd:import namespace="</w:t>
        </w:r>
        <w:r w:rsidRPr="00165843">
          <w:rPr>
            <w:rFonts w:ascii="Consolas" w:hAnsi="Consolas" w:cs="Consolas"/>
            <w:b/>
            <w:bCs/>
            <w:noProof w:val="0"/>
            <w:color w:val="000000"/>
          </w:rPr>
          <w:t>http://www.oasis-open.org/asap/0.9/asap.xsd</w:t>
        </w:r>
        <w:r w:rsidRPr="00165843">
          <w:rPr>
            <w:rFonts w:ascii="Consolas" w:hAnsi="Consolas" w:cs="Consolas"/>
            <w:noProof w:val="0"/>
            <w:color w:val="000000"/>
          </w:rPr>
          <w:t>"</w:t>
        </w:r>
      </w:ins>
    </w:p>
    <w:p w:rsidR="003E147A" w:rsidRPr="00165843" w:rsidRDefault="003E147A" w:rsidP="003E147A">
      <w:pPr>
        <w:shd w:val="clear" w:color="auto" w:fill="DBE5F1"/>
        <w:autoSpaceDE w:val="0"/>
        <w:autoSpaceDN w:val="0"/>
        <w:adjustRightInd w:val="0"/>
        <w:spacing w:line="240" w:lineRule="auto"/>
        <w:ind w:firstLine="360"/>
        <w:jc w:val="both"/>
        <w:rPr>
          <w:ins w:id="5079" w:author="DHA" w:date="2010-07-05T21:11:00Z"/>
          <w:rFonts w:ascii="Consolas" w:hAnsi="Consolas" w:cs="Consolas"/>
          <w:noProof w:val="0"/>
          <w:color w:val="000000"/>
        </w:rPr>
      </w:pPr>
      <w:ins w:id="5080" w:author="DHA" w:date="2010-07-05T21:11:00Z">
        <w:r w:rsidRPr="00165843">
          <w:rPr>
            <w:rFonts w:ascii="Consolas" w:hAnsi="Consolas" w:cs="Consolas"/>
            <w:noProof w:val="0"/>
            <w:color w:val="000000"/>
          </w:rPr>
          <w:t>schemaLocation="</w:t>
        </w:r>
        <w:r w:rsidRPr="00165843">
          <w:rPr>
            <w:rFonts w:ascii="Consolas" w:hAnsi="Consolas" w:cs="Consolas"/>
            <w:b/>
            <w:bCs/>
            <w:noProof w:val="0"/>
            <w:color w:val="000000"/>
          </w:rPr>
          <w:t>http://docs.oasis-open.org/asap/0.9/asap.xsd</w:t>
        </w:r>
        <w:r w:rsidRPr="00165843">
          <w:rPr>
            <w:rFonts w:ascii="Consolas" w:hAnsi="Consolas" w:cs="Consolas"/>
            <w:noProof w:val="0"/>
            <w:color w:val="000000"/>
          </w:rPr>
          <w:t>" /&gt;</w:t>
        </w:r>
      </w:ins>
    </w:p>
    <w:p w:rsidR="003E147A" w:rsidRPr="00165843" w:rsidRDefault="003E147A" w:rsidP="003E147A">
      <w:pPr>
        <w:shd w:val="clear" w:color="auto" w:fill="DBE5F1"/>
        <w:autoSpaceDE w:val="0"/>
        <w:autoSpaceDN w:val="0"/>
        <w:adjustRightInd w:val="0"/>
        <w:spacing w:line="240" w:lineRule="auto"/>
        <w:ind w:firstLine="360"/>
        <w:jc w:val="both"/>
        <w:rPr>
          <w:ins w:id="5081" w:author="DHA" w:date="2010-07-05T21:11:00Z"/>
          <w:rFonts w:ascii="Consolas" w:hAnsi="Consolas" w:cs="Consolas"/>
          <w:noProof w:val="0"/>
          <w:color w:val="000000"/>
          <w:lang w:val="fr-FR"/>
        </w:rPr>
      </w:pPr>
      <w:ins w:id="5082" w:author="DHA" w:date="2010-07-05T21:11:00Z">
        <w:r w:rsidRPr="00165843">
          <w:rPr>
            <w:rFonts w:ascii="Consolas" w:hAnsi="Consolas" w:cs="Consolas"/>
            <w:b/>
            <w:bCs/>
            <w:noProof w:val="0"/>
            <w:color w:val="000000"/>
          </w:rPr>
          <w:tab/>
        </w:r>
        <w:r w:rsidRPr="00165843">
          <w:rPr>
            <w:rFonts w:ascii="Consolas" w:hAnsi="Consolas" w:cs="Consolas"/>
            <w:noProof w:val="0"/>
            <w:color w:val="000000"/>
            <w:lang w:val="fr-FR"/>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5083" w:author="DHA" w:date="2010-07-05T21:11:00Z"/>
          <w:rFonts w:ascii="Consolas" w:hAnsi="Consolas" w:cs="Consolas"/>
          <w:noProof w:val="0"/>
          <w:color w:val="000000"/>
          <w:lang w:val="fr-FR"/>
        </w:rPr>
      </w:pPr>
      <w:ins w:id="5084" w:author="DHA" w:date="2010-07-05T21:11:00Z">
        <w:r w:rsidRPr="00165843">
          <w:rPr>
            <w:rFonts w:ascii="Consolas" w:hAnsi="Consolas" w:cs="Consolas"/>
            <w:noProof w:val="0"/>
            <w:color w:val="000000"/>
            <w:lang w:val="fr-FR"/>
          </w:rPr>
          <w:t>&lt;xsd:documentation</w:t>
        </w:r>
      </w:ins>
    </w:p>
    <w:p w:rsidR="003E147A" w:rsidRPr="00165843" w:rsidRDefault="003E147A" w:rsidP="003E147A">
      <w:pPr>
        <w:shd w:val="clear" w:color="auto" w:fill="DBE5F1"/>
        <w:autoSpaceDE w:val="0"/>
        <w:autoSpaceDN w:val="0"/>
        <w:adjustRightInd w:val="0"/>
        <w:spacing w:line="240" w:lineRule="auto"/>
        <w:ind w:firstLine="360"/>
        <w:jc w:val="both"/>
        <w:rPr>
          <w:ins w:id="5085" w:author="DHA" w:date="2010-07-05T21:11:00Z"/>
          <w:rFonts w:ascii="Consolas" w:hAnsi="Consolas" w:cs="Consolas"/>
          <w:b/>
          <w:bCs/>
          <w:noProof w:val="0"/>
          <w:color w:val="000000"/>
          <w:lang w:val="fr-FR"/>
        </w:rPr>
      </w:pPr>
      <w:ins w:id="5086" w:author="DHA" w:date="2010-07-05T21:11:00Z">
        <w:r w:rsidRPr="00165843">
          <w:rPr>
            <w:rFonts w:ascii="Consolas" w:hAnsi="Consolas" w:cs="Consolas"/>
            <w:noProof w:val="0"/>
            <w:color w:val="000000"/>
            <w:lang w:val="fr-FR"/>
          </w:rPr>
          <w:lastRenderedPageBreak/>
          <w:t>xml:lang="</w:t>
        </w:r>
        <w:r w:rsidRPr="00165843">
          <w:rPr>
            <w:rFonts w:ascii="Consolas" w:hAnsi="Consolas" w:cs="Consolas"/>
            <w:b/>
            <w:bCs/>
            <w:noProof w:val="0"/>
            <w:color w:val="000000"/>
            <w:lang w:val="fr-FR"/>
          </w:rPr>
          <w:t>en</w:t>
        </w:r>
        <w:r w:rsidRPr="00165843">
          <w:rPr>
            <w:rFonts w:ascii="Consolas" w:hAnsi="Consolas" w:cs="Consolas"/>
            <w:noProof w:val="0"/>
            <w:color w:val="000000"/>
            <w:lang w:val="fr-FR"/>
          </w:rPr>
          <w:t>"&gt;</w:t>
        </w:r>
        <w:r w:rsidRPr="00165843">
          <w:rPr>
            <w:rFonts w:ascii="Consolas" w:hAnsi="Consolas" w:cs="Consolas"/>
            <w:b/>
            <w:bCs/>
            <w:noProof w:val="0"/>
            <w:color w:val="000000"/>
            <w:lang w:val="fr-FR"/>
          </w:rPr>
          <w:t>============================================</w:t>
        </w:r>
      </w:ins>
    </w:p>
    <w:p w:rsidR="003E147A" w:rsidRPr="00165843" w:rsidRDefault="003E147A" w:rsidP="003E147A">
      <w:pPr>
        <w:shd w:val="clear" w:color="auto" w:fill="DBE5F1"/>
        <w:autoSpaceDE w:val="0"/>
        <w:autoSpaceDN w:val="0"/>
        <w:adjustRightInd w:val="0"/>
        <w:spacing w:line="240" w:lineRule="auto"/>
        <w:ind w:firstLine="360"/>
        <w:jc w:val="both"/>
        <w:rPr>
          <w:ins w:id="5087" w:author="DHA" w:date="2010-07-05T21:11:00Z"/>
          <w:rFonts w:ascii="Consolas" w:hAnsi="Consolas" w:cs="Consolas"/>
          <w:b/>
          <w:bCs/>
          <w:noProof w:val="0"/>
          <w:color w:val="000000"/>
          <w:lang w:val="en-US"/>
        </w:rPr>
      </w:pPr>
      <w:ins w:id="5088" w:author="DHA" w:date="2010-07-05T21:11:00Z">
        <w:r w:rsidRPr="00165843">
          <w:rPr>
            <w:rFonts w:ascii="Consolas" w:hAnsi="Consolas" w:cs="Consolas"/>
            <w:b/>
            <w:bCs/>
            <w:noProof w:val="0"/>
            <w:color w:val="000000"/>
            <w:lang w:val="en-US"/>
          </w:rPr>
          <w:t>= WfXML.XSD</w:t>
        </w:r>
      </w:ins>
    </w:p>
    <w:p w:rsidR="003E147A" w:rsidRPr="00165843" w:rsidRDefault="003E147A" w:rsidP="003E147A">
      <w:pPr>
        <w:shd w:val="clear" w:color="auto" w:fill="DBE5F1"/>
        <w:autoSpaceDE w:val="0"/>
        <w:autoSpaceDN w:val="0"/>
        <w:adjustRightInd w:val="0"/>
        <w:spacing w:line="240" w:lineRule="auto"/>
        <w:ind w:firstLine="360"/>
        <w:jc w:val="both"/>
        <w:rPr>
          <w:ins w:id="5089" w:author="DHA" w:date="2010-07-05T21:11:00Z"/>
          <w:rFonts w:ascii="Consolas" w:hAnsi="Consolas" w:cs="Consolas"/>
          <w:b/>
          <w:bCs/>
          <w:noProof w:val="0"/>
          <w:color w:val="000000"/>
          <w:lang w:val="en-US"/>
        </w:rPr>
      </w:pPr>
      <w:ins w:id="5090" w:author="DHA" w:date="2010-07-05T21:11:00Z">
        <w:r w:rsidRPr="00165843">
          <w:rPr>
            <w:rFonts w:ascii="Consolas" w:hAnsi="Consolas" w:cs="Consolas"/>
            <w:b/>
            <w:bCs/>
            <w:noProof w:val="0"/>
            <w:color w:val="000000"/>
            <w:lang w:val="en-US"/>
          </w:rPr>
          <w:t>============================================= DRAFT</w:t>
        </w:r>
      </w:ins>
    </w:p>
    <w:p w:rsidR="003E147A" w:rsidRPr="00165843" w:rsidRDefault="003E147A" w:rsidP="003E147A">
      <w:pPr>
        <w:shd w:val="clear" w:color="auto" w:fill="DBE5F1"/>
        <w:autoSpaceDE w:val="0"/>
        <w:autoSpaceDN w:val="0"/>
        <w:adjustRightInd w:val="0"/>
        <w:spacing w:line="240" w:lineRule="auto"/>
        <w:ind w:firstLine="360"/>
        <w:jc w:val="both"/>
        <w:rPr>
          <w:ins w:id="5091" w:author="DHA" w:date="2010-07-05T21:11:00Z"/>
          <w:rFonts w:ascii="Consolas" w:hAnsi="Consolas" w:cs="Consolas"/>
          <w:b/>
          <w:bCs/>
          <w:noProof w:val="0"/>
          <w:color w:val="000000"/>
          <w:lang w:val="en-US"/>
        </w:rPr>
      </w:pPr>
      <w:ins w:id="5092" w:author="DHA" w:date="2010-07-05T21:11:00Z">
        <w:r w:rsidRPr="00165843">
          <w:rPr>
            <w:rFonts w:ascii="Consolas" w:hAnsi="Consolas" w:cs="Consolas"/>
            <w:b/>
            <w:bCs/>
            <w:noProof w:val="0"/>
            <w:color w:val="000000"/>
            <w:lang w:val="en-US"/>
          </w:rPr>
          <w:t>Original 2005.02.15, Chi-Tsai Yang Revised 2005.02.25 Sameer Pradhan Removed</w:t>
        </w:r>
      </w:ins>
    </w:p>
    <w:p w:rsidR="003E147A" w:rsidRPr="00165843" w:rsidRDefault="003E147A" w:rsidP="003E147A">
      <w:pPr>
        <w:shd w:val="clear" w:color="auto" w:fill="DBE5F1"/>
        <w:autoSpaceDE w:val="0"/>
        <w:autoSpaceDN w:val="0"/>
        <w:adjustRightInd w:val="0"/>
        <w:spacing w:line="240" w:lineRule="auto"/>
        <w:ind w:firstLine="360"/>
        <w:jc w:val="both"/>
        <w:rPr>
          <w:ins w:id="5093" w:author="DHA" w:date="2010-07-05T21:11:00Z"/>
          <w:rFonts w:ascii="Consolas" w:hAnsi="Consolas" w:cs="Consolas"/>
          <w:noProof w:val="0"/>
          <w:color w:val="000000"/>
          <w:lang w:val="en-US"/>
        </w:rPr>
      </w:pPr>
      <w:ins w:id="5094" w:author="DHA" w:date="2010-07-05T21:11:00Z">
        <w:r w:rsidRPr="00165843">
          <w:rPr>
            <w:rFonts w:ascii="Consolas" w:hAnsi="Consolas" w:cs="Consolas"/>
            <w:b/>
            <w:bCs/>
            <w:noProof w:val="0"/>
            <w:color w:val="000000"/>
            <w:lang w:val="en-US"/>
          </w:rPr>
          <w:t>redundant definitions</w:t>
        </w:r>
        <w:r w:rsidRPr="00165843">
          <w:rPr>
            <w:rFonts w:ascii="Consolas" w:hAnsi="Consolas" w:cs="Consolas"/>
            <w:noProof w:val="0"/>
            <w:color w:val="000000"/>
            <w:lang w:val="en-US"/>
          </w:rPr>
          <w:t>&lt;/xsd:documentation&gt;</w:t>
        </w:r>
      </w:ins>
    </w:p>
    <w:p w:rsidR="003E147A" w:rsidRPr="00165843" w:rsidRDefault="003E147A" w:rsidP="003E147A">
      <w:pPr>
        <w:shd w:val="clear" w:color="auto" w:fill="DBE5F1"/>
        <w:autoSpaceDE w:val="0"/>
        <w:autoSpaceDN w:val="0"/>
        <w:adjustRightInd w:val="0"/>
        <w:spacing w:line="240" w:lineRule="auto"/>
        <w:ind w:firstLine="360"/>
        <w:jc w:val="both"/>
        <w:rPr>
          <w:ins w:id="5095" w:author="DHA" w:date="2010-07-05T21:11:00Z"/>
          <w:rFonts w:ascii="Consolas" w:hAnsi="Consolas" w:cs="Consolas"/>
          <w:noProof w:val="0"/>
          <w:color w:val="000000"/>
          <w:lang w:val="en-US"/>
        </w:rPr>
      </w:pPr>
      <w:ins w:id="5096" w:author="DHA" w:date="2010-07-05T21:11:00Z">
        <w:r w:rsidRPr="00165843">
          <w:rPr>
            <w:rFonts w:ascii="Consolas" w:hAnsi="Consolas" w:cs="Consolas"/>
            <w:noProof w:val="0"/>
            <w:color w:val="000000"/>
            <w:lang w:val="en-US"/>
          </w:rPr>
          <w:t>&lt;/xsd:annotation&gt;</w:t>
        </w:r>
      </w:ins>
    </w:p>
    <w:p w:rsidR="003E147A" w:rsidRPr="00165843" w:rsidRDefault="003E147A" w:rsidP="003E147A">
      <w:pPr>
        <w:shd w:val="clear" w:color="auto" w:fill="DBE5F1"/>
        <w:autoSpaceDE w:val="0"/>
        <w:autoSpaceDN w:val="0"/>
        <w:adjustRightInd w:val="0"/>
        <w:spacing w:line="240" w:lineRule="auto"/>
        <w:ind w:firstLine="360"/>
        <w:jc w:val="both"/>
        <w:rPr>
          <w:ins w:id="5097" w:author="DHA" w:date="2010-07-05T21:11:00Z"/>
          <w:rFonts w:ascii="Consolas" w:hAnsi="Consolas" w:cs="Consolas"/>
          <w:noProof w:val="0"/>
          <w:color w:val="000000"/>
          <w:lang w:val="en-US"/>
        </w:rPr>
      </w:pPr>
      <w:ins w:id="509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&lt;xsd:simpleType name="</w:t>
        </w:r>
        <w:r w:rsidRPr="00165843">
          <w:rPr>
            <w:rFonts w:ascii="Consolas" w:hAnsi="Consolas" w:cs="Consolas"/>
            <w:b/>
            <w:bCs/>
            <w:noProof w:val="0"/>
            <w:color w:val="000000"/>
            <w:lang w:val="en-US"/>
          </w:rPr>
          <w:t>PortTypes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099" w:author="DHA" w:date="2010-07-05T21:11:00Z"/>
          <w:rFonts w:ascii="Consolas" w:hAnsi="Consolas" w:cs="Consolas"/>
          <w:noProof w:val="0"/>
          <w:color w:val="000000"/>
          <w:lang w:val="en-US"/>
        </w:rPr>
      </w:pPr>
      <w:ins w:id="510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&lt;xsd:restriction base="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01" w:author="DHA" w:date="2010-07-05T21:11:00Z"/>
          <w:rFonts w:ascii="Consolas" w:hAnsi="Consolas" w:cs="Consolas"/>
          <w:noProof w:val="0"/>
          <w:color w:val="000000"/>
          <w:lang w:val="en-US"/>
        </w:rPr>
      </w:pPr>
      <w:ins w:id="5102"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Instance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03" w:author="DHA" w:date="2010-07-05T21:11:00Z"/>
          <w:rFonts w:ascii="Consolas" w:hAnsi="Consolas" w:cs="Consolas"/>
          <w:noProof w:val="0"/>
          <w:color w:val="000000"/>
          <w:lang w:val="en-US"/>
        </w:rPr>
      </w:pPr>
      <w:ins w:id="5104"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Factory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05" w:author="DHA" w:date="2010-07-05T21:11:00Z"/>
          <w:rFonts w:ascii="Consolas" w:hAnsi="Consolas" w:cs="Consolas"/>
          <w:noProof w:val="0"/>
          <w:color w:val="000000"/>
          <w:lang w:val="en-US"/>
        </w:rPr>
      </w:pPr>
      <w:ins w:id="5106"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Observer</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07" w:author="DHA" w:date="2010-07-05T21:11:00Z"/>
          <w:rFonts w:ascii="Consolas" w:hAnsi="Consolas" w:cs="Consolas"/>
          <w:noProof w:val="0"/>
          <w:color w:val="000000"/>
          <w:lang w:val="en-US"/>
        </w:rPr>
      </w:pPr>
      <w:ins w:id="5108"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Activity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09" w:author="DHA" w:date="2010-07-05T21:11:00Z"/>
          <w:rFonts w:ascii="Consolas" w:hAnsi="Consolas" w:cs="Consolas"/>
          <w:noProof w:val="0"/>
          <w:color w:val="000000"/>
          <w:lang w:val="en-US"/>
        </w:rPr>
      </w:pPr>
      <w:ins w:id="5110" w:author="DHA" w:date="2010-07-05T21:11:00Z">
        <w:r w:rsidRPr="00165843">
          <w:rPr>
            <w:rFonts w:ascii="Consolas" w:hAnsi="Consolas" w:cs="Consolas"/>
            <w:noProof w:val="0"/>
            <w:color w:val="000000"/>
            <w:lang w:val="en-US"/>
          </w:rPr>
          <w:t>&lt;xsd:enumeration value="</w:t>
        </w:r>
        <w:r w:rsidRPr="00165843">
          <w:rPr>
            <w:rFonts w:ascii="Consolas" w:hAnsi="Consolas" w:cs="Consolas"/>
            <w:b/>
            <w:bCs/>
            <w:noProof w:val="0"/>
            <w:color w:val="000000"/>
            <w:lang w:val="en-US"/>
          </w:rPr>
          <w:t>ServiceRegistry</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11" w:author="DHA" w:date="2010-07-05T21:11:00Z"/>
          <w:rFonts w:ascii="Consolas" w:hAnsi="Consolas" w:cs="Consolas"/>
          <w:noProof w:val="0"/>
          <w:color w:val="000000"/>
          <w:lang w:val="en-US"/>
        </w:rPr>
      </w:pPr>
      <w:ins w:id="5112" w:author="DHA" w:date="2010-07-05T21:11:00Z">
        <w:r w:rsidRPr="00165843">
          <w:rPr>
            <w:rFonts w:ascii="Consolas" w:hAnsi="Consolas" w:cs="Consolas"/>
            <w:noProof w:val="0"/>
            <w:color w:val="000000"/>
            <w:lang w:val="en-US"/>
          </w:rPr>
          <w:t>&lt;/xsd:restriction&gt;</w:t>
        </w:r>
      </w:ins>
    </w:p>
    <w:p w:rsidR="003E147A" w:rsidRPr="00165843" w:rsidRDefault="003E147A" w:rsidP="003E147A">
      <w:pPr>
        <w:shd w:val="clear" w:color="auto" w:fill="DBE5F1"/>
        <w:autoSpaceDE w:val="0"/>
        <w:autoSpaceDN w:val="0"/>
        <w:adjustRightInd w:val="0"/>
        <w:spacing w:line="240" w:lineRule="auto"/>
        <w:ind w:firstLine="360"/>
        <w:jc w:val="both"/>
        <w:rPr>
          <w:ins w:id="5113" w:author="DHA" w:date="2010-07-05T21:11:00Z"/>
          <w:rFonts w:ascii="Consolas" w:hAnsi="Consolas" w:cs="Consolas"/>
          <w:noProof w:val="0"/>
          <w:color w:val="000000"/>
          <w:lang w:val="en-US"/>
        </w:rPr>
      </w:pPr>
      <w:ins w:id="5114" w:author="DHA" w:date="2010-07-05T21:11:00Z">
        <w:r w:rsidRPr="00165843">
          <w:rPr>
            <w:rFonts w:ascii="Consolas" w:hAnsi="Consolas" w:cs="Consolas"/>
            <w:noProof w:val="0"/>
            <w:color w:val="000000"/>
            <w:lang w:val="en-US"/>
          </w:rPr>
          <w:t>&lt;/xsd:simpleType&gt;</w:t>
        </w:r>
      </w:ins>
    </w:p>
    <w:p w:rsidR="003E147A" w:rsidRPr="00165843" w:rsidRDefault="003E147A" w:rsidP="003E147A">
      <w:pPr>
        <w:shd w:val="clear" w:color="auto" w:fill="DBE5F1"/>
        <w:autoSpaceDE w:val="0"/>
        <w:autoSpaceDN w:val="0"/>
        <w:adjustRightInd w:val="0"/>
        <w:spacing w:line="240" w:lineRule="auto"/>
        <w:ind w:firstLine="360"/>
        <w:jc w:val="both"/>
        <w:rPr>
          <w:ins w:id="5115" w:author="DHA" w:date="2010-07-05T21:11:00Z"/>
          <w:rFonts w:ascii="Consolas" w:hAnsi="Consolas" w:cs="Consolas"/>
          <w:noProof w:val="0"/>
          <w:color w:val="000000"/>
          <w:lang w:val="en-US"/>
        </w:rPr>
      </w:pPr>
      <w:ins w:id="511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processDefinitionType</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17" w:author="DHA" w:date="2010-07-05T21:11:00Z"/>
          <w:rFonts w:ascii="Consolas" w:hAnsi="Consolas" w:cs="Consolas"/>
          <w:noProof w:val="0"/>
          <w:color w:val="000000"/>
          <w:lang w:val="en-US"/>
        </w:rPr>
      </w:pPr>
      <w:ins w:id="511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19" w:author="DHA" w:date="2010-07-05T21:11:00Z"/>
          <w:rFonts w:ascii="Consolas" w:hAnsi="Consolas" w:cs="Consolas"/>
          <w:noProof w:val="0"/>
          <w:color w:val="000000"/>
          <w:lang w:val="en-US"/>
        </w:rPr>
      </w:pPr>
      <w:ins w:id="512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21" w:author="DHA" w:date="2010-07-05T21:11:00Z"/>
          <w:rFonts w:ascii="Consolas" w:hAnsi="Consolas" w:cs="Consolas"/>
          <w:noProof w:val="0"/>
          <w:color w:val="000000"/>
          <w:lang w:val="en-US"/>
        </w:rPr>
      </w:pPr>
      <w:ins w:id="5122"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23" w:author="DHA" w:date="2010-07-05T21:11:00Z"/>
          <w:rFonts w:ascii="Consolas" w:hAnsi="Consolas" w:cs="Consolas"/>
          <w:noProof w:val="0"/>
          <w:color w:val="000000"/>
          <w:lang w:val="en-US"/>
        </w:rPr>
      </w:pPr>
      <w:ins w:id="512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25" w:author="DHA" w:date="2010-07-05T21:11:00Z"/>
          <w:rFonts w:ascii="Consolas" w:hAnsi="Consolas" w:cs="Consolas"/>
          <w:noProof w:val="0"/>
          <w:color w:val="000000"/>
          <w:lang w:val="en-US"/>
        </w:rPr>
      </w:pPr>
      <w:ins w:id="512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27" w:author="DHA" w:date="2010-07-05T21:11:00Z"/>
          <w:rFonts w:ascii="Consolas" w:hAnsi="Consolas" w:cs="Consolas"/>
          <w:noProof w:val="0"/>
          <w:color w:val="000000"/>
          <w:lang w:val="en-US"/>
        </w:rPr>
      </w:pPr>
      <w:ins w:id="512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29" w:author="DHA" w:date="2010-07-05T21:11:00Z"/>
          <w:rFonts w:ascii="Consolas" w:hAnsi="Consolas" w:cs="Consolas"/>
          <w:noProof w:val="0"/>
          <w:color w:val="000000"/>
          <w:lang w:val="en-US"/>
        </w:rPr>
      </w:pPr>
      <w:ins w:id="5130"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131" w:author="DHA" w:date="2010-07-05T21:11:00Z"/>
          <w:rFonts w:ascii="Consolas" w:hAnsi="Consolas" w:cs="Consolas"/>
          <w:noProof w:val="0"/>
          <w:color w:val="000000"/>
          <w:lang w:val="en-US"/>
        </w:rPr>
      </w:pPr>
      <w:ins w:id="5132"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33" w:author="DHA" w:date="2010-07-05T21:11:00Z"/>
          <w:rFonts w:ascii="Consolas" w:hAnsi="Consolas" w:cs="Consolas"/>
          <w:noProof w:val="0"/>
          <w:color w:val="000000"/>
          <w:lang w:val="en-US"/>
        </w:rPr>
      </w:pPr>
      <w:ins w:id="5134"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35" w:author="DHA" w:date="2010-07-05T21:11:00Z"/>
          <w:rFonts w:ascii="Consolas" w:hAnsi="Consolas" w:cs="Consolas"/>
          <w:noProof w:val="0"/>
          <w:color w:val="000000"/>
          <w:lang w:val="en-US"/>
        </w:rPr>
      </w:pPr>
      <w:ins w:id="5136"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37" w:author="DHA" w:date="2010-07-05T21:11:00Z"/>
          <w:rFonts w:ascii="Consolas" w:hAnsi="Consolas" w:cs="Consolas"/>
          <w:noProof w:val="0"/>
          <w:color w:val="000000"/>
          <w:lang w:val="en-US"/>
        </w:rPr>
      </w:pPr>
      <w:ins w:id="5138"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39" w:author="DHA" w:date="2010-07-05T21:11:00Z"/>
          <w:rFonts w:ascii="Consolas" w:hAnsi="Consolas" w:cs="Consolas"/>
          <w:noProof w:val="0"/>
          <w:color w:val="000000"/>
          <w:lang w:val="en-US"/>
        </w:rPr>
      </w:pPr>
      <w:ins w:id="5140"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41" w:author="DHA" w:date="2010-07-05T21:11:00Z"/>
          <w:rFonts w:ascii="Consolas" w:hAnsi="Consolas" w:cs="Consolas"/>
          <w:noProof w:val="0"/>
          <w:color w:val="000000"/>
          <w:lang w:val="en-US"/>
        </w:rPr>
      </w:pPr>
      <w:ins w:id="5142"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43" w:author="DHA" w:date="2010-07-05T21:11:00Z"/>
          <w:rFonts w:ascii="Consolas" w:hAnsi="Consolas" w:cs="Consolas"/>
          <w:noProof w:val="0"/>
          <w:color w:val="000000"/>
          <w:lang w:val="en-US"/>
        </w:rPr>
      </w:pPr>
      <w:ins w:id="5144"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45" w:author="DHA" w:date="2010-07-05T21:11:00Z"/>
          <w:rFonts w:ascii="Consolas" w:hAnsi="Consolas" w:cs="Consolas"/>
          <w:noProof w:val="0"/>
          <w:color w:val="000000"/>
          <w:lang w:val="en-US"/>
        </w:rPr>
      </w:pPr>
      <w:ins w:id="5146"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147" w:author="DHA" w:date="2010-07-05T21:11:00Z"/>
          <w:rFonts w:ascii="Consolas" w:hAnsi="Consolas" w:cs="Consolas"/>
          <w:noProof w:val="0"/>
          <w:color w:val="000000"/>
          <w:lang w:val="en-US"/>
        </w:rPr>
      </w:pPr>
      <w:ins w:id="5148" w:author="DHA" w:date="2010-07-05T21:11:00Z">
        <w:r w:rsidRPr="00165843">
          <w:rPr>
            <w:rFonts w:ascii="Consolas" w:hAnsi="Consolas" w:cs="Consolas"/>
            <w:noProof w:val="0"/>
            <w:color w:val="000000"/>
            <w:lang w:val="en-US"/>
          </w:rPr>
          <w:lastRenderedPageBreak/>
          <w:t>properties =============</w:t>
        </w:r>
      </w:ins>
    </w:p>
    <w:p w:rsidR="003E147A" w:rsidRPr="00165843" w:rsidRDefault="003E147A" w:rsidP="003E147A">
      <w:pPr>
        <w:shd w:val="clear" w:color="auto" w:fill="DBE5F1"/>
        <w:autoSpaceDE w:val="0"/>
        <w:autoSpaceDN w:val="0"/>
        <w:adjustRightInd w:val="0"/>
        <w:spacing w:line="240" w:lineRule="auto"/>
        <w:ind w:firstLine="360"/>
        <w:jc w:val="both"/>
        <w:rPr>
          <w:ins w:id="5149" w:author="DHA" w:date="2010-07-05T21:11:00Z"/>
          <w:rFonts w:ascii="Consolas" w:hAnsi="Consolas" w:cs="Consolas"/>
          <w:noProof w:val="0"/>
          <w:color w:val="000000"/>
          <w:lang w:val="en-US"/>
        </w:rPr>
      </w:pPr>
      <w:ins w:id="5150"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51" w:author="DHA" w:date="2010-07-05T21:11:00Z"/>
          <w:rFonts w:ascii="Consolas" w:hAnsi="Consolas" w:cs="Consolas"/>
          <w:noProof w:val="0"/>
          <w:color w:val="000000"/>
          <w:lang w:val="en-US"/>
        </w:rPr>
      </w:pPr>
      <w:ins w:id="515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serviceRegistryPropertiesGroup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53" w:author="DHA" w:date="2010-07-05T21:11:00Z"/>
          <w:rFonts w:ascii="Consolas" w:hAnsi="Consolas" w:cs="Consolas"/>
          <w:noProof w:val="0"/>
          <w:color w:val="000000"/>
          <w:lang w:val="en-US"/>
        </w:rPr>
      </w:pPr>
      <w:ins w:id="515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55" w:author="DHA" w:date="2010-07-05T21:11:00Z"/>
          <w:rFonts w:ascii="Consolas" w:hAnsi="Consolas" w:cs="Consolas"/>
          <w:noProof w:val="0"/>
          <w:color w:val="000000"/>
          <w:lang w:val="en-US"/>
        </w:rPr>
      </w:pPr>
      <w:ins w:id="5156"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7" w:author="DHA" w:date="2010-07-05T21:11:00Z"/>
          <w:rFonts w:ascii="Consolas" w:hAnsi="Consolas" w:cs="Consolas"/>
          <w:noProof w:val="0"/>
          <w:color w:val="000000"/>
          <w:lang w:val="en-US"/>
        </w:rPr>
      </w:pPr>
      <w:ins w:id="515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59" w:author="DHA" w:date="2010-07-05T21:11:00Z"/>
          <w:rFonts w:ascii="Consolas" w:hAnsi="Consolas" w:cs="Consolas"/>
          <w:noProof w:val="0"/>
          <w:color w:val="000000"/>
          <w:lang w:val="en-US"/>
        </w:rPr>
      </w:pPr>
      <w:ins w:id="5160"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61" w:author="DHA" w:date="2010-07-05T21:11:00Z"/>
          <w:rFonts w:ascii="Consolas" w:hAnsi="Consolas" w:cs="Consolas"/>
          <w:noProof w:val="0"/>
          <w:color w:val="000000"/>
          <w:lang w:val="en-US"/>
        </w:rPr>
      </w:pPr>
      <w:ins w:id="5162"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63" w:author="DHA" w:date="2010-07-05T21:11:00Z"/>
          <w:rFonts w:ascii="Consolas" w:hAnsi="Consolas" w:cs="Consolas"/>
          <w:noProof w:val="0"/>
          <w:color w:val="000000"/>
          <w:lang w:val="en-US"/>
        </w:rPr>
      </w:pPr>
      <w:ins w:id="516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65" w:author="DHA" w:date="2010-07-05T21:11:00Z"/>
          <w:rFonts w:ascii="Consolas" w:hAnsi="Consolas" w:cs="Consolas"/>
          <w:noProof w:val="0"/>
          <w:color w:val="000000"/>
          <w:lang w:val="en-US"/>
        </w:rPr>
      </w:pPr>
      <w:ins w:id="5166"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67" w:author="DHA" w:date="2010-07-05T21:11:00Z"/>
          <w:rFonts w:ascii="Consolas" w:hAnsi="Consolas" w:cs="Consolas"/>
          <w:noProof w:val="0"/>
          <w:color w:val="000000"/>
          <w:lang w:val="en-US"/>
        </w:rPr>
      </w:pPr>
      <w:ins w:id="5168" w:author="DHA" w:date="2010-07-05T21:11:00Z">
        <w:r w:rsidRPr="00165843">
          <w:rPr>
            <w:rFonts w:ascii="Consolas" w:hAnsi="Consolas" w:cs="Consolas"/>
            <w:noProof w:val="0"/>
            <w:color w:val="000000"/>
            <w:lang w:val="en-US"/>
          </w:rPr>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5169" w:author="DHA" w:date="2010-07-05T21:11:00Z"/>
          <w:rFonts w:ascii="Consolas" w:hAnsi="Consolas" w:cs="Consolas"/>
          <w:noProof w:val="0"/>
          <w:color w:val="000000"/>
          <w:lang w:val="en-US"/>
        </w:rPr>
      </w:pPr>
      <w:ins w:id="517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&lt;xsd:group name="</w:t>
        </w:r>
        <w:r w:rsidRPr="00165843">
          <w:rPr>
            <w:rFonts w:ascii="Consolas" w:hAnsi="Consolas" w:cs="Consolas"/>
            <w:b/>
            <w:bCs/>
            <w:noProof w:val="0"/>
            <w:color w:val="000000"/>
            <w:lang w:val="en-US"/>
          </w:rPr>
          <w:t>activityPropertiesGroup</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71" w:author="DHA" w:date="2010-07-05T21:11:00Z"/>
          <w:rFonts w:ascii="Consolas" w:hAnsi="Consolas" w:cs="Consolas"/>
          <w:noProof w:val="0"/>
          <w:color w:val="000000"/>
          <w:lang w:val="en-US"/>
        </w:rPr>
      </w:pPr>
      <w:ins w:id="517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73" w:author="DHA" w:date="2010-07-05T21:11:00Z"/>
          <w:rFonts w:ascii="Consolas" w:hAnsi="Consolas" w:cs="Consolas"/>
          <w:noProof w:val="0"/>
          <w:color w:val="000000"/>
          <w:lang w:val="en-US"/>
        </w:rPr>
      </w:pPr>
      <w:ins w:id="517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75" w:author="DHA" w:date="2010-07-05T21:11:00Z"/>
          <w:rFonts w:ascii="Consolas" w:hAnsi="Consolas" w:cs="Consolas"/>
          <w:noProof w:val="0"/>
          <w:color w:val="000000"/>
          <w:lang w:val="en-US"/>
        </w:rPr>
      </w:pPr>
      <w:ins w:id="5176"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77" w:author="DHA" w:date="2010-07-05T21:11:00Z"/>
          <w:rFonts w:ascii="Consolas" w:hAnsi="Consolas" w:cs="Consolas"/>
          <w:noProof w:val="0"/>
          <w:color w:val="000000"/>
          <w:lang w:val="en-US"/>
        </w:rPr>
      </w:pPr>
      <w:ins w:id="517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79" w:author="DHA" w:date="2010-07-05T21:11:00Z"/>
          <w:rFonts w:ascii="Consolas" w:hAnsi="Consolas" w:cs="Consolas"/>
          <w:noProof w:val="0"/>
          <w:color w:val="000000"/>
          <w:lang w:val="en-US"/>
        </w:rPr>
      </w:pPr>
      <w:ins w:id="5180"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81" w:author="DHA" w:date="2010-07-05T21:11:00Z"/>
          <w:rFonts w:ascii="Consolas" w:hAnsi="Consolas" w:cs="Consolas"/>
          <w:noProof w:val="0"/>
          <w:color w:val="000000"/>
          <w:lang w:val="en-US"/>
        </w:rPr>
      </w:pPr>
      <w:ins w:id="518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183" w:author="DHA" w:date="2010-07-05T21:11:00Z"/>
          <w:rFonts w:ascii="Consolas" w:hAnsi="Consolas" w:cs="Consolas"/>
          <w:noProof w:val="0"/>
          <w:color w:val="000000"/>
          <w:lang w:val="en-US"/>
        </w:rPr>
      </w:pPr>
      <w:ins w:id="518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85" w:author="DHA" w:date="2010-07-05T21:11:00Z"/>
          <w:rFonts w:ascii="Consolas" w:hAnsi="Consolas" w:cs="Consolas"/>
          <w:noProof w:val="0"/>
          <w:color w:val="000000"/>
          <w:lang w:val="en-US"/>
        </w:rPr>
      </w:pPr>
      <w:ins w:id="518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87" w:author="DHA" w:date="2010-07-05T21:11:00Z"/>
          <w:rFonts w:ascii="Consolas" w:hAnsi="Consolas" w:cs="Consolas"/>
          <w:noProof w:val="0"/>
          <w:color w:val="000000"/>
          <w:lang w:val="en-US"/>
        </w:rPr>
      </w:pPr>
      <w:ins w:id="518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ValidState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as:stateType</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189" w:author="DHA" w:date="2010-07-05T21:11:00Z"/>
          <w:rFonts w:ascii="Consolas" w:hAnsi="Consolas" w:cs="Consolas"/>
          <w:noProof w:val="0"/>
          <w:color w:val="000000"/>
          <w:lang w:val="en-US"/>
        </w:rPr>
      </w:pPr>
      <w:ins w:id="5190"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91" w:author="DHA" w:date="2010-07-05T21:11:00Z"/>
          <w:rFonts w:ascii="Consolas" w:hAnsi="Consolas" w:cs="Consolas"/>
          <w:noProof w:val="0"/>
          <w:color w:val="000000"/>
          <w:lang w:val="en-US"/>
        </w:rPr>
      </w:pPr>
      <w:ins w:id="5192"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193" w:author="DHA" w:date="2010-07-05T21:11:00Z"/>
          <w:rFonts w:ascii="Consolas" w:hAnsi="Consolas" w:cs="Consolas"/>
          <w:noProof w:val="0"/>
          <w:color w:val="000000"/>
          <w:lang w:val="en-US"/>
        </w:rPr>
      </w:pPr>
      <w:ins w:id="5194"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195" w:author="DHA" w:date="2010-07-05T21:11:00Z"/>
          <w:rFonts w:ascii="Consolas" w:hAnsi="Consolas" w:cs="Consolas"/>
          <w:noProof w:val="0"/>
          <w:color w:val="000000"/>
          <w:lang w:val="en-US"/>
        </w:rPr>
      </w:pPr>
      <w:ins w:id="5196"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197" w:author="DHA" w:date="2010-07-05T21:11:00Z"/>
          <w:rFonts w:ascii="Consolas" w:hAnsi="Consolas" w:cs="Consolas"/>
          <w:noProof w:val="0"/>
          <w:color w:val="000000"/>
          <w:lang w:val="en-US"/>
        </w:rPr>
      </w:pPr>
      <w:ins w:id="519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InstanceKey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199" w:author="DHA" w:date="2010-07-05T21:11:00Z"/>
          <w:rFonts w:ascii="Consolas" w:hAnsi="Consolas" w:cs="Consolas"/>
          <w:noProof w:val="0"/>
          <w:color w:val="000000"/>
          <w:lang w:val="en-US"/>
        </w:rPr>
      </w:pPr>
      <w:ins w:id="5200"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RemoteInstance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01" w:author="DHA" w:date="2010-07-05T21:11:00Z"/>
          <w:rFonts w:ascii="Consolas" w:hAnsi="Consolas" w:cs="Consolas"/>
          <w:noProof w:val="0"/>
          <w:color w:val="000000"/>
          <w:lang w:val="en-US"/>
        </w:rPr>
      </w:pPr>
      <w:ins w:id="5202"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StartedDate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03" w:author="DHA" w:date="2010-07-05T21:11:00Z"/>
          <w:rFonts w:ascii="Consolas" w:hAnsi="Consolas" w:cs="Consolas"/>
          <w:noProof w:val="0"/>
          <w:color w:val="000000"/>
          <w:lang w:val="en-US"/>
        </w:rPr>
      </w:pPr>
      <w:ins w:id="520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DueDate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05" w:author="DHA" w:date="2010-07-05T21:11:00Z"/>
          <w:rFonts w:ascii="Consolas" w:hAnsi="Consolas" w:cs="Consolas"/>
          <w:noProof w:val="0"/>
          <w:color w:val="000000"/>
          <w:lang w:val="en-US"/>
        </w:rPr>
      </w:pPr>
      <w:ins w:id="5206"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LastModified</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xsd:dateTime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07" w:author="DHA" w:date="2010-07-05T21:11:00Z"/>
          <w:rFonts w:ascii="Consolas" w:hAnsi="Consolas" w:cs="Consolas"/>
          <w:noProof w:val="0"/>
          <w:color w:val="000000"/>
          <w:lang w:val="en-US"/>
        </w:rPr>
      </w:pPr>
      <w:ins w:id="5208"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09" w:author="DHA" w:date="2010-07-05T21:11:00Z"/>
          <w:rFonts w:ascii="Consolas" w:hAnsi="Consolas" w:cs="Consolas"/>
          <w:noProof w:val="0"/>
          <w:color w:val="000000"/>
          <w:lang w:val="en-US"/>
        </w:rPr>
      </w:pPr>
      <w:ins w:id="5210" w:author="DHA" w:date="2010-07-05T21:11:00Z">
        <w:r w:rsidRPr="00165843">
          <w:rPr>
            <w:rFonts w:ascii="Consolas" w:hAnsi="Consolas" w:cs="Consolas"/>
            <w:noProof w:val="0"/>
            <w:color w:val="000000"/>
            <w:lang w:val="en-US"/>
          </w:rPr>
          <w:lastRenderedPageBreak/>
          <w:t>&lt;/xsd:group&gt;</w:t>
        </w:r>
      </w:ins>
    </w:p>
    <w:p w:rsidR="003E147A" w:rsidRPr="00165843" w:rsidRDefault="003E147A" w:rsidP="003E147A">
      <w:pPr>
        <w:shd w:val="clear" w:color="auto" w:fill="DBE5F1"/>
        <w:autoSpaceDE w:val="0"/>
        <w:autoSpaceDN w:val="0"/>
        <w:adjustRightInd w:val="0"/>
        <w:spacing w:line="240" w:lineRule="auto"/>
        <w:ind w:firstLine="360"/>
        <w:jc w:val="both"/>
        <w:rPr>
          <w:ins w:id="5211" w:author="DHA" w:date="2010-07-05T21:11:00Z"/>
          <w:rFonts w:ascii="Consolas" w:hAnsi="Consolas" w:cs="Consolas"/>
          <w:noProof w:val="0"/>
          <w:color w:val="000000"/>
          <w:lang w:val="en-US"/>
        </w:rPr>
      </w:pPr>
      <w:ins w:id="5212"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213" w:author="DHA" w:date="2010-07-05T21:11:00Z"/>
          <w:rFonts w:ascii="Consolas" w:hAnsi="Consolas" w:cs="Consolas"/>
          <w:noProof w:val="0"/>
          <w:color w:val="000000"/>
          <w:lang w:val="en-US"/>
        </w:rPr>
      </w:pPr>
      <w:ins w:id="5214" w:author="DHA" w:date="2010-07-05T21:11:00Z">
        <w:r w:rsidRPr="00165843">
          <w:rPr>
            <w:rFonts w:ascii="Consolas" w:hAnsi="Consolas" w:cs="Consolas"/>
            <w:noProof w:val="0"/>
            <w:color w:val="000000"/>
            <w:lang w:val="en-US"/>
          </w:rPr>
          <w:t>messages ===================</w:t>
        </w:r>
      </w:ins>
    </w:p>
    <w:p w:rsidR="003E147A" w:rsidRPr="00165843" w:rsidRDefault="003E147A" w:rsidP="003E147A">
      <w:pPr>
        <w:shd w:val="clear" w:color="auto" w:fill="DBE5F1"/>
        <w:autoSpaceDE w:val="0"/>
        <w:autoSpaceDN w:val="0"/>
        <w:adjustRightInd w:val="0"/>
        <w:spacing w:line="240" w:lineRule="auto"/>
        <w:ind w:firstLine="360"/>
        <w:jc w:val="both"/>
        <w:rPr>
          <w:ins w:id="5215" w:author="DHA" w:date="2010-07-05T21:11:00Z"/>
          <w:rFonts w:ascii="Consolas" w:hAnsi="Consolas" w:cs="Consolas"/>
          <w:noProof w:val="0"/>
          <w:color w:val="000000"/>
          <w:lang w:val="en-US"/>
        </w:rPr>
      </w:pPr>
      <w:ins w:id="5216"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17" w:author="DHA" w:date="2010-07-05T21:11:00Z"/>
          <w:rFonts w:ascii="Consolas" w:hAnsi="Consolas" w:cs="Consolas"/>
          <w:noProof w:val="0"/>
          <w:color w:val="000000"/>
          <w:lang w:val="en-US"/>
        </w:rPr>
      </w:pPr>
      <w:ins w:id="521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19" w:author="DHA" w:date="2010-07-05T21:11:00Z"/>
          <w:rFonts w:ascii="Consolas" w:hAnsi="Consolas" w:cs="Consolas"/>
          <w:noProof w:val="0"/>
          <w:color w:val="000000"/>
          <w:lang w:val="en-US"/>
        </w:rPr>
      </w:pPr>
      <w:ins w:id="522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21" w:author="DHA" w:date="2010-07-05T21:11:00Z"/>
          <w:rFonts w:ascii="Consolas" w:hAnsi="Consolas" w:cs="Consolas"/>
          <w:noProof w:val="0"/>
          <w:color w:val="000000"/>
          <w:lang w:val="en-US"/>
        </w:rPr>
      </w:pPr>
      <w:ins w:id="522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23" w:author="DHA" w:date="2010-07-05T21:11:00Z"/>
          <w:rFonts w:ascii="Consolas" w:hAnsi="Consolas" w:cs="Consolas"/>
          <w:noProof w:val="0"/>
          <w:color w:val="000000"/>
          <w:lang w:val="en-US"/>
        </w:rPr>
      </w:pPr>
      <w:ins w:id="522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ProcessLanguage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25" w:author="DHA" w:date="2010-07-05T21:11:00Z"/>
          <w:rFonts w:ascii="Consolas" w:hAnsi="Consolas" w:cs="Consolas"/>
          <w:noProof w:val="0"/>
          <w:color w:val="000000"/>
          <w:lang w:val="en-US"/>
        </w:rPr>
      </w:pPr>
      <w:ins w:id="5226"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27" w:author="DHA" w:date="2010-07-05T21:11:00Z"/>
          <w:rFonts w:ascii="Consolas" w:hAnsi="Consolas" w:cs="Consolas"/>
          <w:noProof w:val="0"/>
          <w:color w:val="000000"/>
          <w:lang w:val="en-US"/>
        </w:rPr>
      </w:pPr>
      <w:ins w:id="5228"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29" w:author="DHA" w:date="2010-07-05T21:11:00Z"/>
          <w:rFonts w:ascii="Consolas" w:hAnsi="Consolas" w:cs="Consolas"/>
          <w:noProof w:val="0"/>
          <w:color w:val="000000"/>
          <w:lang w:val="en-US"/>
        </w:rPr>
      </w:pPr>
      <w:ins w:id="5230"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31" w:author="DHA" w:date="2010-07-05T21:11:00Z"/>
          <w:rFonts w:ascii="Consolas" w:hAnsi="Consolas" w:cs="Consolas"/>
          <w:noProof w:val="0"/>
          <w:color w:val="000000"/>
          <w:lang w:val="en-US"/>
        </w:rPr>
      </w:pPr>
      <w:ins w:id="523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GetDefinitionRs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33" w:author="DHA" w:date="2010-07-05T21:11:00Z"/>
          <w:rFonts w:ascii="Consolas" w:hAnsi="Consolas" w:cs="Consolas"/>
          <w:noProof w:val="0"/>
          <w:color w:val="000000"/>
          <w:lang w:val="en-US"/>
        </w:rPr>
      </w:pPr>
      <w:ins w:id="523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35" w:author="DHA" w:date="2010-07-05T21:11:00Z"/>
          <w:rFonts w:ascii="Consolas" w:hAnsi="Consolas" w:cs="Consolas"/>
          <w:noProof w:val="0"/>
          <w:color w:val="000000"/>
          <w:lang w:val="en-US"/>
        </w:rPr>
      </w:pPr>
      <w:ins w:id="5236" w:author="DHA" w:date="2010-07-05T21:11:00Z">
        <w:r w:rsidRPr="00165843">
          <w:rPr>
            <w:rFonts w:ascii="Consolas" w:hAnsi="Consolas" w:cs="Consolas"/>
            <w:b/>
            <w:bCs/>
            <w:noProof w:val="0"/>
            <w:color w:val="000000"/>
            <w:lang w:val="en-US"/>
          </w:rPr>
          <w:tab/>
          <w:t xml:space="preserve"> </w:t>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37" w:author="DHA" w:date="2010-07-05T21:11:00Z"/>
          <w:rFonts w:ascii="Consolas" w:hAnsi="Consolas" w:cs="Consolas"/>
          <w:noProof w:val="0"/>
          <w:color w:val="000000"/>
          <w:lang w:val="en-US"/>
        </w:rPr>
      </w:pPr>
      <w:ins w:id="5238"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239" w:author="DHA" w:date="2010-07-05T21:11:00Z"/>
          <w:rFonts w:ascii="Consolas" w:hAnsi="Consolas" w:cs="Consolas"/>
          <w:noProof w:val="0"/>
          <w:color w:val="000000"/>
          <w:lang w:val="en-US"/>
        </w:rPr>
      </w:pPr>
      <w:ins w:id="5240"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41" w:author="DHA" w:date="2010-07-05T21:11:00Z"/>
          <w:rFonts w:ascii="Consolas" w:hAnsi="Consolas" w:cs="Consolas"/>
          <w:noProof w:val="0"/>
          <w:color w:val="000000"/>
          <w:lang w:val="en-US"/>
        </w:rPr>
      </w:pPr>
      <w:ins w:id="5242"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43" w:author="DHA" w:date="2010-07-05T21:11:00Z"/>
          <w:rFonts w:ascii="Consolas" w:hAnsi="Consolas" w:cs="Consolas"/>
          <w:noProof w:val="0"/>
          <w:color w:val="000000"/>
          <w:lang w:val="en-US"/>
        </w:rPr>
      </w:pPr>
      <w:ins w:id="5244"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45" w:author="DHA" w:date="2010-07-05T21:11:00Z"/>
          <w:rFonts w:ascii="Consolas" w:hAnsi="Consolas" w:cs="Consolas"/>
          <w:noProof w:val="0"/>
          <w:color w:val="000000"/>
          <w:lang w:val="en-US"/>
        </w:rPr>
      </w:pPr>
      <w:ins w:id="5246"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47" w:author="DHA" w:date="2010-07-05T21:11:00Z"/>
          <w:rFonts w:ascii="Consolas" w:hAnsi="Consolas" w:cs="Consolas"/>
          <w:noProof w:val="0"/>
          <w:color w:val="000000"/>
          <w:lang w:val="en-US"/>
        </w:rPr>
      </w:pPr>
      <w:ins w:id="5248" w:author="DHA" w:date="2010-07-05T21:11:00Z">
        <w:r w:rsidRPr="00165843">
          <w:rPr>
            <w:rFonts w:ascii="Consolas" w:hAnsi="Consolas" w:cs="Consolas"/>
            <w:noProof w:val="0"/>
            <w:color w:val="000000"/>
            <w:lang w:val="en-US"/>
          </w:rPr>
          <w:t>- &lt;!--</w:t>
        </w:r>
      </w:ins>
    </w:p>
    <w:p w:rsidR="003E147A" w:rsidRPr="00165843" w:rsidRDefault="003E147A" w:rsidP="003E147A">
      <w:pPr>
        <w:shd w:val="clear" w:color="auto" w:fill="DBE5F1"/>
        <w:autoSpaceDE w:val="0"/>
        <w:autoSpaceDN w:val="0"/>
        <w:adjustRightInd w:val="0"/>
        <w:spacing w:line="240" w:lineRule="auto"/>
        <w:ind w:firstLine="360"/>
        <w:jc w:val="both"/>
        <w:rPr>
          <w:ins w:id="5249" w:author="DHA" w:date="2010-07-05T21:11:00Z"/>
          <w:rFonts w:ascii="Consolas" w:hAnsi="Consolas" w:cs="Consolas"/>
          <w:noProof w:val="0"/>
          <w:color w:val="000000"/>
          <w:lang w:val="en-US"/>
        </w:rPr>
      </w:pPr>
      <w:ins w:id="5250" w:author="DHA" w:date="2010-07-05T21:11:00Z">
        <w:r w:rsidRPr="00165843">
          <w:rPr>
            <w:rFonts w:ascii="Consolas" w:hAnsi="Consolas" w:cs="Consolas"/>
            <w:noProof w:val="0"/>
            <w:color w:val="000000"/>
            <w:lang w:val="en-US"/>
          </w:rPr>
          <w:t>(2) WfXML20 p.14</w:t>
        </w:r>
      </w:ins>
    </w:p>
    <w:p w:rsidR="003E147A" w:rsidRPr="00165843" w:rsidRDefault="003E147A" w:rsidP="003E147A">
      <w:pPr>
        <w:shd w:val="clear" w:color="auto" w:fill="DBE5F1"/>
        <w:autoSpaceDE w:val="0"/>
        <w:autoSpaceDN w:val="0"/>
        <w:adjustRightInd w:val="0"/>
        <w:spacing w:line="240" w:lineRule="auto"/>
        <w:ind w:firstLine="360"/>
        <w:jc w:val="both"/>
        <w:rPr>
          <w:ins w:id="5251" w:author="DHA" w:date="2010-07-05T21:11:00Z"/>
          <w:rFonts w:ascii="Consolas" w:hAnsi="Consolas" w:cs="Consolas"/>
          <w:noProof w:val="0"/>
          <w:color w:val="000000"/>
          <w:lang w:val="en-US"/>
        </w:rPr>
      </w:pPr>
      <w:ins w:id="5252" w:author="DHA" w:date="2010-07-05T21:11:00Z">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53" w:author="DHA" w:date="2010-07-05T21:11:00Z"/>
          <w:rFonts w:ascii="Consolas" w:hAnsi="Consolas" w:cs="Consolas"/>
          <w:noProof w:val="0"/>
          <w:color w:val="000000"/>
          <w:lang w:val="en-US"/>
        </w:rPr>
      </w:pPr>
      <w:ins w:id="525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55" w:author="DHA" w:date="2010-07-05T21:11:00Z"/>
          <w:rFonts w:ascii="Consolas" w:hAnsi="Consolas" w:cs="Consolas"/>
          <w:noProof w:val="0"/>
          <w:color w:val="000000"/>
          <w:lang w:val="en-US"/>
        </w:rPr>
      </w:pPr>
      <w:ins w:id="525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57" w:author="DHA" w:date="2010-07-05T21:11:00Z"/>
          <w:rFonts w:ascii="Consolas" w:hAnsi="Consolas" w:cs="Consolas"/>
          <w:noProof w:val="0"/>
          <w:color w:val="000000"/>
          <w:lang w:val="en-US"/>
        </w:rPr>
      </w:pPr>
      <w:ins w:id="525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59" w:author="DHA" w:date="2010-07-05T21:11:00Z"/>
          <w:rFonts w:ascii="Consolas" w:hAnsi="Consolas" w:cs="Consolas"/>
          <w:noProof w:val="0"/>
          <w:color w:val="000000"/>
          <w:lang w:val="en-US"/>
        </w:rPr>
      </w:pPr>
      <w:ins w:id="5260"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61" w:author="DHA" w:date="2010-07-05T21:11:00Z"/>
          <w:rFonts w:ascii="Consolas" w:hAnsi="Consolas" w:cs="Consolas"/>
          <w:noProof w:val="0"/>
          <w:color w:val="000000"/>
          <w:lang w:val="en-US"/>
        </w:rPr>
      </w:pPr>
      <w:ins w:id="5262"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63" w:author="DHA" w:date="2010-07-05T21:11:00Z"/>
          <w:rFonts w:ascii="Consolas" w:hAnsi="Consolas" w:cs="Consolas"/>
          <w:noProof w:val="0"/>
          <w:color w:val="000000"/>
          <w:lang w:val="en-US"/>
        </w:rPr>
      </w:pPr>
      <w:ins w:id="5264"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65" w:author="DHA" w:date="2010-07-05T21:11:00Z"/>
          <w:rFonts w:ascii="Consolas" w:hAnsi="Consolas" w:cs="Consolas"/>
          <w:noProof w:val="0"/>
          <w:color w:val="000000"/>
          <w:lang w:val="en-US"/>
        </w:rPr>
      </w:pPr>
      <w:ins w:id="5266"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67" w:author="DHA" w:date="2010-07-05T21:11:00Z"/>
          <w:rFonts w:ascii="Consolas" w:hAnsi="Consolas" w:cs="Consolas"/>
          <w:noProof w:val="0"/>
          <w:color w:val="000000"/>
          <w:lang w:val="en-US"/>
        </w:rPr>
      </w:pPr>
      <w:ins w:id="526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NewDefinitionRs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69" w:author="DHA" w:date="2010-07-05T21:11:00Z"/>
          <w:rFonts w:ascii="Consolas" w:hAnsi="Consolas" w:cs="Consolas"/>
          <w:noProof w:val="0"/>
          <w:color w:val="000000"/>
          <w:lang w:val="en-US"/>
        </w:rPr>
      </w:pPr>
      <w:ins w:id="527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71" w:author="DHA" w:date="2010-07-05T21:11:00Z"/>
          <w:rFonts w:ascii="Consolas" w:hAnsi="Consolas" w:cs="Consolas"/>
          <w:noProof w:val="0"/>
          <w:color w:val="000000"/>
          <w:lang w:val="en-US"/>
        </w:rPr>
      </w:pPr>
      <w:ins w:id="5272"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73" w:author="DHA" w:date="2010-07-05T21:11:00Z"/>
          <w:rFonts w:ascii="Consolas" w:hAnsi="Consolas" w:cs="Consolas"/>
          <w:noProof w:val="0"/>
          <w:color w:val="000000"/>
          <w:lang w:val="en-US"/>
        </w:rPr>
      </w:pPr>
      <w:ins w:id="5274"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275" w:author="DHA" w:date="2010-07-05T21:11:00Z"/>
          <w:rFonts w:ascii="Consolas" w:hAnsi="Consolas" w:cs="Consolas"/>
          <w:noProof w:val="0"/>
          <w:color w:val="000000"/>
          <w:lang w:val="en-US"/>
        </w:rPr>
      </w:pPr>
      <w:ins w:id="5276"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77" w:author="DHA" w:date="2010-07-05T21:11:00Z"/>
          <w:rFonts w:ascii="Consolas" w:hAnsi="Consolas" w:cs="Consolas"/>
          <w:noProof w:val="0"/>
          <w:color w:val="000000"/>
          <w:lang w:val="en-US"/>
        </w:rPr>
      </w:pPr>
      <w:ins w:id="5278"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79" w:author="DHA" w:date="2010-07-05T21:11:00Z"/>
          <w:rFonts w:ascii="Consolas" w:hAnsi="Consolas" w:cs="Consolas"/>
          <w:noProof w:val="0"/>
          <w:color w:val="000000"/>
          <w:lang w:val="en-US"/>
        </w:rPr>
      </w:pPr>
      <w:ins w:id="5280"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81" w:author="DHA" w:date="2010-07-05T21:11:00Z"/>
          <w:rFonts w:ascii="Consolas" w:hAnsi="Consolas" w:cs="Consolas"/>
          <w:noProof w:val="0"/>
          <w:color w:val="000000"/>
          <w:lang w:val="en-US"/>
        </w:rPr>
      </w:pPr>
      <w:ins w:id="5282"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83" w:author="DHA" w:date="2010-07-05T21:11:00Z"/>
          <w:rFonts w:ascii="Consolas" w:hAnsi="Consolas" w:cs="Consolas"/>
          <w:noProof w:val="0"/>
          <w:color w:val="000000"/>
          <w:lang w:val="en-US"/>
        </w:rPr>
      </w:pPr>
      <w:ins w:id="528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85" w:author="DHA" w:date="2010-07-05T21:11:00Z"/>
          <w:rFonts w:ascii="Consolas" w:hAnsi="Consolas" w:cs="Consolas"/>
          <w:noProof w:val="0"/>
          <w:color w:val="000000"/>
          <w:lang w:val="en-US"/>
        </w:rPr>
      </w:pPr>
      <w:ins w:id="528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87" w:author="DHA" w:date="2010-07-05T21:11:00Z"/>
          <w:rFonts w:ascii="Consolas" w:hAnsi="Consolas" w:cs="Consolas"/>
          <w:noProof w:val="0"/>
          <w:color w:val="000000"/>
          <w:lang w:val="en-US"/>
        </w:rPr>
      </w:pPr>
      <w:ins w:id="528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89" w:author="DHA" w:date="2010-07-05T21:11:00Z"/>
          <w:rFonts w:ascii="Consolas" w:hAnsi="Consolas" w:cs="Consolas"/>
          <w:noProof w:val="0"/>
          <w:color w:val="000000"/>
          <w:lang w:val="en-US"/>
        </w:rPr>
      </w:pPr>
      <w:ins w:id="5290"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wf:processDefinitionType</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291" w:author="DHA" w:date="2010-07-05T21:11:00Z"/>
          <w:rFonts w:ascii="Consolas" w:hAnsi="Consolas" w:cs="Consolas"/>
          <w:noProof w:val="0"/>
          <w:color w:val="000000"/>
          <w:lang w:val="en-US"/>
        </w:rPr>
      </w:pPr>
      <w:ins w:id="5292"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293" w:author="DHA" w:date="2010-07-05T21:11:00Z"/>
          <w:rFonts w:ascii="Consolas" w:hAnsi="Consolas" w:cs="Consolas"/>
          <w:noProof w:val="0"/>
          <w:color w:val="000000"/>
          <w:lang w:val="en-US"/>
        </w:rPr>
      </w:pPr>
      <w:ins w:id="5294"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295" w:author="DHA" w:date="2010-07-05T21:11:00Z"/>
          <w:rFonts w:ascii="Consolas" w:hAnsi="Consolas" w:cs="Consolas"/>
          <w:noProof w:val="0"/>
          <w:color w:val="000000"/>
          <w:lang w:val="en-US"/>
        </w:rPr>
      </w:pPr>
      <w:ins w:id="5296"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297" w:author="DHA" w:date="2010-07-05T21:11:00Z"/>
          <w:rFonts w:ascii="Consolas" w:hAnsi="Consolas" w:cs="Consolas"/>
          <w:noProof w:val="0"/>
          <w:color w:val="000000"/>
          <w:lang w:val="en-US"/>
        </w:rPr>
      </w:pPr>
      <w:ins w:id="529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SetDefinitionRs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299" w:author="DHA" w:date="2010-07-05T21:11:00Z"/>
          <w:rFonts w:ascii="Consolas" w:hAnsi="Consolas" w:cs="Consolas"/>
          <w:noProof w:val="0"/>
          <w:color w:val="000000"/>
          <w:lang w:val="en-US"/>
        </w:rPr>
      </w:pPr>
      <w:ins w:id="530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01" w:author="DHA" w:date="2010-07-05T21:11:00Z"/>
          <w:rFonts w:ascii="Consolas" w:hAnsi="Consolas" w:cs="Consolas"/>
          <w:noProof w:val="0"/>
          <w:color w:val="000000"/>
          <w:lang w:val="en-US"/>
        </w:rPr>
      </w:pPr>
      <w:ins w:id="530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03" w:author="DHA" w:date="2010-07-05T21:11:00Z"/>
          <w:rFonts w:ascii="Consolas" w:hAnsi="Consolas" w:cs="Consolas"/>
          <w:noProof w:val="0"/>
          <w:color w:val="000000"/>
          <w:lang w:val="en-US"/>
        </w:rPr>
      </w:pPr>
      <w:ins w:id="5304" w:author="DHA" w:date="2010-07-05T21:11:00Z">
        <w:r w:rsidRPr="00165843">
          <w:rPr>
            <w:rFonts w:ascii="Consolas" w:hAnsi="Consolas" w:cs="Consolas"/>
            <w:noProof w:val="0"/>
            <w:color w:val="000000"/>
            <w:lang w:val="en-US"/>
          </w:rPr>
          <w:t>&lt;xsd:any namespace="</w:t>
        </w:r>
        <w:r w:rsidRPr="00165843">
          <w:rPr>
            <w:rFonts w:ascii="Consolas" w:hAnsi="Consolas" w:cs="Consolas"/>
            <w:b/>
            <w:bCs/>
            <w:noProof w:val="0"/>
            <w:color w:val="000000"/>
            <w:lang w:val="en-US"/>
          </w:rPr>
          <w:t>##any</w:t>
        </w:r>
        <w:r w:rsidRPr="00165843">
          <w:rPr>
            <w:rFonts w:ascii="Consolas" w:hAnsi="Consolas" w:cs="Consolas"/>
            <w:noProof w:val="0"/>
            <w:color w:val="000000"/>
            <w:lang w:val="en-US"/>
          </w:rPr>
          <w:t>" processContents="</w:t>
        </w:r>
        <w:r w:rsidRPr="00165843">
          <w:rPr>
            <w:rFonts w:ascii="Consolas" w:hAnsi="Consolas" w:cs="Consolas"/>
            <w:b/>
            <w:bCs/>
            <w:noProof w:val="0"/>
            <w:color w:val="000000"/>
            <w:lang w:val="en-US"/>
          </w:rPr>
          <w:t>lax</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305" w:author="DHA" w:date="2010-07-05T21:11:00Z"/>
          <w:rFonts w:ascii="Consolas" w:hAnsi="Consolas" w:cs="Consolas"/>
          <w:noProof w:val="0"/>
          <w:color w:val="000000"/>
          <w:lang w:val="en-US"/>
        </w:rPr>
      </w:pPr>
      <w:ins w:id="5306"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07" w:author="DHA" w:date="2010-07-05T21:11:00Z"/>
          <w:rFonts w:ascii="Consolas" w:hAnsi="Consolas" w:cs="Consolas"/>
          <w:noProof w:val="0"/>
          <w:color w:val="000000"/>
          <w:lang w:val="en-US"/>
        </w:rPr>
      </w:pPr>
      <w:ins w:id="5308"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09" w:author="DHA" w:date="2010-07-05T21:11:00Z"/>
          <w:rFonts w:ascii="Consolas" w:hAnsi="Consolas" w:cs="Consolas"/>
          <w:noProof w:val="0"/>
          <w:color w:val="000000"/>
          <w:lang w:val="en-US"/>
        </w:rPr>
      </w:pPr>
      <w:ins w:id="5310"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11" w:author="DHA" w:date="2010-07-05T21:11:00Z"/>
          <w:rFonts w:ascii="Consolas" w:hAnsi="Consolas" w:cs="Consolas"/>
          <w:noProof w:val="0"/>
          <w:color w:val="000000"/>
          <w:lang w:val="en-US"/>
        </w:rPr>
      </w:pPr>
      <w:ins w:id="5312"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13" w:author="DHA" w:date="2010-07-05T21:11:00Z"/>
          <w:rFonts w:ascii="Consolas" w:hAnsi="Consolas" w:cs="Consolas"/>
          <w:noProof w:val="0"/>
          <w:color w:val="000000"/>
          <w:lang w:val="en-US"/>
        </w:rPr>
      </w:pPr>
      <w:ins w:id="531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15" w:author="DHA" w:date="2010-07-05T21:11:00Z"/>
          <w:rFonts w:ascii="Consolas" w:hAnsi="Consolas" w:cs="Consolas"/>
          <w:noProof w:val="0"/>
          <w:color w:val="000000"/>
          <w:lang w:val="en-US"/>
        </w:rPr>
      </w:pPr>
      <w:ins w:id="531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ListDefinitionsRs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17" w:author="DHA" w:date="2010-07-05T21:11:00Z"/>
          <w:rFonts w:ascii="Consolas" w:hAnsi="Consolas" w:cs="Consolas"/>
          <w:noProof w:val="0"/>
          <w:color w:val="000000"/>
          <w:lang w:val="en-US"/>
        </w:rPr>
      </w:pPr>
      <w:ins w:id="531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19" w:author="DHA" w:date="2010-07-05T21:11:00Z"/>
          <w:rFonts w:ascii="Consolas" w:hAnsi="Consolas" w:cs="Consolas"/>
          <w:noProof w:val="0"/>
          <w:color w:val="000000"/>
          <w:lang w:val="en-US"/>
        </w:rPr>
      </w:pPr>
      <w:ins w:id="532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21" w:author="DHA" w:date="2010-07-05T21:11:00Z"/>
          <w:rFonts w:ascii="Consolas" w:hAnsi="Consolas" w:cs="Consolas"/>
          <w:noProof w:val="0"/>
          <w:color w:val="000000"/>
          <w:lang w:val="en-US"/>
        </w:rPr>
      </w:pPr>
      <w:ins w:id="5322"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wf:DefinitionInfo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23" w:author="DHA" w:date="2010-07-05T21:11:00Z"/>
          <w:rFonts w:ascii="Consolas" w:hAnsi="Consolas" w:cs="Consolas"/>
          <w:noProof w:val="0"/>
          <w:color w:val="000000"/>
          <w:lang w:val="en-US"/>
        </w:rPr>
      </w:pPr>
      <w:ins w:id="5324"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25" w:author="DHA" w:date="2010-07-05T21:11:00Z"/>
          <w:rFonts w:ascii="Consolas" w:hAnsi="Consolas" w:cs="Consolas"/>
          <w:noProof w:val="0"/>
          <w:color w:val="000000"/>
          <w:lang w:val="en-US"/>
        </w:rPr>
      </w:pPr>
      <w:ins w:id="5326"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27" w:author="DHA" w:date="2010-07-05T21:11:00Z"/>
          <w:rFonts w:ascii="Consolas" w:hAnsi="Consolas" w:cs="Consolas"/>
          <w:noProof w:val="0"/>
          <w:color w:val="000000"/>
          <w:lang w:val="en-US"/>
        </w:rPr>
      </w:pPr>
      <w:ins w:id="5328"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29" w:author="DHA" w:date="2010-07-05T21:11:00Z"/>
          <w:rFonts w:ascii="Consolas" w:hAnsi="Consolas" w:cs="Consolas"/>
          <w:noProof w:val="0"/>
          <w:color w:val="000000"/>
          <w:lang w:val="en-US"/>
        </w:rPr>
      </w:pPr>
      <w:ins w:id="533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31" w:author="DHA" w:date="2010-07-05T21:11:00Z"/>
          <w:rFonts w:ascii="Consolas" w:hAnsi="Consolas" w:cs="Consolas"/>
          <w:noProof w:val="0"/>
          <w:color w:val="000000"/>
          <w:lang w:val="en-US"/>
        </w:rPr>
      </w:pPr>
      <w:ins w:id="533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33" w:author="DHA" w:date="2010-07-05T21:11:00Z"/>
          <w:rFonts w:ascii="Consolas" w:hAnsi="Consolas" w:cs="Consolas"/>
          <w:noProof w:val="0"/>
          <w:color w:val="000000"/>
          <w:lang w:val="en-US"/>
        </w:rPr>
      </w:pPr>
      <w:ins w:id="5334" w:author="DHA" w:date="2010-07-05T21:11:00Z">
        <w:r w:rsidRPr="00165843">
          <w:rPr>
            <w:rFonts w:ascii="Consolas" w:hAnsi="Consolas" w:cs="Consolas"/>
            <w:b/>
            <w:bCs/>
            <w:noProof w:val="0"/>
            <w:color w:val="000000"/>
            <w:lang w:val="en-US"/>
          </w:rPr>
          <w:lastRenderedPageBreak/>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35" w:author="DHA" w:date="2010-07-05T21:11:00Z"/>
          <w:rFonts w:ascii="Consolas" w:hAnsi="Consolas" w:cs="Consolas"/>
          <w:noProof w:val="0"/>
          <w:color w:val="000000"/>
          <w:lang w:val="en-US"/>
        </w:rPr>
      </w:pPr>
      <w:ins w:id="5336"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DefinitionKey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37" w:author="DHA" w:date="2010-07-05T21:11:00Z"/>
          <w:rFonts w:ascii="Consolas" w:hAnsi="Consolas" w:cs="Consolas"/>
          <w:noProof w:val="0"/>
          <w:color w:val="000000"/>
          <w:lang w:val="en-US"/>
        </w:rPr>
      </w:pPr>
      <w:ins w:id="533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39" w:author="DHA" w:date="2010-07-05T21:11:00Z"/>
          <w:rFonts w:ascii="Consolas" w:hAnsi="Consolas" w:cs="Consolas"/>
          <w:noProof w:val="0"/>
          <w:color w:val="000000"/>
          <w:lang w:val="en-US"/>
        </w:rPr>
      </w:pPr>
      <w:ins w:id="5340"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41" w:author="DHA" w:date="2010-07-05T21:11:00Z"/>
          <w:rFonts w:ascii="Consolas" w:hAnsi="Consolas" w:cs="Consolas"/>
          <w:noProof w:val="0"/>
          <w:color w:val="000000"/>
          <w:lang w:val="en-US"/>
        </w:rPr>
      </w:pPr>
      <w:ins w:id="5342"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Version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43" w:author="DHA" w:date="2010-07-05T21:11:00Z"/>
          <w:rFonts w:ascii="Consolas" w:hAnsi="Consolas" w:cs="Consolas"/>
          <w:noProof w:val="0"/>
          <w:color w:val="000000"/>
          <w:lang w:val="en-US"/>
        </w:rPr>
      </w:pPr>
      <w:ins w:id="534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Status</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45" w:author="DHA" w:date="2010-07-05T21:11:00Z"/>
          <w:rFonts w:ascii="Consolas" w:hAnsi="Consolas" w:cs="Consolas"/>
          <w:noProof w:val="0"/>
          <w:color w:val="000000"/>
          <w:lang w:val="en-US"/>
        </w:rPr>
      </w:pPr>
      <w:ins w:id="5346"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47" w:author="DHA" w:date="2010-07-05T21:11:00Z"/>
          <w:rFonts w:ascii="Consolas" w:hAnsi="Consolas" w:cs="Consolas"/>
          <w:noProof w:val="0"/>
          <w:color w:val="000000"/>
          <w:lang w:val="en-US"/>
        </w:rPr>
      </w:pPr>
      <w:ins w:id="5348"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49" w:author="DHA" w:date="2010-07-05T21:11:00Z"/>
          <w:rFonts w:ascii="Consolas" w:hAnsi="Consolas" w:cs="Consolas"/>
          <w:noProof w:val="0"/>
          <w:color w:val="000000"/>
          <w:lang w:val="en-US"/>
        </w:rPr>
      </w:pPr>
      <w:ins w:id="5350"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51" w:author="DHA" w:date="2010-07-05T21:11:00Z"/>
          <w:rFonts w:ascii="Consolas" w:hAnsi="Consolas" w:cs="Consolas"/>
          <w:noProof w:val="0"/>
          <w:color w:val="000000"/>
          <w:lang w:val="en-US"/>
        </w:rPr>
      </w:pPr>
      <w:ins w:id="5352"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ListActivitiesRq</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53" w:author="DHA" w:date="2010-07-05T21:11:00Z"/>
          <w:rFonts w:ascii="Consolas" w:hAnsi="Consolas" w:cs="Consolas"/>
          <w:noProof w:val="0"/>
          <w:color w:val="000000"/>
          <w:lang w:val="en-US"/>
        </w:rPr>
      </w:pPr>
      <w:ins w:id="535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ListActivitiesRs</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55" w:author="DHA" w:date="2010-07-05T21:11:00Z"/>
          <w:rFonts w:ascii="Consolas" w:hAnsi="Consolas" w:cs="Consolas"/>
          <w:noProof w:val="0"/>
          <w:color w:val="000000"/>
          <w:lang w:val="en-US"/>
        </w:rPr>
      </w:pPr>
      <w:ins w:id="5356"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57" w:author="DHA" w:date="2010-07-05T21:11:00Z"/>
          <w:rFonts w:ascii="Consolas" w:hAnsi="Consolas" w:cs="Consolas"/>
          <w:noProof w:val="0"/>
          <w:color w:val="000000"/>
          <w:lang w:val="en-US"/>
        </w:rPr>
      </w:pPr>
      <w:ins w:id="535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59" w:author="DHA" w:date="2010-07-05T21:11:00Z"/>
          <w:rFonts w:ascii="Consolas" w:hAnsi="Consolas" w:cs="Consolas"/>
          <w:noProof w:val="0"/>
          <w:color w:val="000000"/>
          <w:lang w:val="en-US"/>
        </w:rPr>
      </w:pPr>
      <w:ins w:id="5360" w:author="DHA" w:date="2010-07-05T21:11:00Z">
        <w:r w:rsidRPr="00165843">
          <w:rPr>
            <w:rFonts w:ascii="Consolas" w:hAnsi="Consolas" w:cs="Consolas"/>
            <w:noProof w:val="0"/>
            <w:color w:val="000000"/>
            <w:lang w:val="en-US"/>
          </w:rPr>
          <w:t>&lt;xsd:element ref="</w:t>
        </w:r>
        <w:r w:rsidRPr="00165843">
          <w:rPr>
            <w:rFonts w:ascii="Consolas" w:hAnsi="Consolas" w:cs="Consolas"/>
            <w:b/>
            <w:bCs/>
            <w:noProof w:val="0"/>
            <w:color w:val="000000"/>
            <w:lang w:val="en-US"/>
          </w:rPr>
          <w:t>wf:ActivityInfo</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61" w:author="DHA" w:date="2010-07-05T21:11:00Z"/>
          <w:rFonts w:ascii="Consolas" w:hAnsi="Consolas" w:cs="Consolas"/>
          <w:noProof w:val="0"/>
          <w:color w:val="000000"/>
          <w:lang w:val="en-US"/>
        </w:rPr>
      </w:pPr>
      <w:ins w:id="5362"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63" w:author="DHA" w:date="2010-07-05T21:11:00Z"/>
          <w:rFonts w:ascii="Consolas" w:hAnsi="Consolas" w:cs="Consolas"/>
          <w:noProof w:val="0"/>
          <w:color w:val="000000"/>
          <w:lang w:val="en-US"/>
        </w:rPr>
      </w:pPr>
      <w:ins w:id="5364"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65" w:author="DHA" w:date="2010-07-05T21:11:00Z"/>
          <w:rFonts w:ascii="Consolas" w:hAnsi="Consolas" w:cs="Consolas"/>
          <w:noProof w:val="0"/>
          <w:color w:val="000000"/>
          <w:lang w:val="en-US"/>
        </w:rPr>
      </w:pPr>
      <w:ins w:id="5366"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67" w:author="DHA" w:date="2010-07-05T21:11:00Z"/>
          <w:rFonts w:ascii="Consolas" w:hAnsi="Consolas" w:cs="Consolas"/>
          <w:noProof w:val="0"/>
          <w:color w:val="000000"/>
          <w:lang w:val="en-US"/>
        </w:rPr>
      </w:pPr>
      <w:ins w:id="5368"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ActivityInfo</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69" w:author="DHA" w:date="2010-07-05T21:11:00Z"/>
          <w:rFonts w:ascii="Consolas" w:hAnsi="Consolas" w:cs="Consolas"/>
          <w:noProof w:val="0"/>
          <w:color w:val="000000"/>
          <w:lang w:val="en-US"/>
        </w:rPr>
      </w:pPr>
      <w:ins w:id="537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71" w:author="DHA" w:date="2010-07-05T21:11:00Z"/>
          <w:rFonts w:ascii="Consolas" w:hAnsi="Consolas" w:cs="Consolas"/>
          <w:noProof w:val="0"/>
          <w:color w:val="000000"/>
          <w:lang w:val="en-US"/>
        </w:rPr>
      </w:pPr>
      <w:ins w:id="537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73" w:author="DHA" w:date="2010-07-05T21:11:00Z"/>
          <w:rFonts w:ascii="Consolas" w:hAnsi="Consolas" w:cs="Consolas"/>
          <w:noProof w:val="0"/>
          <w:color w:val="000000"/>
          <w:lang w:val="en-US"/>
        </w:rPr>
      </w:pPr>
      <w:ins w:id="537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ActivityKey</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xsd:anyURI</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75" w:author="DHA" w:date="2010-07-05T21:11:00Z"/>
          <w:rFonts w:ascii="Consolas" w:hAnsi="Consolas" w:cs="Consolas"/>
          <w:noProof w:val="0"/>
          <w:color w:val="000000"/>
          <w:lang w:val="en-US"/>
        </w:rPr>
      </w:pPr>
      <w:ins w:id="5376"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Name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77" w:author="DHA" w:date="2010-07-05T21:11:00Z"/>
          <w:rFonts w:ascii="Consolas" w:hAnsi="Consolas" w:cs="Consolas"/>
          <w:noProof w:val="0"/>
          <w:color w:val="000000"/>
          <w:lang w:val="en-US"/>
        </w:rPr>
      </w:pPr>
      <w:ins w:id="5378"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Description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79" w:author="DHA" w:date="2010-07-05T21:11:00Z"/>
          <w:rFonts w:ascii="Consolas" w:hAnsi="Consolas" w:cs="Consolas"/>
          <w:noProof w:val="0"/>
          <w:color w:val="000000"/>
          <w:lang w:val="en-US"/>
        </w:rPr>
      </w:pPr>
      <w:ins w:id="5380"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Assignee</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minOccurs="</w:t>
        </w:r>
        <w:r w:rsidRPr="00165843">
          <w:rPr>
            <w:rFonts w:ascii="Consolas" w:hAnsi="Consolas" w:cs="Consolas"/>
            <w:b/>
            <w:bCs/>
            <w:noProof w:val="0"/>
            <w:color w:val="000000"/>
            <w:lang w:val="en-US"/>
          </w:rPr>
          <w:t>0</w:t>
        </w:r>
        <w:r w:rsidRPr="00165843">
          <w:rPr>
            <w:rFonts w:ascii="Consolas" w:hAnsi="Consolas" w:cs="Consolas"/>
            <w:noProof w:val="0"/>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381" w:author="DHA" w:date="2010-07-05T21:11:00Z"/>
          <w:rFonts w:ascii="Consolas" w:hAnsi="Consolas" w:cs="Consolas"/>
          <w:noProof w:val="0"/>
          <w:color w:val="000000"/>
          <w:lang w:val="en-US"/>
        </w:rPr>
      </w:pPr>
      <w:ins w:id="5382" w:author="DHA" w:date="2010-07-05T21:11:00Z">
        <w:r w:rsidRPr="00165843">
          <w:rPr>
            <w:rFonts w:ascii="Consolas" w:hAnsi="Consolas" w:cs="Consolas"/>
            <w:noProof w:val="0"/>
            <w:color w:val="000000"/>
            <w:lang w:val="en-US"/>
          </w:rPr>
          <w:t>maxOccurs="</w:t>
        </w:r>
        <w:r w:rsidRPr="00165843">
          <w:rPr>
            <w:rFonts w:ascii="Consolas" w:hAnsi="Consolas" w:cs="Consolas"/>
            <w:b/>
            <w:bCs/>
            <w:noProof w:val="0"/>
            <w:color w:val="000000"/>
            <w:lang w:val="en-US"/>
          </w:rPr>
          <w:t>unbounded</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83" w:author="DHA" w:date="2010-07-05T21:11:00Z"/>
          <w:rFonts w:ascii="Consolas" w:hAnsi="Consolas" w:cs="Consolas"/>
          <w:noProof w:val="0"/>
          <w:color w:val="000000"/>
          <w:lang w:val="en-US"/>
        </w:rPr>
      </w:pPr>
      <w:ins w:id="5384"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85" w:author="DHA" w:date="2010-07-05T21:11:00Z"/>
          <w:rFonts w:ascii="Consolas" w:hAnsi="Consolas" w:cs="Consolas"/>
          <w:noProof w:val="0"/>
          <w:color w:val="000000"/>
          <w:lang w:val="en-US"/>
        </w:rPr>
      </w:pPr>
      <w:ins w:id="5386"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87" w:author="DHA" w:date="2010-07-05T21:11:00Z"/>
          <w:rFonts w:ascii="Consolas" w:hAnsi="Consolas" w:cs="Consolas"/>
          <w:noProof w:val="0"/>
          <w:color w:val="000000"/>
          <w:lang w:val="en-US"/>
        </w:rPr>
      </w:pPr>
      <w:ins w:id="5388"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389" w:author="DHA" w:date="2010-07-05T21:11:00Z"/>
          <w:rFonts w:ascii="Consolas" w:hAnsi="Consolas" w:cs="Consolas"/>
          <w:noProof w:val="0"/>
          <w:color w:val="000000"/>
          <w:lang w:val="en-US"/>
        </w:rPr>
      </w:pPr>
      <w:ins w:id="5390"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CompleteActivityRq</w:t>
        </w:r>
        <w:r w:rsidRPr="00165843">
          <w:rPr>
            <w:rFonts w:ascii="Consolas" w:hAnsi="Consolas" w:cs="Consolas"/>
            <w:noProof w:val="0"/>
            <w:color w:val="000000"/>
            <w:lang w:val="en-US"/>
          </w:rPr>
          <w:t>"&gt;</w:t>
        </w:r>
      </w:ins>
    </w:p>
    <w:p w:rsidR="003E147A" w:rsidRPr="00165843" w:rsidRDefault="003E147A" w:rsidP="003E147A">
      <w:pPr>
        <w:shd w:val="clear" w:color="auto" w:fill="DBE5F1"/>
        <w:autoSpaceDE w:val="0"/>
        <w:autoSpaceDN w:val="0"/>
        <w:adjustRightInd w:val="0"/>
        <w:spacing w:line="240" w:lineRule="auto"/>
        <w:ind w:firstLine="360"/>
        <w:jc w:val="both"/>
        <w:rPr>
          <w:ins w:id="5391" w:author="DHA" w:date="2010-07-05T21:11:00Z"/>
          <w:rFonts w:ascii="Consolas" w:hAnsi="Consolas" w:cs="Consolas"/>
          <w:noProof w:val="0"/>
          <w:color w:val="000000"/>
          <w:lang w:val="en-US"/>
        </w:rPr>
      </w:pPr>
      <w:ins w:id="5392"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393" w:author="DHA" w:date="2010-07-05T21:11:00Z"/>
          <w:rFonts w:ascii="Consolas" w:hAnsi="Consolas" w:cs="Consolas"/>
          <w:noProof w:val="0"/>
          <w:color w:val="000000"/>
          <w:lang w:val="en-US"/>
        </w:rPr>
      </w:pPr>
      <w:ins w:id="5394" w:author="DHA" w:date="2010-07-05T21:11:00Z">
        <w:r w:rsidRPr="00165843">
          <w:rPr>
            <w:rFonts w:ascii="Consolas" w:hAnsi="Consolas" w:cs="Consolas"/>
            <w:b/>
            <w:bCs/>
            <w:noProof w:val="0"/>
            <w:color w:val="000000"/>
            <w:lang w:val="en-US"/>
          </w:rPr>
          <w:tab/>
        </w:r>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95" w:author="DHA" w:date="2010-07-05T21:11:00Z"/>
          <w:rFonts w:ascii="Consolas" w:hAnsi="Consolas" w:cs="Consolas"/>
          <w:noProof w:val="0"/>
          <w:color w:val="000000"/>
          <w:lang w:val="en-US"/>
        </w:rPr>
      </w:pPr>
      <w:ins w:id="5396" w:author="DHA" w:date="2010-07-05T21:11:00Z">
        <w:r w:rsidRPr="00165843">
          <w:rPr>
            <w:rFonts w:ascii="Consolas" w:hAnsi="Consolas" w:cs="Consolas"/>
            <w:noProof w:val="0"/>
            <w:color w:val="000000"/>
            <w:lang w:val="en-US"/>
          </w:rPr>
          <w:lastRenderedPageBreak/>
          <w:t>&lt;xsd:element name="</w:t>
        </w:r>
        <w:r w:rsidRPr="00165843">
          <w:rPr>
            <w:rFonts w:ascii="Consolas" w:hAnsi="Consolas" w:cs="Consolas"/>
            <w:b/>
            <w:bCs/>
            <w:noProof w:val="0"/>
            <w:color w:val="000000"/>
            <w:lang w:val="en-US"/>
          </w:rPr>
          <w:t>Option</w:t>
        </w:r>
        <w:r w:rsidRPr="00165843">
          <w:rPr>
            <w:rFonts w:ascii="Consolas" w:hAnsi="Consolas" w:cs="Consolas"/>
            <w:noProof w:val="0"/>
            <w:color w:val="000000"/>
            <w:lang w:val="en-US"/>
          </w:rPr>
          <w:t>" type="</w:t>
        </w:r>
        <w:r w:rsidRPr="00165843">
          <w:rPr>
            <w:rFonts w:ascii="Consolas" w:hAnsi="Consolas" w:cs="Consolas"/>
            <w:b/>
            <w:bCs/>
            <w:noProof w:val="0"/>
            <w:color w:val="000000"/>
            <w:lang w:val="en-US"/>
          </w:rPr>
          <w:t>xsd:string</w:t>
        </w:r>
        <w:r w:rsidRPr="00165843">
          <w:rPr>
            <w:rFonts w:ascii="Consolas" w:hAnsi="Consolas" w:cs="Consolas"/>
            <w:noProof w:val="0"/>
            <w:color w:val="000000"/>
            <w:lang w:val="en-US"/>
          </w:rPr>
          <w:t>" /&gt;</w:t>
        </w:r>
      </w:ins>
    </w:p>
    <w:p w:rsidR="003E147A" w:rsidRPr="00165843" w:rsidRDefault="003E147A" w:rsidP="003E147A">
      <w:pPr>
        <w:shd w:val="clear" w:color="auto" w:fill="DBE5F1"/>
        <w:autoSpaceDE w:val="0"/>
        <w:autoSpaceDN w:val="0"/>
        <w:adjustRightInd w:val="0"/>
        <w:spacing w:line="240" w:lineRule="auto"/>
        <w:ind w:firstLine="360"/>
        <w:jc w:val="both"/>
        <w:rPr>
          <w:ins w:id="5397" w:author="DHA" w:date="2010-07-05T21:11:00Z"/>
          <w:rFonts w:ascii="Consolas" w:hAnsi="Consolas" w:cs="Consolas"/>
          <w:noProof w:val="0"/>
          <w:color w:val="000000"/>
          <w:lang w:val="en-US"/>
        </w:rPr>
      </w:pPr>
      <w:ins w:id="5398" w:author="DHA" w:date="2010-07-05T21:11:00Z">
        <w:r w:rsidRPr="00165843">
          <w:rPr>
            <w:rFonts w:ascii="Consolas" w:hAnsi="Consolas" w:cs="Consolas"/>
            <w:noProof w:val="0"/>
            <w:color w:val="000000"/>
            <w:lang w:val="en-US"/>
          </w:rPr>
          <w:t>&lt;/xsd:sequence&gt;</w:t>
        </w:r>
      </w:ins>
    </w:p>
    <w:p w:rsidR="003E147A" w:rsidRPr="00165843" w:rsidRDefault="003E147A" w:rsidP="003E147A">
      <w:pPr>
        <w:shd w:val="clear" w:color="auto" w:fill="DBE5F1"/>
        <w:autoSpaceDE w:val="0"/>
        <w:autoSpaceDN w:val="0"/>
        <w:adjustRightInd w:val="0"/>
        <w:spacing w:line="240" w:lineRule="auto"/>
        <w:ind w:firstLine="360"/>
        <w:jc w:val="both"/>
        <w:rPr>
          <w:ins w:id="5399" w:author="DHA" w:date="2010-07-05T21:11:00Z"/>
          <w:rFonts w:ascii="Consolas" w:hAnsi="Consolas" w:cs="Consolas"/>
          <w:noProof w:val="0"/>
          <w:color w:val="000000"/>
          <w:lang w:val="en-US"/>
        </w:rPr>
      </w:pPr>
      <w:ins w:id="5400" w:author="DHA" w:date="2010-07-05T21:11:00Z">
        <w:r w:rsidRPr="00165843">
          <w:rPr>
            <w:rFonts w:ascii="Consolas" w:hAnsi="Consolas" w:cs="Consolas"/>
            <w:noProof w:val="0"/>
            <w:color w:val="000000"/>
            <w:lang w:val="en-US"/>
          </w:rPr>
          <w:t>&lt;/xsd:complexType&gt;</w:t>
        </w:r>
      </w:ins>
    </w:p>
    <w:p w:rsidR="003E147A" w:rsidRPr="00165843" w:rsidRDefault="003E147A" w:rsidP="003E147A">
      <w:pPr>
        <w:shd w:val="clear" w:color="auto" w:fill="DBE5F1"/>
        <w:autoSpaceDE w:val="0"/>
        <w:autoSpaceDN w:val="0"/>
        <w:adjustRightInd w:val="0"/>
        <w:spacing w:line="240" w:lineRule="auto"/>
        <w:ind w:firstLine="360"/>
        <w:jc w:val="both"/>
        <w:rPr>
          <w:ins w:id="5401" w:author="DHA" w:date="2010-07-05T21:11:00Z"/>
          <w:rFonts w:ascii="Consolas" w:hAnsi="Consolas" w:cs="Consolas"/>
          <w:noProof w:val="0"/>
          <w:color w:val="000000"/>
          <w:lang w:val="en-US"/>
        </w:rPr>
      </w:pPr>
      <w:ins w:id="5402" w:author="DHA" w:date="2010-07-05T21:11:00Z">
        <w:r w:rsidRPr="00165843">
          <w:rPr>
            <w:rFonts w:ascii="Consolas" w:hAnsi="Consolas" w:cs="Consolas"/>
            <w:noProof w:val="0"/>
            <w:color w:val="000000"/>
            <w:lang w:val="en-US"/>
          </w:rPr>
          <w:t>&lt;/xsd:element&gt;</w:t>
        </w:r>
      </w:ins>
    </w:p>
    <w:p w:rsidR="003E147A" w:rsidRPr="00165843" w:rsidRDefault="003E147A" w:rsidP="003E147A">
      <w:pPr>
        <w:shd w:val="clear" w:color="auto" w:fill="DBE5F1"/>
        <w:autoSpaceDE w:val="0"/>
        <w:autoSpaceDN w:val="0"/>
        <w:adjustRightInd w:val="0"/>
        <w:spacing w:line="240" w:lineRule="auto"/>
        <w:ind w:firstLine="360"/>
        <w:jc w:val="both"/>
        <w:rPr>
          <w:ins w:id="5403" w:author="DHA" w:date="2010-07-05T21:11:00Z"/>
          <w:rFonts w:ascii="Consolas" w:hAnsi="Consolas" w:cs="Consolas"/>
          <w:noProof w:val="0"/>
          <w:color w:val="000000"/>
          <w:lang w:val="en-US"/>
        </w:rPr>
      </w:pPr>
      <w:ins w:id="5404" w:author="DHA" w:date="2010-07-05T21:11:00Z">
        <w:r w:rsidRPr="00165843">
          <w:rPr>
            <w:rFonts w:ascii="Consolas" w:hAnsi="Consolas" w:cs="Consolas"/>
            <w:noProof w:val="0"/>
            <w:color w:val="000000"/>
            <w:lang w:val="en-US"/>
          </w:rPr>
          <w:t>&lt;xsd:element name="</w:t>
        </w:r>
        <w:r w:rsidRPr="00165843">
          <w:rPr>
            <w:rFonts w:ascii="Consolas" w:hAnsi="Consolas" w:cs="Consolas"/>
            <w:b/>
            <w:bCs/>
            <w:noProof w:val="0"/>
            <w:color w:val="000000"/>
            <w:lang w:val="en-US"/>
          </w:rPr>
          <w:t>CompleteActivityRs</w:t>
        </w:r>
        <w:r w:rsidRPr="00165843">
          <w:rPr>
            <w:rFonts w:ascii="Consolas" w:hAnsi="Consolas" w:cs="Consolas"/>
            <w:noProof w:val="0"/>
            <w:color w:val="000000"/>
            <w:lang w:val="en-US"/>
          </w:rPr>
          <w:t>" /&gt;</w:t>
        </w:r>
      </w:ins>
    </w:p>
    <w:p w:rsidR="003E147A" w:rsidRPr="00165843" w:rsidRDefault="003E147A" w:rsidP="003E147A">
      <w:pPr>
        <w:shd w:val="clear" w:color="auto" w:fill="DBE5F1"/>
        <w:tabs>
          <w:tab w:val="left" w:pos="1113"/>
        </w:tabs>
        <w:ind w:firstLine="360"/>
        <w:jc w:val="both"/>
        <w:rPr>
          <w:ins w:id="5405" w:author="DHA" w:date="2010-07-05T21:11:00Z"/>
          <w:rFonts w:ascii="Consolas" w:hAnsi="Consolas" w:cs="Consolas"/>
          <w:color w:val="000000"/>
          <w:lang w:val="en-US"/>
        </w:rPr>
      </w:pPr>
      <w:ins w:id="5406" w:author="DHA" w:date="2010-07-05T21:11:00Z">
        <w:r w:rsidRPr="00165843">
          <w:rPr>
            <w:rFonts w:ascii="Consolas" w:hAnsi="Consolas" w:cs="Consolas"/>
            <w:noProof w:val="0"/>
            <w:color w:val="000000"/>
            <w:lang w:val="en-US"/>
          </w:rPr>
          <w:t>&lt;/xsd:schema&gt;</w:t>
        </w:r>
      </w:ins>
    </w:p>
    <w:p w:rsidR="003E147A" w:rsidRPr="002F0F72" w:rsidRDefault="00A42AB4" w:rsidP="003E147A">
      <w:pPr>
        <w:ind w:left="284"/>
        <w:jc w:val="both"/>
        <w:rPr>
          <w:ins w:id="5407" w:author="DHA" w:date="2010-07-05T21:13:00Z"/>
          <w:rFonts w:ascii="Times New Roman" w:hAnsi="Times New Roman"/>
          <w:b/>
          <w:color w:val="000000"/>
          <w:sz w:val="26"/>
          <w:szCs w:val="26"/>
          <w:lang w:val="en-US"/>
          <w:rPrChange w:id="5408" w:author="DHA" w:date="2010-07-06T04:40:00Z">
            <w:rPr>
              <w:ins w:id="5409" w:author="DHA" w:date="2010-07-05T21:13:00Z"/>
              <w:rFonts w:ascii="Times New Roman" w:hAnsi="Times New Roman"/>
              <w:color w:val="000000"/>
              <w:sz w:val="26"/>
              <w:szCs w:val="26"/>
              <w:lang w:val="en-US"/>
            </w:rPr>
          </w:rPrChange>
        </w:rPr>
      </w:pPr>
      <w:ins w:id="5410" w:author="DHA" w:date="2010-07-06T00:50:00Z">
        <w:r w:rsidRPr="002F0F72">
          <w:rPr>
            <w:rFonts w:ascii="Times New Roman" w:hAnsi="Times New Roman"/>
            <w:b/>
            <w:color w:val="000000"/>
            <w:sz w:val="26"/>
            <w:szCs w:val="26"/>
            <w:lang w:val="en-US"/>
            <w:rPrChange w:id="5411" w:author="DHA" w:date="2010-07-06T04:40:00Z">
              <w:rPr>
                <w:rFonts w:ascii="Times New Roman" w:hAnsi="Times New Roman"/>
                <w:color w:val="000000"/>
                <w:sz w:val="26"/>
                <w:szCs w:val="26"/>
                <w:lang w:val="en-US"/>
              </w:rPr>
            </w:rPrChange>
          </w:rPr>
          <w:t>3</w:t>
        </w:r>
      </w:ins>
      <w:ins w:id="5412" w:author="DHA" w:date="2010-07-05T21:13:00Z">
        <w:r w:rsidR="003E147A" w:rsidRPr="002F0F72">
          <w:rPr>
            <w:rFonts w:ascii="Times New Roman" w:hAnsi="Times New Roman"/>
            <w:b/>
            <w:color w:val="000000"/>
            <w:sz w:val="26"/>
            <w:szCs w:val="26"/>
            <w:lang w:val="en-US"/>
            <w:rPrChange w:id="5413" w:author="DHA" w:date="2010-07-06T04:40:00Z">
              <w:rPr>
                <w:rFonts w:ascii="Times New Roman" w:hAnsi="Times New Roman"/>
                <w:color w:val="000000"/>
                <w:sz w:val="26"/>
                <w:szCs w:val="26"/>
                <w:lang w:val="en-US"/>
              </w:rPr>
            </w:rPrChange>
          </w:rPr>
          <w:t>. Định dạng mẫu tập tin Designer trong WF</w:t>
        </w:r>
      </w:ins>
    </w:p>
    <w:p w:rsidR="003E147A" w:rsidRPr="00165843" w:rsidRDefault="003E147A" w:rsidP="003E147A">
      <w:pPr>
        <w:shd w:val="clear" w:color="auto" w:fill="DBE5F1"/>
        <w:autoSpaceDE w:val="0"/>
        <w:autoSpaceDN w:val="0"/>
        <w:adjustRightInd w:val="0"/>
        <w:spacing w:line="240" w:lineRule="auto"/>
        <w:ind w:firstLine="360"/>
        <w:jc w:val="both"/>
        <w:rPr>
          <w:ins w:id="5414" w:author="DHA" w:date="2010-07-05T21:13:00Z"/>
          <w:rFonts w:ascii="Consolas" w:hAnsi="Consolas" w:cs="Consolas"/>
          <w:color w:val="000000"/>
          <w:lang w:val="en-US"/>
        </w:rPr>
      </w:pPr>
      <w:ins w:id="5415" w:author="DHA" w:date="2010-07-05T21:13:00Z">
        <w:r w:rsidRPr="00165843">
          <w:rPr>
            <w:rFonts w:ascii="Consolas" w:hAnsi="Consolas" w:cs="Consolas"/>
            <w:color w:val="000000"/>
            <w:lang w:val="en-US"/>
          </w:rPr>
          <w:t>using System;</w:t>
        </w:r>
      </w:ins>
    </w:p>
    <w:p w:rsidR="003E147A" w:rsidRPr="00165843" w:rsidRDefault="003E147A" w:rsidP="003E147A">
      <w:pPr>
        <w:shd w:val="clear" w:color="auto" w:fill="DBE5F1"/>
        <w:autoSpaceDE w:val="0"/>
        <w:autoSpaceDN w:val="0"/>
        <w:adjustRightInd w:val="0"/>
        <w:spacing w:line="240" w:lineRule="auto"/>
        <w:ind w:firstLine="360"/>
        <w:jc w:val="both"/>
        <w:rPr>
          <w:ins w:id="5416" w:author="DHA" w:date="2010-07-05T21:13:00Z"/>
          <w:rFonts w:ascii="Consolas" w:hAnsi="Consolas" w:cs="Consolas"/>
          <w:color w:val="000000"/>
          <w:lang w:val="en-US"/>
        </w:rPr>
      </w:pPr>
      <w:ins w:id="5417" w:author="DHA" w:date="2010-07-05T21:13:00Z">
        <w:r w:rsidRPr="00165843">
          <w:rPr>
            <w:rFonts w:ascii="Consolas" w:hAnsi="Consolas" w:cs="Consolas"/>
            <w:color w:val="000000"/>
            <w:lang w:val="en-US"/>
          </w:rPr>
          <w:t>using System.ComponentModel;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5418" w:author="DHA" w:date="2010-07-05T21:13:00Z"/>
          <w:rFonts w:ascii="Consolas" w:hAnsi="Consolas" w:cs="Consolas"/>
          <w:color w:val="000000"/>
          <w:lang w:val="en-US"/>
        </w:rPr>
      </w:pPr>
      <w:ins w:id="5419" w:author="DHA" w:date="2010-07-05T21:13:00Z">
        <w:r w:rsidRPr="00165843">
          <w:rPr>
            <w:rFonts w:ascii="Consolas" w:hAnsi="Consolas" w:cs="Consolas"/>
            <w:color w:val="000000"/>
            <w:lang w:val="en-US"/>
          </w:rPr>
          <w:t>using System.ComponentModel.Design;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5420" w:author="DHA" w:date="2010-07-05T21:13:00Z"/>
          <w:rFonts w:ascii="Consolas" w:hAnsi="Consolas" w:cs="Consolas"/>
          <w:color w:val="000000"/>
          <w:lang w:val="en-US"/>
        </w:rPr>
      </w:pPr>
      <w:ins w:id="5421" w:author="DHA" w:date="2010-07-05T21:13:00Z">
        <w:r w:rsidRPr="00165843">
          <w:rPr>
            <w:rFonts w:ascii="Consolas" w:hAnsi="Consolas" w:cs="Consolas"/>
            <w:color w:val="000000"/>
            <w:lang w:val="en-US"/>
          </w:rPr>
          <w:t>using System.Collections;</w:t>
        </w:r>
      </w:ins>
    </w:p>
    <w:p w:rsidR="003E147A" w:rsidRPr="00165843" w:rsidRDefault="003E147A" w:rsidP="003E147A">
      <w:pPr>
        <w:shd w:val="clear" w:color="auto" w:fill="DBE5F1"/>
        <w:autoSpaceDE w:val="0"/>
        <w:autoSpaceDN w:val="0"/>
        <w:adjustRightInd w:val="0"/>
        <w:spacing w:line="240" w:lineRule="auto"/>
        <w:ind w:firstLine="360"/>
        <w:jc w:val="both"/>
        <w:rPr>
          <w:ins w:id="5422" w:author="DHA" w:date="2010-07-05T21:13:00Z"/>
          <w:rFonts w:ascii="Consolas" w:hAnsi="Consolas" w:cs="Consolas"/>
          <w:color w:val="000000"/>
          <w:lang w:val="en-US"/>
        </w:rPr>
      </w:pPr>
      <w:ins w:id="5423" w:author="DHA" w:date="2010-07-05T21:13:00Z">
        <w:r w:rsidRPr="00165843">
          <w:rPr>
            <w:rFonts w:ascii="Consolas" w:hAnsi="Consolas" w:cs="Consolas"/>
            <w:color w:val="000000"/>
            <w:lang w:val="en-US"/>
          </w:rPr>
          <w:t>using System.Drawing;</w:t>
        </w:r>
      </w:ins>
    </w:p>
    <w:p w:rsidR="003E147A" w:rsidRPr="00165843" w:rsidRDefault="003E147A" w:rsidP="003E147A">
      <w:pPr>
        <w:shd w:val="clear" w:color="auto" w:fill="DBE5F1"/>
        <w:autoSpaceDE w:val="0"/>
        <w:autoSpaceDN w:val="0"/>
        <w:adjustRightInd w:val="0"/>
        <w:spacing w:line="240" w:lineRule="auto"/>
        <w:ind w:firstLine="360"/>
        <w:jc w:val="both"/>
        <w:rPr>
          <w:ins w:id="5424" w:author="DHA" w:date="2010-07-05T21:13:00Z"/>
          <w:rFonts w:ascii="Consolas" w:hAnsi="Consolas" w:cs="Consolas"/>
          <w:color w:val="000000"/>
          <w:lang w:val="en-US"/>
        </w:rPr>
      </w:pPr>
      <w:ins w:id="5425" w:author="DHA" w:date="2010-07-05T21:13:00Z">
        <w:r w:rsidRPr="00165843">
          <w:rPr>
            <w:rFonts w:ascii="Consolas" w:hAnsi="Consolas" w:cs="Consolas"/>
            <w:color w:val="000000"/>
            <w:lang w:val="en-US"/>
          </w:rPr>
          <w:t>using System.Reflection;</w:t>
        </w:r>
      </w:ins>
    </w:p>
    <w:p w:rsidR="003E147A" w:rsidRPr="00165843" w:rsidRDefault="003E147A" w:rsidP="003E147A">
      <w:pPr>
        <w:shd w:val="clear" w:color="auto" w:fill="DBE5F1"/>
        <w:autoSpaceDE w:val="0"/>
        <w:autoSpaceDN w:val="0"/>
        <w:adjustRightInd w:val="0"/>
        <w:spacing w:line="240" w:lineRule="auto"/>
        <w:ind w:firstLine="360"/>
        <w:jc w:val="both"/>
        <w:rPr>
          <w:ins w:id="5426" w:author="DHA" w:date="2010-07-05T21:13:00Z"/>
          <w:rFonts w:ascii="Consolas" w:hAnsi="Consolas" w:cs="Consolas"/>
          <w:color w:val="000000"/>
          <w:lang w:val="en-US"/>
        </w:rPr>
      </w:pPr>
      <w:ins w:id="5427" w:author="DHA" w:date="2010-07-05T21:13:00Z">
        <w:r w:rsidRPr="00165843">
          <w:rPr>
            <w:rFonts w:ascii="Consolas" w:hAnsi="Consolas" w:cs="Consolas"/>
            <w:color w:val="000000"/>
            <w:lang w:val="en-US"/>
          </w:rPr>
          <w:t>using System.Workflow.ComponentModel.Compiler;</w:t>
        </w:r>
      </w:ins>
    </w:p>
    <w:p w:rsidR="003E147A" w:rsidRPr="00165843" w:rsidRDefault="003E147A" w:rsidP="003E147A">
      <w:pPr>
        <w:shd w:val="clear" w:color="auto" w:fill="DBE5F1"/>
        <w:autoSpaceDE w:val="0"/>
        <w:autoSpaceDN w:val="0"/>
        <w:adjustRightInd w:val="0"/>
        <w:spacing w:line="240" w:lineRule="auto"/>
        <w:ind w:firstLine="360"/>
        <w:jc w:val="both"/>
        <w:rPr>
          <w:ins w:id="5428" w:author="DHA" w:date="2010-07-05T21:13:00Z"/>
          <w:rFonts w:ascii="Consolas" w:hAnsi="Consolas" w:cs="Consolas"/>
          <w:color w:val="000000"/>
          <w:lang w:val="en-US"/>
        </w:rPr>
      </w:pPr>
      <w:ins w:id="5429" w:author="DHA" w:date="2010-07-05T21:13:00Z">
        <w:r w:rsidRPr="00165843">
          <w:rPr>
            <w:rFonts w:ascii="Consolas" w:hAnsi="Consolas" w:cs="Consolas"/>
            <w:color w:val="000000"/>
            <w:lang w:val="en-US"/>
          </w:rPr>
          <w:t>using System.Workflow.ComponentModel.Serialization;</w:t>
        </w:r>
      </w:ins>
    </w:p>
    <w:p w:rsidR="003E147A" w:rsidRPr="00165843" w:rsidRDefault="003E147A" w:rsidP="003E147A">
      <w:pPr>
        <w:shd w:val="clear" w:color="auto" w:fill="DBE5F1"/>
        <w:autoSpaceDE w:val="0"/>
        <w:autoSpaceDN w:val="0"/>
        <w:adjustRightInd w:val="0"/>
        <w:spacing w:line="240" w:lineRule="auto"/>
        <w:ind w:firstLine="360"/>
        <w:jc w:val="both"/>
        <w:rPr>
          <w:ins w:id="5430" w:author="DHA" w:date="2010-07-05T21:13:00Z"/>
          <w:rFonts w:ascii="Consolas" w:hAnsi="Consolas" w:cs="Consolas"/>
          <w:color w:val="000000"/>
          <w:lang w:val="en-US"/>
        </w:rPr>
      </w:pPr>
      <w:ins w:id="5431" w:author="DHA" w:date="2010-07-05T21:13:00Z">
        <w:r w:rsidRPr="00165843">
          <w:rPr>
            <w:rFonts w:ascii="Consolas" w:hAnsi="Consolas" w:cs="Consolas"/>
            <w:color w:val="000000"/>
            <w:lang w:val="en-US"/>
          </w:rPr>
          <w:t>using System.Workflow.ComponentModel;</w:t>
        </w:r>
      </w:ins>
    </w:p>
    <w:p w:rsidR="003E147A" w:rsidRPr="00165843" w:rsidRDefault="003E147A" w:rsidP="003E147A">
      <w:pPr>
        <w:shd w:val="clear" w:color="auto" w:fill="DBE5F1"/>
        <w:autoSpaceDE w:val="0"/>
        <w:autoSpaceDN w:val="0"/>
        <w:adjustRightInd w:val="0"/>
        <w:spacing w:line="240" w:lineRule="auto"/>
        <w:ind w:firstLine="360"/>
        <w:jc w:val="both"/>
        <w:rPr>
          <w:ins w:id="5432" w:author="DHA" w:date="2010-07-05T21:13:00Z"/>
          <w:rFonts w:ascii="Consolas" w:hAnsi="Consolas" w:cs="Consolas"/>
          <w:color w:val="000000"/>
          <w:lang w:val="en-US"/>
        </w:rPr>
      </w:pPr>
      <w:ins w:id="5433" w:author="DHA" w:date="2010-07-05T21:13:00Z">
        <w:r w:rsidRPr="00165843">
          <w:rPr>
            <w:rFonts w:ascii="Consolas" w:hAnsi="Consolas" w:cs="Consolas"/>
            <w:color w:val="000000"/>
            <w:lang w:val="en-US"/>
          </w:rPr>
          <w:t>using System.Workflow.ComponentModel.Design;</w:t>
        </w:r>
      </w:ins>
    </w:p>
    <w:p w:rsidR="003E147A" w:rsidRPr="00165843" w:rsidRDefault="003E147A" w:rsidP="003E147A">
      <w:pPr>
        <w:shd w:val="clear" w:color="auto" w:fill="DBE5F1"/>
        <w:autoSpaceDE w:val="0"/>
        <w:autoSpaceDN w:val="0"/>
        <w:adjustRightInd w:val="0"/>
        <w:spacing w:line="240" w:lineRule="auto"/>
        <w:ind w:firstLine="360"/>
        <w:jc w:val="both"/>
        <w:rPr>
          <w:ins w:id="5434" w:author="DHA" w:date="2010-07-05T21:13:00Z"/>
          <w:rFonts w:ascii="Consolas" w:hAnsi="Consolas" w:cs="Consolas"/>
          <w:color w:val="000000"/>
          <w:lang w:val="en-US"/>
        </w:rPr>
      </w:pPr>
      <w:ins w:id="5435" w:author="DHA" w:date="2010-07-05T21:13:00Z">
        <w:r w:rsidRPr="00165843">
          <w:rPr>
            <w:rFonts w:ascii="Consolas" w:hAnsi="Consolas" w:cs="Consolas"/>
            <w:color w:val="000000"/>
            <w:lang w:val="en-US"/>
          </w:rPr>
          <w:t>using System.Workflow.Runtime;</w:t>
        </w:r>
      </w:ins>
    </w:p>
    <w:p w:rsidR="003E147A" w:rsidRPr="00165843" w:rsidRDefault="003E147A" w:rsidP="003E147A">
      <w:pPr>
        <w:shd w:val="clear" w:color="auto" w:fill="DBE5F1"/>
        <w:autoSpaceDE w:val="0"/>
        <w:autoSpaceDN w:val="0"/>
        <w:adjustRightInd w:val="0"/>
        <w:spacing w:line="240" w:lineRule="auto"/>
        <w:ind w:firstLine="360"/>
        <w:jc w:val="both"/>
        <w:rPr>
          <w:ins w:id="5436" w:author="DHA" w:date="2010-07-05T21:13:00Z"/>
          <w:rFonts w:ascii="Consolas" w:hAnsi="Consolas" w:cs="Consolas"/>
          <w:color w:val="000000"/>
          <w:lang w:val="en-US"/>
        </w:rPr>
      </w:pPr>
      <w:ins w:id="5437" w:author="DHA" w:date="2010-07-05T21:13:00Z">
        <w:r w:rsidRPr="00165843">
          <w:rPr>
            <w:rFonts w:ascii="Consolas" w:hAnsi="Consolas" w:cs="Consolas"/>
            <w:color w:val="000000"/>
            <w:lang w:val="en-US"/>
          </w:rPr>
          <w:t>using System.Workflow.Activities;</w:t>
        </w:r>
      </w:ins>
    </w:p>
    <w:p w:rsidR="003E147A" w:rsidRPr="00165843" w:rsidRDefault="003E147A" w:rsidP="003E147A">
      <w:pPr>
        <w:shd w:val="clear" w:color="auto" w:fill="DBE5F1"/>
        <w:autoSpaceDE w:val="0"/>
        <w:autoSpaceDN w:val="0"/>
        <w:adjustRightInd w:val="0"/>
        <w:spacing w:line="240" w:lineRule="auto"/>
        <w:ind w:firstLine="360"/>
        <w:jc w:val="both"/>
        <w:rPr>
          <w:ins w:id="5438" w:author="DHA" w:date="2010-07-05T21:13:00Z"/>
          <w:rFonts w:ascii="Consolas" w:hAnsi="Consolas" w:cs="Consolas"/>
          <w:color w:val="000000"/>
          <w:lang w:val="en-US"/>
        </w:rPr>
      </w:pPr>
      <w:ins w:id="5439" w:author="DHA" w:date="2010-07-05T21:13:00Z">
        <w:r w:rsidRPr="00165843">
          <w:rPr>
            <w:rFonts w:ascii="Consolas" w:hAnsi="Consolas" w:cs="Consolas"/>
            <w:color w:val="000000"/>
            <w:lang w:val="en-US"/>
          </w:rPr>
          <w:t>using System.Workflow.Activities.Rules;</w:t>
        </w:r>
      </w:ins>
    </w:p>
    <w:p w:rsidR="003E147A" w:rsidRPr="00165843" w:rsidRDefault="003E147A" w:rsidP="003E147A">
      <w:pPr>
        <w:shd w:val="clear" w:color="auto" w:fill="DBE5F1"/>
        <w:autoSpaceDE w:val="0"/>
        <w:autoSpaceDN w:val="0"/>
        <w:adjustRightInd w:val="0"/>
        <w:spacing w:line="240" w:lineRule="auto"/>
        <w:ind w:firstLine="360"/>
        <w:jc w:val="both"/>
        <w:rPr>
          <w:ins w:id="5440" w:author="DHA" w:date="2010-07-05T21:13:00Z"/>
          <w:rFonts w:ascii="Consolas" w:hAnsi="Consolas" w:cs="Consolas"/>
          <w:color w:val="000000"/>
          <w:lang w:val="en-US"/>
        </w:rPr>
      </w:pPr>
    </w:p>
    <w:p w:rsidR="003E147A" w:rsidRPr="00165843" w:rsidRDefault="003E147A" w:rsidP="003E147A">
      <w:pPr>
        <w:shd w:val="clear" w:color="auto" w:fill="DBE5F1"/>
        <w:autoSpaceDE w:val="0"/>
        <w:autoSpaceDN w:val="0"/>
        <w:adjustRightInd w:val="0"/>
        <w:spacing w:line="240" w:lineRule="auto"/>
        <w:ind w:firstLine="360"/>
        <w:jc w:val="both"/>
        <w:rPr>
          <w:ins w:id="5441" w:author="DHA" w:date="2010-07-05T21:13:00Z"/>
          <w:rFonts w:ascii="Consolas" w:hAnsi="Consolas" w:cs="Consolas"/>
          <w:color w:val="000000"/>
          <w:lang w:val="en-US"/>
        </w:rPr>
      </w:pPr>
      <w:ins w:id="5442" w:author="DHA" w:date="2010-07-05T21:13:00Z">
        <w:r w:rsidRPr="00165843">
          <w:rPr>
            <w:rFonts w:ascii="Consolas" w:hAnsi="Consolas" w:cs="Consolas"/>
            <w:color w:val="000000"/>
            <w:lang w:val="en-US"/>
          </w:rPr>
          <w:t>namespace PCodeFlow</w:t>
        </w:r>
      </w:ins>
    </w:p>
    <w:p w:rsidR="003E147A" w:rsidRPr="00165843" w:rsidRDefault="003E147A" w:rsidP="003E147A">
      <w:pPr>
        <w:shd w:val="clear" w:color="auto" w:fill="DBE5F1"/>
        <w:autoSpaceDE w:val="0"/>
        <w:autoSpaceDN w:val="0"/>
        <w:adjustRightInd w:val="0"/>
        <w:spacing w:line="240" w:lineRule="auto"/>
        <w:ind w:firstLine="360"/>
        <w:jc w:val="both"/>
        <w:rPr>
          <w:ins w:id="5443" w:author="DHA" w:date="2010-07-05T21:13:00Z"/>
          <w:rFonts w:ascii="Consolas" w:hAnsi="Consolas" w:cs="Consolas"/>
          <w:color w:val="000000"/>
          <w:lang w:val="en-US"/>
        </w:rPr>
      </w:pPr>
      <w:ins w:id="5444" w:author="DHA" w:date="2010-07-05T21:13:00Z">
        <w:r w:rsidRPr="00165843">
          <w:rPr>
            <w:rFonts w:ascii="Consolas" w:hAnsi="Consolas" w:cs="Consolas"/>
            <w:color w:val="000000"/>
            <w:lang w:val="en-US"/>
          </w:rPr>
          <w:t>{</w:t>
        </w:r>
      </w:ins>
    </w:p>
    <w:p w:rsidR="003E147A" w:rsidRPr="00165843" w:rsidRDefault="003E147A" w:rsidP="003E147A">
      <w:pPr>
        <w:shd w:val="clear" w:color="auto" w:fill="DBE5F1"/>
        <w:autoSpaceDE w:val="0"/>
        <w:autoSpaceDN w:val="0"/>
        <w:adjustRightInd w:val="0"/>
        <w:spacing w:line="240" w:lineRule="auto"/>
        <w:ind w:firstLine="360"/>
        <w:jc w:val="both"/>
        <w:rPr>
          <w:ins w:id="5445" w:author="DHA" w:date="2010-07-05T21:13:00Z"/>
          <w:rFonts w:ascii="Consolas" w:hAnsi="Consolas" w:cs="Consolas"/>
          <w:color w:val="000000"/>
          <w:lang w:val="en-US"/>
        </w:rPr>
      </w:pPr>
      <w:ins w:id="5446" w:author="DHA" w:date="2010-07-05T21:13:00Z">
        <w:r w:rsidRPr="00165843">
          <w:rPr>
            <w:rFonts w:ascii="Consolas" w:hAnsi="Consolas" w:cs="Consolas"/>
            <w:color w:val="000000"/>
            <w:lang w:val="en-US"/>
          </w:rPr>
          <w:t xml:space="preserve">    partial class Workflow1</w:t>
        </w:r>
      </w:ins>
    </w:p>
    <w:p w:rsidR="003E147A" w:rsidRPr="00165843" w:rsidRDefault="003E147A" w:rsidP="003E147A">
      <w:pPr>
        <w:shd w:val="clear" w:color="auto" w:fill="DBE5F1"/>
        <w:autoSpaceDE w:val="0"/>
        <w:autoSpaceDN w:val="0"/>
        <w:adjustRightInd w:val="0"/>
        <w:spacing w:line="240" w:lineRule="auto"/>
        <w:ind w:firstLine="360"/>
        <w:jc w:val="both"/>
        <w:rPr>
          <w:ins w:id="5447" w:author="DHA" w:date="2010-07-05T21:13:00Z"/>
          <w:rFonts w:ascii="Consolas" w:hAnsi="Consolas" w:cs="Consolas"/>
          <w:color w:val="000000"/>
          <w:lang w:val="en-US"/>
        </w:rPr>
      </w:pPr>
      <w:ins w:id="5448"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449" w:author="DHA" w:date="2010-07-05T21:13:00Z"/>
          <w:rFonts w:ascii="Consolas" w:hAnsi="Consolas" w:cs="Consolas"/>
          <w:color w:val="000000"/>
          <w:lang w:val="en-US"/>
        </w:rPr>
      </w:pPr>
      <w:ins w:id="5450" w:author="DHA" w:date="2010-07-05T21:13:00Z">
        <w:r w:rsidRPr="00165843">
          <w:rPr>
            <w:rFonts w:ascii="Consolas" w:hAnsi="Consolas" w:cs="Consolas"/>
            <w:color w:val="000000"/>
            <w:lang w:val="en-US"/>
          </w:rPr>
          <w:t xml:space="preserve">        #region Designer generated code</w:t>
        </w:r>
      </w:ins>
    </w:p>
    <w:p w:rsidR="003E147A" w:rsidRPr="00165843" w:rsidRDefault="003E147A" w:rsidP="003E147A">
      <w:pPr>
        <w:shd w:val="clear" w:color="auto" w:fill="DBE5F1"/>
        <w:autoSpaceDE w:val="0"/>
        <w:autoSpaceDN w:val="0"/>
        <w:adjustRightInd w:val="0"/>
        <w:spacing w:line="240" w:lineRule="auto"/>
        <w:ind w:firstLine="360"/>
        <w:jc w:val="both"/>
        <w:rPr>
          <w:ins w:id="5451" w:author="DHA" w:date="2010-07-05T21:13:00Z"/>
          <w:rFonts w:ascii="Consolas" w:hAnsi="Consolas" w:cs="Consolas"/>
          <w:color w:val="000000"/>
          <w:lang w:val="en-US"/>
        </w:rPr>
      </w:pPr>
      <w:ins w:id="5452" w:author="DHA" w:date="2010-07-05T21:13:00Z">
        <w:r w:rsidRPr="00165843">
          <w:rPr>
            <w:rFonts w:ascii="Consolas" w:hAnsi="Consolas" w:cs="Consolas"/>
            <w:color w:val="000000"/>
            <w:lang w:val="en-US"/>
          </w:rPr>
          <w:t xml:space="preserve">        /// &lt;summary&gt; </w:t>
        </w:r>
      </w:ins>
    </w:p>
    <w:p w:rsidR="003E147A" w:rsidRPr="00165843" w:rsidRDefault="003E147A" w:rsidP="003E147A">
      <w:pPr>
        <w:shd w:val="clear" w:color="auto" w:fill="DBE5F1"/>
        <w:autoSpaceDE w:val="0"/>
        <w:autoSpaceDN w:val="0"/>
        <w:adjustRightInd w:val="0"/>
        <w:spacing w:line="240" w:lineRule="auto"/>
        <w:ind w:firstLine="360"/>
        <w:jc w:val="both"/>
        <w:rPr>
          <w:ins w:id="5453" w:author="DHA" w:date="2010-07-05T21:13:00Z"/>
          <w:rFonts w:ascii="Consolas" w:hAnsi="Consolas" w:cs="Consolas"/>
          <w:color w:val="000000"/>
          <w:lang w:val="en-US"/>
        </w:rPr>
      </w:pPr>
      <w:ins w:id="5454" w:author="DHA" w:date="2010-07-05T21:13:00Z">
        <w:r w:rsidRPr="00165843">
          <w:rPr>
            <w:rFonts w:ascii="Consolas" w:hAnsi="Consolas" w:cs="Consolas"/>
            <w:color w:val="000000"/>
            <w:lang w:val="en-US"/>
          </w:rPr>
          <w:t xml:space="preserve">        /// Required method for Designer support - do not modify </w:t>
        </w:r>
      </w:ins>
    </w:p>
    <w:p w:rsidR="003E147A" w:rsidRPr="00165843" w:rsidRDefault="003E147A" w:rsidP="003E147A">
      <w:pPr>
        <w:shd w:val="clear" w:color="auto" w:fill="DBE5F1"/>
        <w:autoSpaceDE w:val="0"/>
        <w:autoSpaceDN w:val="0"/>
        <w:adjustRightInd w:val="0"/>
        <w:spacing w:line="240" w:lineRule="auto"/>
        <w:ind w:firstLine="360"/>
        <w:jc w:val="both"/>
        <w:rPr>
          <w:ins w:id="5455" w:author="DHA" w:date="2010-07-05T21:13:00Z"/>
          <w:rFonts w:ascii="Consolas" w:hAnsi="Consolas" w:cs="Consolas"/>
          <w:color w:val="000000"/>
          <w:lang w:val="en-US"/>
        </w:rPr>
      </w:pPr>
      <w:ins w:id="5456" w:author="DHA" w:date="2010-07-05T21:13:00Z">
        <w:r w:rsidRPr="00165843">
          <w:rPr>
            <w:rFonts w:ascii="Consolas" w:hAnsi="Consolas" w:cs="Consolas"/>
            <w:color w:val="000000"/>
            <w:lang w:val="en-US"/>
          </w:rPr>
          <w:t xml:space="preserve">        /// the contents of this method with the code editor.</w:t>
        </w:r>
      </w:ins>
    </w:p>
    <w:p w:rsidR="003E147A" w:rsidRPr="00165843" w:rsidRDefault="003E147A" w:rsidP="003E147A">
      <w:pPr>
        <w:shd w:val="clear" w:color="auto" w:fill="DBE5F1"/>
        <w:autoSpaceDE w:val="0"/>
        <w:autoSpaceDN w:val="0"/>
        <w:adjustRightInd w:val="0"/>
        <w:spacing w:line="240" w:lineRule="auto"/>
        <w:ind w:firstLine="360"/>
        <w:jc w:val="both"/>
        <w:rPr>
          <w:ins w:id="5457" w:author="DHA" w:date="2010-07-05T21:13:00Z"/>
          <w:rFonts w:ascii="Consolas" w:hAnsi="Consolas" w:cs="Consolas"/>
          <w:color w:val="000000"/>
          <w:lang w:val="en-US"/>
        </w:rPr>
      </w:pPr>
      <w:ins w:id="5458" w:author="DHA" w:date="2010-07-05T21:13:00Z">
        <w:r w:rsidRPr="00165843">
          <w:rPr>
            <w:rFonts w:ascii="Consolas" w:hAnsi="Consolas" w:cs="Consolas"/>
            <w:color w:val="000000"/>
            <w:lang w:val="en-US"/>
          </w:rPr>
          <w:t xml:space="preserve">        /// &lt;/summary&gt;</w:t>
        </w:r>
      </w:ins>
    </w:p>
    <w:p w:rsidR="003E147A" w:rsidRPr="00165843" w:rsidRDefault="003E147A" w:rsidP="003E147A">
      <w:pPr>
        <w:shd w:val="clear" w:color="auto" w:fill="DBE5F1"/>
        <w:autoSpaceDE w:val="0"/>
        <w:autoSpaceDN w:val="0"/>
        <w:adjustRightInd w:val="0"/>
        <w:spacing w:line="240" w:lineRule="auto"/>
        <w:ind w:firstLine="360"/>
        <w:jc w:val="both"/>
        <w:rPr>
          <w:ins w:id="5459" w:author="DHA" w:date="2010-07-05T21:13:00Z"/>
          <w:rFonts w:ascii="Consolas" w:hAnsi="Consolas" w:cs="Consolas"/>
          <w:color w:val="000000"/>
          <w:lang w:val="en-US"/>
        </w:rPr>
      </w:pPr>
      <w:ins w:id="5460" w:author="DHA" w:date="2010-07-05T21:13:00Z">
        <w:r w:rsidRPr="00165843">
          <w:rPr>
            <w:rFonts w:ascii="Consolas" w:hAnsi="Consolas" w:cs="Consolas"/>
            <w:color w:val="000000"/>
            <w:lang w:val="en-US"/>
          </w:rPr>
          <w:t xml:space="preserve">        [System.Diagnostics.DebuggerNonUserCode]</w:t>
        </w:r>
      </w:ins>
    </w:p>
    <w:p w:rsidR="003E147A" w:rsidRPr="00165843" w:rsidRDefault="003E147A" w:rsidP="003E147A">
      <w:pPr>
        <w:shd w:val="clear" w:color="auto" w:fill="DBE5F1"/>
        <w:autoSpaceDE w:val="0"/>
        <w:autoSpaceDN w:val="0"/>
        <w:adjustRightInd w:val="0"/>
        <w:spacing w:line="240" w:lineRule="auto"/>
        <w:ind w:firstLine="360"/>
        <w:jc w:val="both"/>
        <w:rPr>
          <w:ins w:id="5461" w:author="DHA" w:date="2010-07-05T21:13:00Z"/>
          <w:rFonts w:ascii="Consolas" w:hAnsi="Consolas" w:cs="Consolas"/>
          <w:color w:val="000000"/>
          <w:lang w:val="en-US"/>
        </w:rPr>
      </w:pPr>
      <w:ins w:id="5462" w:author="DHA" w:date="2010-07-05T21:13:00Z">
        <w:r w:rsidRPr="00165843">
          <w:rPr>
            <w:rFonts w:ascii="Consolas" w:hAnsi="Consolas" w:cs="Consolas"/>
            <w:color w:val="000000"/>
            <w:lang w:val="en-US"/>
          </w:rPr>
          <w:lastRenderedPageBreak/>
          <w:t xml:space="preserve">        private void InitializeComponent()</w:t>
        </w:r>
      </w:ins>
    </w:p>
    <w:p w:rsidR="003E147A" w:rsidRPr="00165843" w:rsidRDefault="003E147A" w:rsidP="003E147A">
      <w:pPr>
        <w:shd w:val="clear" w:color="auto" w:fill="DBE5F1"/>
        <w:autoSpaceDE w:val="0"/>
        <w:autoSpaceDN w:val="0"/>
        <w:adjustRightInd w:val="0"/>
        <w:spacing w:line="240" w:lineRule="auto"/>
        <w:ind w:firstLine="360"/>
        <w:jc w:val="both"/>
        <w:rPr>
          <w:ins w:id="5463" w:author="DHA" w:date="2010-07-05T21:13:00Z"/>
          <w:rFonts w:ascii="Consolas" w:hAnsi="Consolas" w:cs="Consolas"/>
          <w:color w:val="000000"/>
          <w:lang w:val="en-US"/>
        </w:rPr>
      </w:pPr>
      <w:ins w:id="5464"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465" w:author="DHA" w:date="2010-07-05T21:13:00Z"/>
          <w:rFonts w:ascii="Consolas" w:hAnsi="Consolas" w:cs="Consolas"/>
          <w:color w:val="000000"/>
          <w:lang w:val="en-US"/>
        </w:rPr>
      </w:pPr>
      <w:ins w:id="5466" w:author="DHA" w:date="2010-07-05T21:13:00Z">
        <w:r w:rsidRPr="00165843">
          <w:rPr>
            <w:rFonts w:ascii="Consolas" w:hAnsi="Consolas" w:cs="Consolas"/>
            <w:color w:val="000000"/>
            <w:lang w:val="en-US"/>
          </w:rPr>
          <w:t xml:space="preserve">            this.CanModifyActivities = true;</w:t>
        </w:r>
      </w:ins>
    </w:p>
    <w:p w:rsidR="003E147A" w:rsidRPr="00165843" w:rsidRDefault="003E147A" w:rsidP="003E147A">
      <w:pPr>
        <w:shd w:val="clear" w:color="auto" w:fill="DBE5F1"/>
        <w:autoSpaceDE w:val="0"/>
        <w:autoSpaceDN w:val="0"/>
        <w:adjustRightInd w:val="0"/>
        <w:spacing w:line="240" w:lineRule="auto"/>
        <w:ind w:firstLine="360"/>
        <w:jc w:val="both"/>
        <w:rPr>
          <w:ins w:id="5467" w:author="DHA" w:date="2010-07-05T21:13:00Z"/>
          <w:rFonts w:ascii="Consolas" w:hAnsi="Consolas" w:cs="Consolas"/>
          <w:color w:val="000000"/>
          <w:lang w:val="en-US"/>
        </w:rPr>
      </w:pPr>
      <w:ins w:id="5468" w:author="DHA" w:date="2010-07-05T21:13:00Z">
        <w:r w:rsidRPr="00165843">
          <w:rPr>
            <w:rFonts w:ascii="Consolas" w:hAnsi="Consolas" w:cs="Consolas"/>
            <w:color w:val="000000"/>
            <w:lang w:val="en-US"/>
          </w:rPr>
          <w:t xml:space="preserve">            System.Workflow.Activities.CodeCondition codecondition1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5469" w:author="DHA" w:date="2010-07-05T21:13:00Z"/>
          <w:rFonts w:ascii="Consolas" w:hAnsi="Consolas" w:cs="Consolas"/>
          <w:color w:val="000000"/>
          <w:lang w:val="en-US"/>
        </w:rPr>
      </w:pPr>
      <w:ins w:id="5470" w:author="DHA" w:date="2010-07-05T21:13:00Z">
        <w:r w:rsidRPr="00165843">
          <w:rPr>
            <w:rFonts w:ascii="Consolas" w:hAnsi="Consolas" w:cs="Consolas"/>
            <w:color w:val="000000"/>
            <w:lang w:val="en-US"/>
          </w:rPr>
          <w:t xml:space="preserve">            System.Workflow.Activities.CodeCondition codecondition2 = new System.Workflow.Activities.CodeCondition();</w:t>
        </w:r>
      </w:ins>
    </w:p>
    <w:p w:rsidR="003E147A" w:rsidRPr="00165843" w:rsidRDefault="003E147A" w:rsidP="003E147A">
      <w:pPr>
        <w:shd w:val="clear" w:color="auto" w:fill="DBE5F1"/>
        <w:autoSpaceDE w:val="0"/>
        <w:autoSpaceDN w:val="0"/>
        <w:adjustRightInd w:val="0"/>
        <w:spacing w:line="240" w:lineRule="auto"/>
        <w:ind w:firstLine="360"/>
        <w:jc w:val="both"/>
        <w:rPr>
          <w:ins w:id="5471" w:author="DHA" w:date="2010-07-05T21:13:00Z"/>
          <w:rFonts w:ascii="Consolas" w:hAnsi="Consolas" w:cs="Consolas"/>
          <w:color w:val="000000"/>
          <w:lang w:val="en-US"/>
        </w:rPr>
      </w:pPr>
      <w:ins w:id="5472" w:author="DHA" w:date="2010-07-05T21:13:00Z">
        <w:r w:rsidRPr="00165843">
          <w:rPr>
            <w:rFonts w:ascii="Consolas" w:hAnsi="Consolas" w:cs="Consolas"/>
            <w:color w:val="000000"/>
            <w:lang w:val="en-US"/>
          </w:rPr>
          <w:t xml:space="preserve">            this.codeActivity2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5473" w:author="DHA" w:date="2010-07-05T21:13:00Z"/>
          <w:rFonts w:ascii="Consolas" w:hAnsi="Consolas" w:cs="Consolas"/>
          <w:color w:val="000000"/>
          <w:lang w:val="en-US"/>
        </w:rPr>
      </w:pPr>
      <w:ins w:id="5474" w:author="DHA" w:date="2010-07-05T21:13:00Z">
        <w:r w:rsidRPr="00165843">
          <w:rPr>
            <w:rFonts w:ascii="Consolas" w:hAnsi="Consolas" w:cs="Consolas"/>
            <w:color w:val="000000"/>
            <w:lang w:val="en-US"/>
          </w:rPr>
          <w:t xml:space="preserve">            this.codeActivity1 = new System.Workflow.Activities.CodeActivity();</w:t>
        </w:r>
      </w:ins>
    </w:p>
    <w:p w:rsidR="003E147A" w:rsidRPr="00165843" w:rsidRDefault="003E147A" w:rsidP="003E147A">
      <w:pPr>
        <w:shd w:val="clear" w:color="auto" w:fill="DBE5F1"/>
        <w:autoSpaceDE w:val="0"/>
        <w:autoSpaceDN w:val="0"/>
        <w:adjustRightInd w:val="0"/>
        <w:spacing w:line="240" w:lineRule="auto"/>
        <w:ind w:firstLine="360"/>
        <w:jc w:val="both"/>
        <w:rPr>
          <w:ins w:id="5475" w:author="DHA" w:date="2010-07-05T21:13:00Z"/>
          <w:rFonts w:ascii="Consolas" w:hAnsi="Consolas" w:cs="Consolas"/>
          <w:color w:val="000000"/>
          <w:lang w:val="en-US"/>
        </w:rPr>
      </w:pPr>
      <w:ins w:id="5476" w:author="DHA" w:date="2010-07-05T21:13:00Z">
        <w:r w:rsidRPr="00165843">
          <w:rPr>
            <w:rFonts w:ascii="Consolas" w:hAnsi="Consolas" w:cs="Consolas"/>
            <w:color w:val="000000"/>
            <w:lang w:val="en-US"/>
          </w:rPr>
          <w:t xml:space="preserve">            this.ifElseBranchActivity2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5477" w:author="DHA" w:date="2010-07-05T21:13:00Z"/>
          <w:rFonts w:ascii="Consolas" w:hAnsi="Consolas" w:cs="Consolas"/>
          <w:color w:val="000000"/>
          <w:lang w:val="en-US"/>
        </w:rPr>
      </w:pPr>
      <w:ins w:id="5478" w:author="DHA" w:date="2010-07-05T21:13:00Z">
        <w:r w:rsidRPr="00165843">
          <w:rPr>
            <w:rFonts w:ascii="Consolas" w:hAnsi="Consolas" w:cs="Consolas"/>
            <w:color w:val="000000"/>
            <w:lang w:val="en-US"/>
          </w:rPr>
          <w:t xml:space="preserve">            this.ifElseBranchActivity1 = new System.Workflow.Activities.IfElseBranchActivity();</w:t>
        </w:r>
      </w:ins>
    </w:p>
    <w:p w:rsidR="003E147A" w:rsidRPr="00165843" w:rsidRDefault="003E147A" w:rsidP="003E147A">
      <w:pPr>
        <w:shd w:val="clear" w:color="auto" w:fill="DBE5F1"/>
        <w:autoSpaceDE w:val="0"/>
        <w:autoSpaceDN w:val="0"/>
        <w:adjustRightInd w:val="0"/>
        <w:spacing w:line="240" w:lineRule="auto"/>
        <w:ind w:firstLine="360"/>
        <w:jc w:val="both"/>
        <w:rPr>
          <w:ins w:id="5479" w:author="DHA" w:date="2010-07-05T21:13:00Z"/>
          <w:rFonts w:ascii="Consolas" w:hAnsi="Consolas" w:cs="Consolas"/>
          <w:color w:val="000000"/>
          <w:lang w:val="en-US"/>
        </w:rPr>
      </w:pPr>
      <w:ins w:id="5480" w:author="DHA" w:date="2010-07-05T21:13:00Z">
        <w:r w:rsidRPr="00165843">
          <w:rPr>
            <w:rFonts w:ascii="Consolas" w:hAnsi="Consolas" w:cs="Consolas"/>
            <w:color w:val="000000"/>
            <w:lang w:val="en-US"/>
          </w:rPr>
          <w:t xml:space="preserve">            this.ifElseActivity1 = new System.Workflow.Activities.IfElseActivity();</w:t>
        </w:r>
      </w:ins>
    </w:p>
    <w:p w:rsidR="003E147A" w:rsidRPr="00165843" w:rsidRDefault="003E147A" w:rsidP="003E147A">
      <w:pPr>
        <w:shd w:val="clear" w:color="auto" w:fill="DBE5F1"/>
        <w:autoSpaceDE w:val="0"/>
        <w:autoSpaceDN w:val="0"/>
        <w:adjustRightInd w:val="0"/>
        <w:spacing w:line="240" w:lineRule="auto"/>
        <w:ind w:firstLine="360"/>
        <w:jc w:val="both"/>
        <w:rPr>
          <w:ins w:id="5481" w:author="DHA" w:date="2010-07-05T21:13:00Z"/>
          <w:rFonts w:ascii="Consolas" w:hAnsi="Consolas" w:cs="Consolas"/>
          <w:color w:val="000000"/>
          <w:lang w:val="en-US"/>
        </w:rPr>
      </w:pPr>
      <w:ins w:id="5482"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83" w:author="DHA" w:date="2010-07-05T21:13:00Z"/>
          <w:rFonts w:ascii="Consolas" w:hAnsi="Consolas" w:cs="Consolas"/>
          <w:color w:val="000000"/>
          <w:lang w:val="en-US"/>
        </w:rPr>
      </w:pPr>
      <w:ins w:id="5484" w:author="DHA" w:date="2010-07-05T21:13:00Z">
        <w:r w:rsidRPr="00165843">
          <w:rPr>
            <w:rFonts w:ascii="Consolas" w:hAnsi="Consolas" w:cs="Consolas"/>
            <w:color w:val="000000"/>
            <w:lang w:val="en-US"/>
          </w:rPr>
          <w:t xml:space="preserv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485" w:author="DHA" w:date="2010-07-05T21:13:00Z"/>
          <w:rFonts w:ascii="Consolas" w:hAnsi="Consolas" w:cs="Consolas"/>
          <w:color w:val="000000"/>
          <w:lang w:val="en-US"/>
        </w:rPr>
      </w:pPr>
      <w:ins w:id="5486"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87" w:author="DHA" w:date="2010-07-05T21:13:00Z"/>
          <w:rFonts w:ascii="Consolas" w:hAnsi="Consolas" w:cs="Consolas"/>
          <w:color w:val="000000"/>
          <w:lang w:val="en-US"/>
        </w:rPr>
      </w:pPr>
      <w:ins w:id="5488" w:author="DHA" w:date="2010-07-05T21:13:00Z">
        <w:r w:rsidRPr="00165843">
          <w:rPr>
            <w:rFonts w:ascii="Consolas" w:hAnsi="Consolas" w:cs="Consolas"/>
            <w:color w:val="000000"/>
            <w:lang w:val="en-US"/>
          </w:rPr>
          <w:t xml:space="preserve">            this.codeActivity2.Name =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489" w:author="DHA" w:date="2010-07-05T21:13:00Z"/>
          <w:rFonts w:ascii="Consolas" w:hAnsi="Consolas" w:cs="Consolas"/>
          <w:color w:val="000000"/>
          <w:lang w:val="en-US"/>
        </w:rPr>
      </w:pPr>
      <w:ins w:id="5490" w:author="DHA" w:date="2010-07-05T21:13:00Z">
        <w:r w:rsidRPr="00165843">
          <w:rPr>
            <w:rFonts w:ascii="Consolas" w:hAnsi="Consolas" w:cs="Consolas"/>
            <w:color w:val="000000"/>
            <w:lang w:val="en-US"/>
          </w:rPr>
          <w:t xml:space="preserve">            this.codeActivity2.ExecuteCode += new System.EventHandler(this.PostalCodeInvalid);</w:t>
        </w:r>
      </w:ins>
    </w:p>
    <w:p w:rsidR="003E147A" w:rsidRPr="00165843" w:rsidRDefault="003E147A" w:rsidP="003E147A">
      <w:pPr>
        <w:shd w:val="clear" w:color="auto" w:fill="DBE5F1"/>
        <w:autoSpaceDE w:val="0"/>
        <w:autoSpaceDN w:val="0"/>
        <w:adjustRightInd w:val="0"/>
        <w:spacing w:line="240" w:lineRule="auto"/>
        <w:ind w:firstLine="360"/>
        <w:jc w:val="both"/>
        <w:rPr>
          <w:ins w:id="5491" w:author="DHA" w:date="2010-07-05T21:13:00Z"/>
          <w:rFonts w:ascii="Consolas" w:hAnsi="Consolas" w:cs="Consolas"/>
          <w:color w:val="000000"/>
          <w:lang w:val="en-US"/>
        </w:rPr>
      </w:pPr>
      <w:ins w:id="5492"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93" w:author="DHA" w:date="2010-07-05T21:13:00Z"/>
          <w:rFonts w:ascii="Consolas" w:hAnsi="Consolas" w:cs="Consolas"/>
          <w:color w:val="000000"/>
          <w:lang w:val="en-US"/>
        </w:rPr>
      </w:pPr>
      <w:ins w:id="5494" w:author="DHA" w:date="2010-07-05T21:13:00Z">
        <w:r w:rsidRPr="00165843">
          <w:rPr>
            <w:rFonts w:ascii="Consolas" w:hAnsi="Consolas" w:cs="Consolas"/>
            <w:color w:val="000000"/>
            <w:lang w:val="en-US"/>
          </w:rPr>
          <w:t xml:space="preserv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495" w:author="DHA" w:date="2010-07-05T21:13:00Z"/>
          <w:rFonts w:ascii="Consolas" w:hAnsi="Consolas" w:cs="Consolas"/>
          <w:color w:val="000000"/>
          <w:lang w:val="en-US"/>
        </w:rPr>
      </w:pPr>
      <w:ins w:id="5496"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497" w:author="DHA" w:date="2010-07-05T21:13:00Z"/>
          <w:rFonts w:ascii="Consolas" w:hAnsi="Consolas" w:cs="Consolas"/>
          <w:color w:val="000000"/>
          <w:lang w:val="en-US"/>
        </w:rPr>
      </w:pPr>
      <w:ins w:id="5498" w:author="DHA" w:date="2010-07-05T21:13:00Z">
        <w:r w:rsidRPr="00165843">
          <w:rPr>
            <w:rFonts w:ascii="Consolas" w:hAnsi="Consolas" w:cs="Consolas"/>
            <w:color w:val="000000"/>
            <w:lang w:val="en-US"/>
          </w:rPr>
          <w:t xml:space="preserve">            this.codeActivity1.Name =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499" w:author="DHA" w:date="2010-07-05T21:13:00Z"/>
          <w:rFonts w:ascii="Consolas" w:hAnsi="Consolas" w:cs="Consolas"/>
          <w:color w:val="000000"/>
          <w:lang w:val="en-US"/>
        </w:rPr>
      </w:pPr>
      <w:ins w:id="5500" w:author="DHA" w:date="2010-07-05T21:13:00Z">
        <w:r w:rsidRPr="00165843">
          <w:rPr>
            <w:rFonts w:ascii="Consolas" w:hAnsi="Consolas" w:cs="Consolas"/>
            <w:color w:val="000000"/>
            <w:lang w:val="en-US"/>
          </w:rPr>
          <w:t xml:space="preserve">            this.codeActivity1.ExecuteCode += new System.EventHandler(this.PostalCodeValid);</w:t>
        </w:r>
      </w:ins>
    </w:p>
    <w:p w:rsidR="003E147A" w:rsidRPr="00165843" w:rsidRDefault="003E147A" w:rsidP="003E147A">
      <w:pPr>
        <w:shd w:val="clear" w:color="auto" w:fill="DBE5F1"/>
        <w:autoSpaceDE w:val="0"/>
        <w:autoSpaceDN w:val="0"/>
        <w:adjustRightInd w:val="0"/>
        <w:spacing w:line="240" w:lineRule="auto"/>
        <w:ind w:firstLine="360"/>
        <w:jc w:val="both"/>
        <w:rPr>
          <w:ins w:id="5501" w:author="DHA" w:date="2010-07-05T21:13:00Z"/>
          <w:rFonts w:ascii="Consolas" w:hAnsi="Consolas" w:cs="Consolas"/>
          <w:color w:val="000000"/>
          <w:lang w:val="en-US"/>
        </w:rPr>
      </w:pPr>
      <w:ins w:id="5502"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03" w:author="DHA" w:date="2010-07-05T21:13:00Z"/>
          <w:rFonts w:ascii="Consolas" w:hAnsi="Consolas" w:cs="Consolas"/>
          <w:color w:val="000000"/>
          <w:lang w:val="en-US"/>
        </w:rPr>
      </w:pPr>
      <w:ins w:id="5504" w:author="DHA" w:date="2010-07-05T21:13:00Z">
        <w:r w:rsidRPr="00165843">
          <w:rPr>
            <w:rFonts w:ascii="Consolas" w:hAnsi="Consolas" w:cs="Consolas"/>
            <w:color w:val="000000"/>
            <w:lang w:val="en-US"/>
          </w:rPr>
          <w:t xml:space="preserv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05" w:author="DHA" w:date="2010-07-05T21:13:00Z"/>
          <w:rFonts w:ascii="Consolas" w:hAnsi="Consolas" w:cs="Consolas"/>
          <w:color w:val="000000"/>
          <w:lang w:val="en-US"/>
        </w:rPr>
      </w:pPr>
      <w:ins w:id="5506"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07" w:author="DHA" w:date="2010-07-05T21:13:00Z"/>
          <w:rFonts w:ascii="Consolas" w:hAnsi="Consolas" w:cs="Consolas"/>
          <w:color w:val="000000"/>
          <w:lang w:val="en-US"/>
        </w:rPr>
      </w:pPr>
      <w:ins w:id="5508" w:author="DHA" w:date="2010-07-05T21:13:00Z">
        <w:r w:rsidRPr="00165843">
          <w:rPr>
            <w:rFonts w:ascii="Consolas" w:hAnsi="Consolas" w:cs="Consolas"/>
            <w:color w:val="000000"/>
            <w:lang w:val="en-US"/>
          </w:rPr>
          <w:t xml:space="preserve">            this.ifElseBranchActivity2.Activities.Add(this.codeActivity2);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509" w:author="DHA" w:date="2010-07-05T21:13:00Z"/>
          <w:rFonts w:ascii="Consolas" w:hAnsi="Consolas" w:cs="Consolas"/>
          <w:color w:val="000000"/>
          <w:lang w:val="en-US"/>
        </w:rPr>
      </w:pPr>
      <w:ins w:id="5510" w:author="DHA" w:date="2010-07-05T21:13:00Z">
        <w:r w:rsidRPr="00165843">
          <w:rPr>
            <w:rFonts w:ascii="Consolas" w:hAnsi="Consolas" w:cs="Consolas"/>
            <w:color w:val="000000"/>
            <w:lang w:val="en-US"/>
          </w:rPr>
          <w:lastRenderedPageBreak/>
          <w:t xml:space="preserve">            codecondition1.Condition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5511" w:author="DHA" w:date="2010-07-05T21:13:00Z"/>
          <w:rFonts w:ascii="Consolas" w:hAnsi="Consolas" w:cs="Consolas"/>
          <w:color w:val="000000"/>
          <w:lang w:val="en-US"/>
        </w:rPr>
      </w:pPr>
      <w:ins w:id="5512" w:author="DHA" w:date="2010-07-05T21:13:00Z">
        <w:r w:rsidRPr="00165843">
          <w:rPr>
            <w:rFonts w:ascii="Consolas" w:hAnsi="Consolas" w:cs="Consolas"/>
            <w:color w:val="000000"/>
            <w:lang w:val="en-US"/>
          </w:rPr>
          <w:t xml:space="preserve">            this.ifElseBranchActivity2.Condition = codecondition1;</w:t>
        </w:r>
      </w:ins>
    </w:p>
    <w:p w:rsidR="003E147A" w:rsidRPr="00165843" w:rsidRDefault="003E147A" w:rsidP="003E147A">
      <w:pPr>
        <w:shd w:val="clear" w:color="auto" w:fill="DBE5F1"/>
        <w:autoSpaceDE w:val="0"/>
        <w:autoSpaceDN w:val="0"/>
        <w:adjustRightInd w:val="0"/>
        <w:spacing w:line="240" w:lineRule="auto"/>
        <w:ind w:firstLine="360"/>
        <w:jc w:val="both"/>
        <w:rPr>
          <w:ins w:id="5513" w:author="DHA" w:date="2010-07-05T21:13:00Z"/>
          <w:rFonts w:ascii="Consolas" w:hAnsi="Consolas" w:cs="Consolas"/>
          <w:color w:val="000000"/>
          <w:lang w:val="en-US"/>
        </w:rPr>
      </w:pPr>
      <w:ins w:id="5514" w:author="DHA" w:date="2010-07-05T21:13:00Z">
        <w:r w:rsidRPr="00165843">
          <w:rPr>
            <w:rFonts w:ascii="Consolas" w:hAnsi="Consolas" w:cs="Consolas"/>
            <w:color w:val="000000"/>
            <w:lang w:val="en-US"/>
          </w:rPr>
          <w:t xml:space="preserve">            this.ifElseBranchActivity2.Name =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15" w:author="DHA" w:date="2010-07-05T21:13:00Z"/>
          <w:rFonts w:ascii="Consolas" w:hAnsi="Consolas" w:cs="Consolas"/>
          <w:color w:val="000000"/>
          <w:lang w:val="en-US"/>
        </w:rPr>
      </w:pPr>
      <w:ins w:id="5516"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17" w:author="DHA" w:date="2010-07-05T21:13:00Z"/>
          <w:rFonts w:ascii="Consolas" w:hAnsi="Consolas" w:cs="Consolas"/>
          <w:color w:val="000000"/>
          <w:lang w:val="en-US"/>
        </w:rPr>
      </w:pPr>
      <w:ins w:id="5518" w:author="DHA" w:date="2010-07-05T21:13:00Z">
        <w:r w:rsidRPr="00165843">
          <w:rPr>
            <w:rFonts w:ascii="Consolas" w:hAnsi="Consolas" w:cs="Consolas"/>
            <w:color w:val="000000"/>
            <w:lang w:val="en-US"/>
          </w:rPr>
          <w:t xml:space="preserv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19" w:author="DHA" w:date="2010-07-05T21:13:00Z"/>
          <w:rFonts w:ascii="Consolas" w:hAnsi="Consolas" w:cs="Consolas"/>
          <w:color w:val="000000"/>
          <w:lang w:val="en-US"/>
        </w:rPr>
      </w:pPr>
      <w:ins w:id="5520"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21" w:author="DHA" w:date="2010-07-05T21:13:00Z"/>
          <w:rFonts w:ascii="Consolas" w:hAnsi="Consolas" w:cs="Consolas"/>
          <w:color w:val="000000"/>
          <w:lang w:val="en-US"/>
        </w:rPr>
      </w:pPr>
      <w:ins w:id="5522" w:author="DHA" w:date="2010-07-05T21:13:00Z">
        <w:r w:rsidRPr="00165843">
          <w:rPr>
            <w:rFonts w:ascii="Consolas" w:hAnsi="Consolas" w:cs="Consolas"/>
            <w:color w:val="000000"/>
            <w:lang w:val="en-US"/>
          </w:rPr>
          <w:t xml:space="preserve">            this.ifElseBranchActivity1.Activities.Add(this.codeActivity1);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523" w:author="DHA" w:date="2010-07-05T21:13:00Z"/>
          <w:rFonts w:ascii="Consolas" w:hAnsi="Consolas" w:cs="Consolas"/>
          <w:color w:val="000000"/>
          <w:lang w:val="en-US"/>
        </w:rPr>
      </w:pPr>
      <w:ins w:id="5524" w:author="DHA" w:date="2010-07-05T21:13:00Z">
        <w:r w:rsidRPr="00165843">
          <w:rPr>
            <w:rFonts w:ascii="Consolas" w:hAnsi="Consolas" w:cs="Consolas"/>
            <w:color w:val="000000"/>
            <w:lang w:val="en-US"/>
          </w:rPr>
          <w:t xml:space="preserve">            codecondition2.Condition += new System.EventHandler&lt;System.Workflow.Activities.ConditionalEventArgs&gt;(this.EvaluatePostalCode);</w:t>
        </w:r>
      </w:ins>
    </w:p>
    <w:p w:rsidR="003E147A" w:rsidRPr="00165843" w:rsidRDefault="003E147A" w:rsidP="003E147A">
      <w:pPr>
        <w:shd w:val="clear" w:color="auto" w:fill="DBE5F1"/>
        <w:autoSpaceDE w:val="0"/>
        <w:autoSpaceDN w:val="0"/>
        <w:adjustRightInd w:val="0"/>
        <w:spacing w:line="240" w:lineRule="auto"/>
        <w:ind w:firstLine="360"/>
        <w:jc w:val="both"/>
        <w:rPr>
          <w:ins w:id="5525" w:author="DHA" w:date="2010-07-05T21:13:00Z"/>
          <w:rFonts w:ascii="Consolas" w:hAnsi="Consolas" w:cs="Consolas"/>
          <w:color w:val="000000"/>
          <w:lang w:val="en-US"/>
        </w:rPr>
      </w:pPr>
      <w:ins w:id="5526" w:author="DHA" w:date="2010-07-05T21:13:00Z">
        <w:r w:rsidRPr="00165843">
          <w:rPr>
            <w:rFonts w:ascii="Consolas" w:hAnsi="Consolas" w:cs="Consolas"/>
            <w:color w:val="000000"/>
            <w:lang w:val="en-US"/>
          </w:rPr>
          <w:t xml:space="preserve">            this.ifElseBranchActivity1.Condition = codecondition2;</w:t>
        </w:r>
      </w:ins>
    </w:p>
    <w:p w:rsidR="003E147A" w:rsidRPr="00165843" w:rsidRDefault="003E147A" w:rsidP="003E147A">
      <w:pPr>
        <w:shd w:val="clear" w:color="auto" w:fill="DBE5F1"/>
        <w:autoSpaceDE w:val="0"/>
        <w:autoSpaceDN w:val="0"/>
        <w:adjustRightInd w:val="0"/>
        <w:spacing w:line="240" w:lineRule="auto"/>
        <w:ind w:firstLine="360"/>
        <w:jc w:val="both"/>
        <w:rPr>
          <w:ins w:id="5527" w:author="DHA" w:date="2010-07-05T21:13:00Z"/>
          <w:rFonts w:ascii="Consolas" w:hAnsi="Consolas" w:cs="Consolas"/>
          <w:color w:val="000000"/>
          <w:lang w:val="en-US"/>
        </w:rPr>
      </w:pPr>
      <w:ins w:id="5528" w:author="DHA" w:date="2010-07-05T21:13:00Z">
        <w:r w:rsidRPr="00165843">
          <w:rPr>
            <w:rFonts w:ascii="Consolas" w:hAnsi="Consolas" w:cs="Consolas"/>
            <w:color w:val="000000"/>
            <w:lang w:val="en-US"/>
          </w:rPr>
          <w:t xml:space="preserve">            this.ifElseBranchActivity1.Name =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29" w:author="DHA" w:date="2010-07-05T21:13:00Z"/>
          <w:rFonts w:ascii="Consolas" w:hAnsi="Consolas" w:cs="Consolas"/>
          <w:color w:val="000000"/>
          <w:lang w:val="en-US"/>
        </w:rPr>
      </w:pPr>
      <w:ins w:id="5530"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31" w:author="DHA" w:date="2010-07-05T21:13:00Z"/>
          <w:rFonts w:ascii="Consolas" w:hAnsi="Consolas" w:cs="Consolas"/>
          <w:color w:val="000000"/>
          <w:lang w:val="en-US"/>
        </w:rPr>
      </w:pPr>
      <w:ins w:id="5532" w:author="DHA" w:date="2010-07-05T21:13:00Z">
        <w:r w:rsidRPr="00165843">
          <w:rPr>
            <w:rFonts w:ascii="Consolas" w:hAnsi="Consolas" w:cs="Consolas"/>
            <w:color w:val="000000"/>
            <w:lang w:val="en-US"/>
          </w:rPr>
          <w:t xml:space="preserv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33" w:author="DHA" w:date="2010-07-05T21:13:00Z"/>
          <w:rFonts w:ascii="Consolas" w:hAnsi="Consolas" w:cs="Consolas"/>
          <w:color w:val="000000"/>
          <w:lang w:val="en-US"/>
        </w:rPr>
      </w:pPr>
      <w:ins w:id="5534" w:author="DHA" w:date="2010-07-05T21:13:00Z">
        <w:r w:rsidRPr="00165843">
          <w:rPr>
            <w:rFonts w:ascii="Consolas" w:hAnsi="Consolas" w:cs="Consolas"/>
            <w:color w:val="000000"/>
            <w:lang w:val="en-US"/>
          </w:rPr>
          <w:t xml:space="preserve">            //            this.ifElseActivity1.Activities.Add(this.ifElseBranchActivity1);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35" w:author="DHA" w:date="2010-07-05T21:13:00Z"/>
          <w:rFonts w:ascii="Consolas" w:hAnsi="Consolas" w:cs="Consolas"/>
          <w:color w:val="000000"/>
          <w:lang w:val="en-US"/>
        </w:rPr>
      </w:pPr>
      <w:ins w:id="5536" w:author="DHA" w:date="2010-07-05T21:13:00Z">
        <w:r w:rsidRPr="00165843">
          <w:rPr>
            <w:rFonts w:ascii="Consolas" w:hAnsi="Consolas" w:cs="Consolas"/>
            <w:color w:val="000000"/>
            <w:lang w:val="en-US"/>
          </w:rPr>
          <w:t xml:space="preserve">            this.ifElseActivity1.Activities.Add(this.ifElseBranchActivity2);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37" w:author="DHA" w:date="2010-07-05T21:13:00Z"/>
          <w:rFonts w:ascii="Consolas" w:hAnsi="Consolas" w:cs="Consolas"/>
          <w:color w:val="000000"/>
          <w:lang w:val="en-US"/>
        </w:rPr>
      </w:pPr>
      <w:ins w:id="5538" w:author="DHA" w:date="2010-07-05T21:13:00Z">
        <w:r w:rsidRPr="00165843">
          <w:rPr>
            <w:rFonts w:ascii="Consolas" w:hAnsi="Consolas" w:cs="Consolas"/>
            <w:color w:val="000000"/>
            <w:lang w:val="en-US"/>
          </w:rPr>
          <w:t xml:space="preserve">            this.ifElseActivity1.Name =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39" w:author="DHA" w:date="2010-07-05T21:13:00Z"/>
          <w:rFonts w:ascii="Consolas" w:hAnsi="Consolas" w:cs="Consolas"/>
          <w:color w:val="000000"/>
          <w:lang w:val="en-US"/>
        </w:rPr>
      </w:pPr>
      <w:ins w:id="5540"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41" w:author="DHA" w:date="2010-07-05T21:13:00Z"/>
          <w:rFonts w:ascii="Consolas" w:hAnsi="Consolas" w:cs="Consolas"/>
          <w:color w:val="000000"/>
          <w:lang w:val="en-US"/>
        </w:rPr>
      </w:pPr>
      <w:ins w:id="5542" w:author="DHA" w:date="2010-07-05T21:13:00Z">
        <w:r w:rsidRPr="00165843">
          <w:rPr>
            <w:rFonts w:ascii="Consolas" w:hAnsi="Consolas" w:cs="Consolas"/>
            <w:color w:val="000000"/>
            <w:lang w:val="en-US"/>
          </w:rPr>
          <w:t xml:space="preserve">            // Workflow1</w:t>
        </w:r>
      </w:ins>
    </w:p>
    <w:p w:rsidR="003E147A" w:rsidRPr="00165843" w:rsidRDefault="003E147A" w:rsidP="003E147A">
      <w:pPr>
        <w:shd w:val="clear" w:color="auto" w:fill="DBE5F1"/>
        <w:autoSpaceDE w:val="0"/>
        <w:autoSpaceDN w:val="0"/>
        <w:adjustRightInd w:val="0"/>
        <w:spacing w:line="240" w:lineRule="auto"/>
        <w:ind w:firstLine="360"/>
        <w:jc w:val="both"/>
        <w:rPr>
          <w:ins w:id="5543" w:author="DHA" w:date="2010-07-05T21:13:00Z"/>
          <w:rFonts w:ascii="Consolas" w:hAnsi="Consolas" w:cs="Consolas"/>
          <w:color w:val="000000"/>
          <w:lang w:val="en-US"/>
        </w:rPr>
      </w:pPr>
      <w:ins w:id="5544" w:author="DHA" w:date="2010-07-05T21:13:00Z">
        <w:r w:rsidRPr="00165843">
          <w:rPr>
            <w:rFonts w:ascii="Consolas" w:hAnsi="Consolas" w:cs="Consolas"/>
            <w:color w:val="000000"/>
            <w:lang w:val="en-US"/>
          </w:rPr>
          <w:t xml:space="preserve">            // </w:t>
        </w:r>
      </w:ins>
    </w:p>
    <w:p w:rsidR="003E147A" w:rsidRPr="00165843" w:rsidRDefault="003E147A" w:rsidP="003E147A">
      <w:pPr>
        <w:shd w:val="clear" w:color="auto" w:fill="DBE5F1"/>
        <w:autoSpaceDE w:val="0"/>
        <w:autoSpaceDN w:val="0"/>
        <w:adjustRightInd w:val="0"/>
        <w:spacing w:line="240" w:lineRule="auto"/>
        <w:ind w:firstLine="360"/>
        <w:jc w:val="both"/>
        <w:rPr>
          <w:ins w:id="5545" w:author="DHA" w:date="2010-07-05T21:13:00Z"/>
          <w:rFonts w:ascii="Consolas" w:hAnsi="Consolas" w:cs="Consolas"/>
          <w:color w:val="000000"/>
          <w:lang w:val="en-US"/>
        </w:rPr>
      </w:pPr>
      <w:ins w:id="5546" w:author="DHA" w:date="2010-07-05T21:13:00Z">
        <w:r w:rsidRPr="00165843">
          <w:rPr>
            <w:rFonts w:ascii="Consolas" w:hAnsi="Consolas" w:cs="Consolas"/>
            <w:color w:val="000000"/>
            <w:lang w:val="en-US"/>
          </w:rPr>
          <w:t xml:space="preserve">            this.Activities.Add(this.ifElseActivity1);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47" w:author="DHA" w:date="2010-07-05T21:13:00Z"/>
          <w:rFonts w:ascii="Consolas" w:hAnsi="Consolas" w:cs="Consolas"/>
          <w:color w:val="000000"/>
          <w:lang w:val="en-US"/>
        </w:rPr>
      </w:pPr>
      <w:ins w:id="5548" w:author="DHA" w:date="2010-07-05T21:13:00Z">
        <w:r w:rsidRPr="00165843">
          <w:rPr>
            <w:rFonts w:ascii="Consolas" w:hAnsi="Consolas" w:cs="Consolas"/>
            <w:color w:val="000000"/>
            <w:lang w:val="en-US"/>
          </w:rPr>
          <w:t xml:space="preserve">            this.Name = "Workflow1";</w:t>
        </w:r>
      </w:ins>
    </w:p>
    <w:p w:rsidR="003E147A" w:rsidRPr="00165843" w:rsidRDefault="003E147A" w:rsidP="003E147A">
      <w:pPr>
        <w:shd w:val="clear" w:color="auto" w:fill="DBE5F1"/>
        <w:autoSpaceDE w:val="0"/>
        <w:autoSpaceDN w:val="0"/>
        <w:adjustRightInd w:val="0"/>
        <w:spacing w:line="240" w:lineRule="auto"/>
        <w:ind w:firstLine="360"/>
        <w:jc w:val="both"/>
        <w:rPr>
          <w:ins w:id="5549" w:author="DHA" w:date="2010-07-05T21:13:00Z"/>
          <w:rFonts w:ascii="Consolas" w:hAnsi="Consolas" w:cs="Consolas"/>
          <w:color w:val="000000"/>
          <w:lang w:val="en-US"/>
        </w:rPr>
      </w:pPr>
      <w:ins w:id="5550" w:author="DHA" w:date="2010-07-05T21:13:00Z">
        <w:r w:rsidRPr="00165843">
          <w:rPr>
            <w:rFonts w:ascii="Consolas" w:hAnsi="Consolas" w:cs="Consolas"/>
            <w:color w:val="000000"/>
            <w:lang w:val="en-US"/>
          </w:rPr>
          <w:t xml:space="preserve">            this.CanModifyActivities = false;</w:t>
        </w:r>
      </w:ins>
    </w:p>
    <w:p w:rsidR="003E147A" w:rsidRPr="00165843" w:rsidRDefault="003E147A" w:rsidP="003E147A">
      <w:pPr>
        <w:shd w:val="clear" w:color="auto" w:fill="DBE5F1"/>
        <w:autoSpaceDE w:val="0"/>
        <w:autoSpaceDN w:val="0"/>
        <w:adjustRightInd w:val="0"/>
        <w:spacing w:line="240" w:lineRule="auto"/>
        <w:ind w:firstLine="360"/>
        <w:jc w:val="both"/>
        <w:rPr>
          <w:ins w:id="5551" w:author="DHA" w:date="2010-07-05T21:13:00Z"/>
          <w:rFonts w:ascii="Consolas" w:hAnsi="Consolas" w:cs="Consolas"/>
          <w:color w:val="000000"/>
          <w:lang w:val="en-US"/>
        </w:rPr>
      </w:pPr>
      <w:ins w:id="5552"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553" w:author="DHA" w:date="2010-07-05T21:13:00Z"/>
          <w:rFonts w:ascii="Consolas" w:hAnsi="Consolas" w:cs="Consolas"/>
          <w:color w:val="000000"/>
          <w:lang w:val="en-US"/>
        </w:rPr>
      </w:pPr>
      <w:ins w:id="5554" w:author="DHA" w:date="2010-07-05T21:13:00Z">
        <w:r w:rsidRPr="00165843">
          <w:rPr>
            <w:rFonts w:ascii="Consolas" w:hAnsi="Consolas" w:cs="Consolas"/>
            <w:color w:val="000000"/>
            <w:lang w:val="en-US"/>
          </w:rPr>
          <w:t xml:space="preserve">        #endregion</w:t>
        </w:r>
      </w:ins>
    </w:p>
    <w:p w:rsidR="003E147A" w:rsidRPr="00165843" w:rsidRDefault="003E147A" w:rsidP="003E147A">
      <w:pPr>
        <w:shd w:val="clear" w:color="auto" w:fill="DBE5F1"/>
        <w:autoSpaceDE w:val="0"/>
        <w:autoSpaceDN w:val="0"/>
        <w:adjustRightInd w:val="0"/>
        <w:spacing w:line="240" w:lineRule="auto"/>
        <w:ind w:firstLine="360"/>
        <w:jc w:val="both"/>
        <w:rPr>
          <w:ins w:id="5555" w:author="DHA" w:date="2010-07-05T21:13:00Z"/>
          <w:rFonts w:ascii="Consolas" w:hAnsi="Consolas" w:cs="Consolas"/>
          <w:color w:val="000000"/>
          <w:lang w:val="en-US"/>
        </w:rPr>
      </w:pPr>
      <w:ins w:id="5556" w:author="DHA" w:date="2010-07-05T21:13:00Z">
        <w:r w:rsidRPr="00165843">
          <w:rPr>
            <w:rFonts w:ascii="Consolas" w:hAnsi="Consolas" w:cs="Consolas"/>
            <w:color w:val="000000"/>
            <w:lang w:val="en-US"/>
          </w:rPr>
          <w:t xml:space="preserve">        private IfElseBranchActivity ifElseBranchActivity2;</w:t>
        </w:r>
      </w:ins>
    </w:p>
    <w:p w:rsidR="003E147A" w:rsidRPr="00165843" w:rsidRDefault="003E147A" w:rsidP="003E147A">
      <w:pPr>
        <w:shd w:val="clear" w:color="auto" w:fill="DBE5F1"/>
        <w:autoSpaceDE w:val="0"/>
        <w:autoSpaceDN w:val="0"/>
        <w:adjustRightInd w:val="0"/>
        <w:spacing w:line="240" w:lineRule="auto"/>
        <w:ind w:firstLine="360"/>
        <w:jc w:val="both"/>
        <w:rPr>
          <w:ins w:id="5557" w:author="DHA" w:date="2010-07-05T21:13:00Z"/>
          <w:rFonts w:ascii="Consolas" w:hAnsi="Consolas" w:cs="Consolas"/>
          <w:color w:val="000000"/>
          <w:lang w:val="en-US"/>
        </w:rPr>
      </w:pPr>
      <w:ins w:id="5558" w:author="DHA" w:date="2010-07-05T21:13:00Z">
        <w:r w:rsidRPr="00165843">
          <w:rPr>
            <w:rFonts w:ascii="Consolas" w:hAnsi="Consolas" w:cs="Consolas"/>
            <w:color w:val="000000"/>
            <w:lang w:val="en-US"/>
          </w:rPr>
          <w:t xml:space="preserve">        private IfElseBranchActivity ifElseBranchActivity1;</w:t>
        </w:r>
      </w:ins>
    </w:p>
    <w:p w:rsidR="003E147A" w:rsidRPr="00165843" w:rsidRDefault="003E147A" w:rsidP="003E147A">
      <w:pPr>
        <w:shd w:val="clear" w:color="auto" w:fill="DBE5F1"/>
        <w:autoSpaceDE w:val="0"/>
        <w:autoSpaceDN w:val="0"/>
        <w:adjustRightInd w:val="0"/>
        <w:spacing w:line="240" w:lineRule="auto"/>
        <w:ind w:firstLine="360"/>
        <w:jc w:val="both"/>
        <w:rPr>
          <w:ins w:id="5559" w:author="DHA" w:date="2010-07-05T21:13:00Z"/>
          <w:rFonts w:ascii="Consolas" w:hAnsi="Consolas" w:cs="Consolas"/>
          <w:color w:val="000000"/>
          <w:lang w:val="en-US"/>
        </w:rPr>
      </w:pPr>
      <w:ins w:id="5560" w:author="DHA" w:date="2010-07-05T21:13:00Z">
        <w:r w:rsidRPr="00165843">
          <w:rPr>
            <w:rFonts w:ascii="Consolas" w:hAnsi="Consolas" w:cs="Consolas"/>
            <w:color w:val="000000"/>
            <w:lang w:val="en-US"/>
          </w:rPr>
          <w:t xml:space="preserve">        private CodeActivity codeActivity1;</w:t>
        </w:r>
      </w:ins>
    </w:p>
    <w:p w:rsidR="003E147A" w:rsidRPr="00165843" w:rsidRDefault="003E147A" w:rsidP="003E147A">
      <w:pPr>
        <w:shd w:val="clear" w:color="auto" w:fill="DBE5F1"/>
        <w:autoSpaceDE w:val="0"/>
        <w:autoSpaceDN w:val="0"/>
        <w:adjustRightInd w:val="0"/>
        <w:spacing w:line="240" w:lineRule="auto"/>
        <w:ind w:firstLine="360"/>
        <w:jc w:val="both"/>
        <w:rPr>
          <w:ins w:id="5561" w:author="DHA" w:date="2010-07-05T21:13:00Z"/>
          <w:rFonts w:ascii="Consolas" w:hAnsi="Consolas" w:cs="Consolas"/>
          <w:color w:val="000000"/>
          <w:lang w:val="en-US"/>
        </w:rPr>
      </w:pPr>
      <w:ins w:id="5562" w:author="DHA" w:date="2010-07-05T21:13:00Z">
        <w:r w:rsidRPr="00165843">
          <w:rPr>
            <w:rFonts w:ascii="Consolas" w:hAnsi="Consolas" w:cs="Consolas"/>
            <w:color w:val="000000"/>
            <w:lang w:val="en-US"/>
          </w:rPr>
          <w:t xml:space="preserve">        private CodeActivity codeActivity2;</w:t>
        </w:r>
      </w:ins>
    </w:p>
    <w:p w:rsidR="003E147A" w:rsidRPr="00165843" w:rsidRDefault="003E147A" w:rsidP="003E147A">
      <w:pPr>
        <w:shd w:val="clear" w:color="auto" w:fill="DBE5F1"/>
        <w:autoSpaceDE w:val="0"/>
        <w:autoSpaceDN w:val="0"/>
        <w:adjustRightInd w:val="0"/>
        <w:spacing w:line="240" w:lineRule="auto"/>
        <w:ind w:firstLine="360"/>
        <w:jc w:val="both"/>
        <w:rPr>
          <w:ins w:id="5563" w:author="DHA" w:date="2010-07-05T21:13:00Z"/>
          <w:rFonts w:ascii="Consolas" w:hAnsi="Consolas" w:cs="Consolas"/>
          <w:color w:val="000000"/>
          <w:lang w:val="en-US"/>
        </w:rPr>
      </w:pPr>
      <w:ins w:id="5564" w:author="DHA" w:date="2010-07-05T21:13:00Z">
        <w:r w:rsidRPr="00165843">
          <w:rPr>
            <w:rFonts w:ascii="Consolas" w:hAnsi="Consolas" w:cs="Consolas"/>
            <w:color w:val="000000"/>
            <w:lang w:val="en-US"/>
          </w:rPr>
          <w:lastRenderedPageBreak/>
          <w:t xml:space="preserve">        private IfElseActivity ifElseActivity1;</w:t>
        </w:r>
      </w:ins>
    </w:p>
    <w:p w:rsidR="003E147A" w:rsidRPr="00165843" w:rsidRDefault="003E147A" w:rsidP="003E147A">
      <w:pPr>
        <w:shd w:val="clear" w:color="auto" w:fill="DBE5F1"/>
        <w:autoSpaceDE w:val="0"/>
        <w:autoSpaceDN w:val="0"/>
        <w:adjustRightInd w:val="0"/>
        <w:spacing w:line="240" w:lineRule="auto"/>
        <w:ind w:firstLine="360"/>
        <w:jc w:val="both"/>
        <w:rPr>
          <w:ins w:id="5565" w:author="DHA" w:date="2010-07-05T21:13:00Z"/>
          <w:rFonts w:ascii="Consolas" w:hAnsi="Consolas" w:cs="Consolas"/>
          <w:color w:val="000000"/>
          <w:lang w:val="en-US"/>
        </w:rPr>
      </w:pPr>
      <w:ins w:id="5566" w:author="DHA" w:date="2010-07-05T21:13:00Z">
        <w:r w:rsidRPr="00165843">
          <w:rPr>
            <w:rFonts w:ascii="Consolas" w:hAnsi="Consolas" w:cs="Consolas"/>
            <w:color w:val="000000"/>
            <w:lang w:val="en-US"/>
          </w:rPr>
          <w:t xml:space="preserve">    }</w:t>
        </w:r>
      </w:ins>
    </w:p>
    <w:p w:rsidR="003E147A" w:rsidRPr="00165843" w:rsidRDefault="003E147A" w:rsidP="003E147A">
      <w:pPr>
        <w:shd w:val="clear" w:color="auto" w:fill="DBE5F1"/>
        <w:autoSpaceDE w:val="0"/>
        <w:autoSpaceDN w:val="0"/>
        <w:adjustRightInd w:val="0"/>
        <w:spacing w:line="240" w:lineRule="auto"/>
        <w:ind w:firstLine="360"/>
        <w:jc w:val="both"/>
        <w:rPr>
          <w:ins w:id="5567" w:author="DHA" w:date="2010-07-05T21:13:00Z"/>
          <w:rFonts w:ascii="Consolas" w:hAnsi="Consolas" w:cs="Consolas"/>
          <w:color w:val="000000"/>
          <w:lang w:val="en-US"/>
        </w:rPr>
      </w:pPr>
      <w:ins w:id="5568" w:author="DHA" w:date="2010-07-05T21:13:00Z">
        <w:r w:rsidRPr="00165843">
          <w:rPr>
            <w:rFonts w:ascii="Consolas" w:hAnsi="Consolas" w:cs="Consolas"/>
            <w:color w:val="000000"/>
            <w:lang w:val="en-US"/>
          </w:rPr>
          <w:t>}</w:t>
        </w:r>
      </w:ins>
    </w:p>
    <w:p w:rsidR="00D2617A" w:rsidRPr="00343EE1" w:rsidRDefault="00D2617A" w:rsidP="00D2617A">
      <w:pPr>
        <w:pStyle w:val="ListParagraph"/>
        <w:numPr>
          <w:ilvl w:val="0"/>
          <w:numId w:val="18"/>
        </w:numPr>
        <w:ind w:left="284" w:firstLine="0"/>
        <w:jc w:val="both"/>
        <w:rPr>
          <w:ins w:id="5569" w:author="DHA" w:date="2010-07-06T05:17:00Z"/>
          <w:rFonts w:ascii="Times New Roman" w:hAnsi="Times New Roman"/>
          <w:b/>
          <w:color w:val="000000"/>
          <w:sz w:val="26"/>
          <w:szCs w:val="26"/>
        </w:rPr>
      </w:pPr>
      <w:ins w:id="5570" w:author="DHA" w:date="2010-07-06T05:17:00Z">
        <w:r w:rsidRPr="00343EE1">
          <w:rPr>
            <w:rFonts w:ascii="Times New Roman" w:hAnsi="Times New Roman"/>
            <w:b/>
            <w:i/>
            <w:color w:val="000000"/>
            <w:sz w:val="26"/>
            <w:szCs w:val="26"/>
          </w:rPr>
          <w:t xml:space="preserve">WfMC </w:t>
        </w:r>
        <w:r w:rsidRPr="00343EE1">
          <w:rPr>
            <w:rFonts w:ascii="Times New Roman" w:hAnsi="Times New Roman"/>
            <w:b/>
            <w:color w:val="000000"/>
            <w:sz w:val="26"/>
            <w:szCs w:val="26"/>
          </w:rPr>
          <w:t>vs. WWF - Các tiêu chuẩn:</w:t>
        </w:r>
      </w:ins>
    </w:p>
    <w:p w:rsidR="00D2617A" w:rsidRPr="00343EE1" w:rsidRDefault="00D2617A" w:rsidP="00D2617A">
      <w:pPr>
        <w:pStyle w:val="ListParagraph"/>
        <w:numPr>
          <w:ilvl w:val="1"/>
          <w:numId w:val="3"/>
        </w:numPr>
        <w:ind w:left="284" w:firstLine="0"/>
        <w:jc w:val="both"/>
        <w:rPr>
          <w:ins w:id="5571" w:author="DHA" w:date="2010-07-06T05:17:00Z"/>
          <w:rFonts w:ascii="Times New Roman" w:hAnsi="Times New Roman"/>
          <w:b/>
          <w:color w:val="000000"/>
          <w:sz w:val="26"/>
          <w:szCs w:val="26"/>
        </w:rPr>
      </w:pPr>
      <w:ins w:id="5572" w:author="DHA" w:date="2010-07-06T05:17:00Z">
        <w:r w:rsidRPr="00343EE1">
          <w:rPr>
            <w:rFonts w:ascii="Times New Roman" w:hAnsi="Times New Roman"/>
            <w:b/>
            <w:color w:val="000000"/>
            <w:sz w:val="26"/>
            <w:szCs w:val="26"/>
          </w:rPr>
          <w:t>Biểu diễn mô hình Workflow:</w:t>
        </w:r>
      </w:ins>
    </w:p>
    <w:p w:rsidR="00D2617A" w:rsidRPr="00165843" w:rsidRDefault="00D2617A" w:rsidP="00D2617A">
      <w:pPr>
        <w:pStyle w:val="ListParagraph"/>
        <w:numPr>
          <w:ilvl w:val="2"/>
          <w:numId w:val="3"/>
        </w:numPr>
        <w:ind w:left="284" w:firstLine="0"/>
        <w:jc w:val="both"/>
        <w:rPr>
          <w:ins w:id="5573" w:author="DHA" w:date="2010-07-06T05:17:00Z"/>
          <w:rFonts w:ascii="Times New Roman" w:hAnsi="Times New Roman"/>
          <w:b/>
          <w:color w:val="000000"/>
          <w:sz w:val="26"/>
          <w:szCs w:val="26"/>
          <w:lang w:val="en-US"/>
        </w:rPr>
      </w:pPr>
      <w:ins w:id="5574" w:author="DHA" w:date="2010-07-06T05:17:00Z">
        <w:r w:rsidRPr="00165843">
          <w:rPr>
            <w:rFonts w:ascii="Times New Roman" w:hAnsi="Times New Roman"/>
            <w:b/>
            <w:color w:val="000000"/>
            <w:sz w:val="26"/>
            <w:szCs w:val="26"/>
            <w:lang w:val="en-US"/>
          </w:rPr>
          <w:t>WfMC: XPDL and Wf-XML:</w:t>
        </w:r>
      </w:ins>
    </w:p>
    <w:p w:rsidR="00D2617A" w:rsidRPr="00734727" w:rsidRDefault="00D2617A" w:rsidP="00D2617A">
      <w:pPr>
        <w:pStyle w:val="ListParagraph"/>
        <w:ind w:left="0" w:firstLine="270"/>
        <w:jc w:val="both"/>
        <w:rPr>
          <w:ins w:id="5575" w:author="DHA" w:date="2010-07-06T05:17:00Z"/>
          <w:rFonts w:ascii="Times New Roman" w:hAnsi="Times New Roman"/>
          <w:color w:val="000000"/>
          <w:sz w:val="26"/>
          <w:szCs w:val="26"/>
        </w:rPr>
      </w:pPr>
      <w:ins w:id="5576" w:author="DHA" w:date="2010-07-06T05:17:00Z">
        <w:r w:rsidRPr="00734727">
          <w:rPr>
            <w:rFonts w:ascii="Times New Roman" w:hAnsi="Times New Roman"/>
            <w:color w:val="000000"/>
            <w:sz w:val="26"/>
            <w:szCs w:val="26"/>
          </w:rPr>
          <w:t>WfMC định ra chuẩn thống nhất định dạng chung cho các phần mềm Luồng công việc trong việc imper và export các file Luồng công việc, Định nghĩa quy trình nghiệp vụ (Business Process Definition)</w:t>
        </w:r>
        <w:r w:rsidRPr="00734727">
          <w:footnoteReference w:id="16"/>
        </w:r>
        <w:r w:rsidRPr="00734727">
          <w:rPr>
            <w:rFonts w:ascii="Times New Roman" w:hAnsi="Times New Roman"/>
            <w:color w:val="000000"/>
            <w:sz w:val="26"/>
            <w:szCs w:val="26"/>
          </w:rPr>
          <w:t>, gọi là chuẩn ngôn ngữ mô hình hóa luồng công việc. Sự thống nhất này nhằm giúp các doanh nghiệp thay đổi hoặc kết hợp sử dụng các phần mềm quản lý Luồng công việc khác nhau một cách thống nhất, dễ dàng, không phải xây dựng lại khi thay đổi hay thêm phần mềm khác vào hệ thống.</w:t>
        </w:r>
      </w:ins>
    </w:p>
    <w:p w:rsidR="00D2617A" w:rsidRPr="00F22470" w:rsidRDefault="00D2617A" w:rsidP="00D2617A">
      <w:pPr>
        <w:ind w:firstLine="284"/>
        <w:jc w:val="both"/>
        <w:rPr>
          <w:ins w:id="5579" w:author="DHA" w:date="2010-07-06T05:17:00Z"/>
          <w:rFonts w:ascii="Times New Roman" w:hAnsi="Times New Roman"/>
          <w:color w:val="000000"/>
          <w:sz w:val="26"/>
          <w:szCs w:val="26"/>
        </w:rPr>
      </w:pPr>
      <w:ins w:id="5580" w:author="DHA" w:date="2010-07-06T05:17:00Z">
        <w:r w:rsidRPr="00F22470">
          <w:rPr>
            <w:rFonts w:ascii="Times New Roman" w:hAnsi="Times New Roman"/>
            <w:color w:val="000000"/>
            <w:sz w:val="26"/>
            <w:szCs w:val="26"/>
          </w:rPr>
          <w:t>Hiện nay, có hai chuẩn đã được WfMC đề nghị là XPDL và Wf-XML.</w:t>
        </w:r>
      </w:ins>
    </w:p>
    <w:p w:rsidR="00D2617A" w:rsidRPr="00165843" w:rsidRDefault="00D2617A" w:rsidP="00D2617A">
      <w:pPr>
        <w:ind w:left="284"/>
        <w:jc w:val="both"/>
        <w:rPr>
          <w:ins w:id="5581" w:author="DHA" w:date="2010-07-06T05:17:00Z"/>
          <w:rFonts w:ascii="Times New Roman" w:hAnsi="Times New Roman"/>
          <w:b/>
          <w:color w:val="000000"/>
          <w:sz w:val="26"/>
          <w:szCs w:val="26"/>
        </w:rPr>
      </w:pPr>
      <w:ins w:id="5582" w:author="DHA" w:date="2010-07-06T05:17:00Z">
        <w:r w:rsidRPr="00165843">
          <w:rPr>
            <w:rFonts w:ascii="Times New Roman" w:hAnsi="Times New Roman"/>
            <w:b/>
            <w:color w:val="000000"/>
            <w:sz w:val="26"/>
            <w:szCs w:val="26"/>
          </w:rPr>
          <w:t>4.2.1.1 XPDL:</w:t>
        </w:r>
      </w:ins>
    </w:p>
    <w:p w:rsidR="00D2617A" w:rsidRPr="00734727" w:rsidRDefault="00D2617A" w:rsidP="00D2617A">
      <w:pPr>
        <w:pStyle w:val="ListParagraph"/>
        <w:ind w:left="0" w:firstLine="270"/>
        <w:jc w:val="both"/>
        <w:rPr>
          <w:ins w:id="5583" w:author="DHA" w:date="2010-07-06T05:17:00Z"/>
          <w:rFonts w:ascii="Times New Roman" w:hAnsi="Times New Roman"/>
          <w:color w:val="000000"/>
          <w:sz w:val="26"/>
          <w:szCs w:val="26"/>
        </w:rPr>
      </w:pPr>
      <w:ins w:id="5584" w:author="DHA" w:date="2010-07-06T05:17:00Z">
        <w:r w:rsidRPr="00734727">
          <w:rPr>
            <w:rFonts w:ascii="Times New Roman" w:hAnsi="Times New Roman"/>
            <w:color w:val="000000"/>
            <w:sz w:val="26"/>
            <w:szCs w:val="26"/>
          </w:rPr>
          <w:t>XPDL (viết tắt của XML Process Definition Language) là một trong hai định dạng chuẩn được WfMC xem xét và đề nghị. Mục đích của XPDL là trao đổi các Business Process Definition giữa các sản phẩm Workflow khác nhau, chẳng hạn như giữa công cụ mô hình hóa và hệ quản trị Luồng công việc. XPDL định nghĩa một lược đồ xml (XML chema) nhằm xác định phần khai báo của Workflow/Business Process.</w:t>
        </w:r>
      </w:ins>
    </w:p>
    <w:p w:rsidR="00D2617A" w:rsidRPr="00734727" w:rsidRDefault="00D2617A" w:rsidP="00D2617A">
      <w:pPr>
        <w:pStyle w:val="ListParagraph"/>
        <w:ind w:left="0" w:firstLine="270"/>
        <w:jc w:val="both"/>
        <w:rPr>
          <w:ins w:id="5585" w:author="DHA" w:date="2010-07-06T05:17:00Z"/>
          <w:rFonts w:ascii="Times New Roman" w:hAnsi="Times New Roman"/>
          <w:color w:val="000000"/>
          <w:sz w:val="26"/>
          <w:szCs w:val="26"/>
        </w:rPr>
      </w:pPr>
      <w:ins w:id="5586" w:author="DHA" w:date="2010-07-06T05:17:00Z">
        <w:r w:rsidRPr="00734727">
          <w:rPr>
            <w:rFonts w:ascii="Times New Roman" w:hAnsi="Times New Roman"/>
            <w:color w:val="000000"/>
            <w:sz w:val="26"/>
            <w:szCs w:val="26"/>
          </w:rPr>
          <w:t>XPDL được thiết kế để hoán đổi Process Definition, cả về mặt đồ họa cũng như ngữ nghĩa của 1 Workflow Business Process. Hiện nay XPDL được xem là định dạng file tốt nhất cho việc trao đổi sơ đồ BPMN (Business Process Modelling Notation - là dạng biểu diễn đồ họa nhằm xác định Business Process trong Workflow). Nó được thiết kế đặc biệt để có thể lưu trữ tất cả các tình trạng của 1 sơ đồ BPMN. XPDL chứa các element để lưu trữ thông tin đồ họa, như vị trí X,Y của node, cũng như các tình trạng thực thi, dùng để chạy 1 tiến trình. Điều này giúp phân biệt XPDL với BPEL (Business Process Execution Language, là dạng rút gọn của WS-BPEL - Web Service Business Process Execution Language - một chuẩn ngôn ngữ thực thi tiến trình xác định các tương tác với các dịch vụ web), chỉ tập trung vào tình trạng thực thi của tiến trình. BPEL không chứa các element diễn tả thông tin đồ họa của process diagram.</w:t>
        </w:r>
      </w:ins>
    </w:p>
    <w:p w:rsidR="00D2617A" w:rsidRDefault="00D2617A" w:rsidP="00D2617A">
      <w:pPr>
        <w:pStyle w:val="ListParagraph"/>
        <w:ind w:left="0" w:firstLine="270"/>
        <w:jc w:val="both"/>
        <w:rPr>
          <w:ins w:id="5587" w:author="DHA" w:date="2010-07-06T05:17:00Z"/>
          <w:rFonts w:ascii="Times New Roman" w:hAnsi="Times New Roman"/>
          <w:color w:val="000000"/>
          <w:sz w:val="26"/>
          <w:szCs w:val="26"/>
        </w:rPr>
      </w:pPr>
      <w:ins w:id="5588" w:author="DHA" w:date="2010-07-06T05:17:00Z">
        <w:r w:rsidRPr="00734727">
          <w:rPr>
            <w:rFonts w:ascii="Times New Roman" w:hAnsi="Times New Roman"/>
            <w:color w:val="000000"/>
            <w:sz w:val="26"/>
            <w:szCs w:val="26"/>
          </w:rPr>
          <w:t>Hiện nay, đã có hơn 80 sản phẩm, ứng dụng sử dụng XPDL được xây dựng trên cả nền Java, Microsoft.Net Framework và Linux. Sau đây là danh sách các sản phẩm/ứng dụng hỗ trợ XPDL</w:t>
        </w:r>
        <w:r>
          <w:rPr>
            <w:rStyle w:val="FootnoteReference"/>
            <w:rFonts w:ascii="Times New Roman" w:hAnsi="Times New Roman"/>
            <w:color w:val="000000"/>
            <w:sz w:val="26"/>
            <w:szCs w:val="26"/>
          </w:rPr>
          <w:footnoteReference w:id="17"/>
        </w:r>
      </w:ins>
    </w:p>
    <w:p w:rsidR="00D2617A" w:rsidRPr="00C900E0" w:rsidRDefault="00D2617A" w:rsidP="00D2617A">
      <w:pPr>
        <w:tabs>
          <w:tab w:val="left" w:pos="1113"/>
          <w:tab w:val="left" w:pos="2166"/>
        </w:tabs>
        <w:ind w:firstLine="360"/>
        <w:jc w:val="both"/>
        <w:rPr>
          <w:ins w:id="5591" w:author="DHA" w:date="2010-07-06T05:17:00Z"/>
          <w:rFonts w:ascii="Times New Roman" w:hAnsi="Times New Roman"/>
          <w:color w:val="000000"/>
          <w:sz w:val="26"/>
          <w:szCs w:val="26"/>
        </w:rPr>
      </w:pPr>
      <w:ins w:id="5592" w:author="DHA" w:date="2010-07-06T05:17:00Z">
        <w:r w:rsidRPr="003D22F6">
          <w:rPr>
            <w:rFonts w:ascii="Times New Roman" w:hAnsi="Times New Roman"/>
            <w:i/>
            <w:color w:val="000000"/>
            <w:sz w:val="26"/>
            <w:szCs w:val="26"/>
            <w:u w:val="single"/>
          </w:rPr>
          <w:t>Ví dụ</w:t>
        </w:r>
        <w:r w:rsidRPr="003D22F6">
          <w:rPr>
            <w:rFonts w:ascii="Times New Roman" w:hAnsi="Times New Roman"/>
            <w:color w:val="000000"/>
            <w:sz w:val="26"/>
            <w:szCs w:val="26"/>
          </w:rPr>
          <w:t xml:space="preserve"> :1 file mô tả 1 workflow sử dụng XPDL 2.0 có thể download tại http://wfmc.org/Download-document/XPDL-Sample-Workflow-Schema.html </w:t>
        </w:r>
      </w:ins>
    </w:p>
    <w:p w:rsidR="00D2617A" w:rsidRPr="00165843" w:rsidRDefault="00D2617A" w:rsidP="00D2617A">
      <w:pPr>
        <w:ind w:left="284"/>
        <w:jc w:val="both"/>
        <w:rPr>
          <w:ins w:id="5593" w:author="DHA" w:date="2010-07-06T05:17:00Z"/>
          <w:rFonts w:ascii="Times New Roman" w:hAnsi="Times New Roman"/>
          <w:b/>
          <w:color w:val="000000"/>
          <w:sz w:val="26"/>
          <w:szCs w:val="26"/>
        </w:rPr>
      </w:pPr>
      <w:ins w:id="5594" w:author="DHA" w:date="2010-07-06T05:17:00Z">
        <w:r w:rsidRPr="00165843">
          <w:rPr>
            <w:rFonts w:ascii="Times New Roman" w:hAnsi="Times New Roman"/>
            <w:b/>
            <w:color w:val="000000"/>
            <w:sz w:val="26"/>
            <w:szCs w:val="26"/>
          </w:rPr>
          <w:lastRenderedPageBreak/>
          <w:t>4.2.1.2. Wf-XML:</w:t>
        </w:r>
      </w:ins>
    </w:p>
    <w:p w:rsidR="00D2617A" w:rsidRPr="003E147A" w:rsidRDefault="00D2617A" w:rsidP="00D2617A">
      <w:pPr>
        <w:pStyle w:val="NormalWeb"/>
        <w:rPr>
          <w:ins w:id="5595" w:author="DHA" w:date="2010-07-06T05:17:00Z"/>
          <w:sz w:val="26"/>
          <w:szCs w:val="26"/>
        </w:rPr>
      </w:pPr>
      <w:ins w:id="5596" w:author="DHA" w:date="2010-07-06T05:17:00Z">
        <w:r w:rsidRPr="003E147A">
          <w:rPr>
            <w:bCs/>
            <w:sz w:val="26"/>
            <w:szCs w:val="26"/>
            <w:lang w:val="vi-VN"/>
          </w:rPr>
          <w:t xml:space="preserve">Wf-XML là 1 </w:t>
        </w:r>
        <w:r w:rsidRPr="003E147A">
          <w:rPr>
            <w:bCs/>
            <w:sz w:val="26"/>
            <w:szCs w:val="26"/>
          </w:rPr>
          <w:t xml:space="preserve">định dạng file tuân theo </w:t>
        </w:r>
        <w:r w:rsidRPr="003E147A">
          <w:rPr>
            <w:bCs/>
            <w:sz w:val="26"/>
            <w:szCs w:val="26"/>
            <w:lang w:val="vi-VN"/>
          </w:rPr>
          <w:t>chuẩn BPM</w:t>
        </w:r>
        <w:r w:rsidRPr="003E147A">
          <w:rPr>
            <w:bCs/>
            <w:sz w:val="26"/>
            <w:szCs w:val="26"/>
          </w:rPr>
          <w:t xml:space="preserve"> (viết tắt của Business Process Management)</w:t>
        </w:r>
        <w:r w:rsidRPr="003E147A">
          <w:rPr>
            <w:bCs/>
            <w:sz w:val="26"/>
            <w:szCs w:val="26"/>
            <w:lang w:val="vi-VN"/>
          </w:rPr>
          <w:t xml:space="preserve"> được phá</w:t>
        </w:r>
        <w:r w:rsidRPr="003E147A">
          <w:rPr>
            <w:bCs/>
            <w:sz w:val="26"/>
            <w:szCs w:val="26"/>
          </w:rPr>
          <w:t>t</w:t>
        </w:r>
        <w:r w:rsidRPr="003E147A">
          <w:rPr>
            <w:bCs/>
            <w:sz w:val="26"/>
            <w:szCs w:val="26"/>
            <w:lang w:val="vi-VN"/>
          </w:rPr>
          <w:t xml:space="preserve"> triển bởi </w:t>
        </w:r>
        <w:r w:rsidRPr="003E147A">
          <w:rPr>
            <w:sz w:val="26"/>
            <w:szCs w:val="26"/>
          </w:rPr>
          <w:t>WfMC.</w:t>
        </w:r>
      </w:ins>
    </w:p>
    <w:p w:rsidR="00D2617A" w:rsidRPr="00734727" w:rsidRDefault="00D2617A" w:rsidP="00D2617A">
      <w:pPr>
        <w:pStyle w:val="ListParagraph"/>
        <w:ind w:left="0" w:firstLine="270"/>
        <w:jc w:val="both"/>
        <w:rPr>
          <w:ins w:id="5597" w:author="DHA" w:date="2010-07-06T05:17:00Z"/>
          <w:rFonts w:ascii="Times New Roman" w:hAnsi="Times New Roman"/>
          <w:color w:val="000000"/>
          <w:sz w:val="26"/>
          <w:szCs w:val="26"/>
        </w:rPr>
      </w:pPr>
      <w:ins w:id="5598" w:author="DHA" w:date="2010-07-06T05:17:00Z">
        <w:r w:rsidRPr="00051831">
          <w:rPr>
            <w:rFonts w:ascii="Times New Roman" w:hAnsi="Times New Roman"/>
            <w:sz w:val="26"/>
            <w:szCs w:val="26"/>
          </w:rPr>
          <w:t>Wf-XML đ</w:t>
        </w:r>
        <w:r w:rsidRPr="00051831">
          <w:rPr>
            <w:rFonts w:ascii="Times New Roman" w:hAnsi="Times New Roman" w:hint="cs"/>
            <w:sz w:val="26"/>
            <w:szCs w:val="26"/>
          </w:rPr>
          <w:t>ư</w:t>
        </w:r>
        <w:r w:rsidRPr="00051831">
          <w:rPr>
            <w:rFonts w:ascii="Times New Roman" w:hAnsi="Times New Roman"/>
            <w:sz w:val="26"/>
            <w:szCs w:val="26"/>
          </w:rPr>
          <w:t>ợc thiết kế và thực thi nh</w:t>
        </w:r>
        <w:r w:rsidRPr="00051831">
          <w:rPr>
            <w:rFonts w:ascii="Times New Roman" w:hAnsi="Times New Roman" w:hint="cs"/>
            <w:sz w:val="26"/>
            <w:szCs w:val="26"/>
          </w:rPr>
          <w:t>ư</w:t>
        </w:r>
        <w:r w:rsidRPr="00051831">
          <w:rPr>
            <w:rFonts w:ascii="Times New Roman" w:hAnsi="Times New Roman"/>
            <w:sz w:val="26"/>
            <w:szCs w:val="26"/>
          </w:rPr>
          <w:t xml:space="preserve"> 1 phần m</w:t>
        </w:r>
        <w:r w:rsidRPr="00051831">
          <w:rPr>
            <w:rFonts w:ascii="Times New Roman" w:hAnsi="Times New Roman" w:hint="cs"/>
            <w:sz w:val="26"/>
            <w:szCs w:val="26"/>
          </w:rPr>
          <w:t>ở</w:t>
        </w:r>
        <w:r w:rsidRPr="00051831">
          <w:rPr>
            <w:rFonts w:ascii="Times New Roman" w:hAnsi="Times New Roman"/>
            <w:sz w:val="26"/>
            <w:szCs w:val="26"/>
          </w:rPr>
          <w:t xml:space="preserve"> rộng cho giao th</w:t>
        </w:r>
        <w:r w:rsidRPr="00051831">
          <w:rPr>
            <w:rFonts w:ascii="Times New Roman" w:hAnsi="Times New Roman" w:hint="cs"/>
            <w:sz w:val="26"/>
            <w:szCs w:val="26"/>
          </w:rPr>
          <w:t>ứ</w:t>
        </w:r>
        <w:r w:rsidRPr="00051831">
          <w:rPr>
            <w:rFonts w:ascii="Times New Roman" w:hAnsi="Times New Roman"/>
            <w:sz w:val="26"/>
            <w:szCs w:val="26"/>
          </w:rPr>
          <w:t xml:space="preserve">c ASAP (OASIS Asynchronous Service Access Protocol) </w:t>
        </w:r>
        <w:r w:rsidRPr="003E147A">
          <w:rPr>
            <w:rFonts w:ascii="Times New Roman" w:hAnsi="Times New Roman"/>
            <w:color w:val="000000"/>
            <w:sz w:val="26"/>
            <w:szCs w:val="26"/>
          </w:rPr>
          <w:t>- 1 giao</w:t>
        </w:r>
        <w:r w:rsidRPr="00734727">
          <w:rPr>
            <w:rFonts w:ascii="Times New Roman" w:hAnsi="Times New Roman"/>
            <w:color w:val="000000"/>
            <w:sz w:val="26"/>
            <w:szCs w:val="26"/>
          </w:rPr>
          <w:t xml:space="preserve"> thức đã được chuẩn hóa cung cấp các dịch vụ bất đồng bộ, nghĩa là cung cấp cách thức để các chương trình bắt đầu, theo dõi sự thay đổi trạng thái của các chương trình hay dịch vụ khác thực thi trong khoản thời gian dài. ASAP cung cấp cho người dùng chức năng giám sát dịch vụ đang thực thi, đồng thời thông báo cho người dùng sự thay đổi trạng thái của nó. Wf-XML đã mở rộng chức năng này từ ASAP bằng cách cung cấp thêm 1 dịch vụ mạng cho phép gửi và nhận chương trình hoặc định nghĩa của dịch vụ được cung cấp.  1 Engine có tính năng này sẽ có thể cung cấp 1 dịch vụ hoạt động trong khoảng thời gian dài, có thể được lập trình bằng cách cho phép cài đặt thêm các Process Definition.</w:t>
        </w:r>
      </w:ins>
    </w:p>
    <w:p w:rsidR="00D2617A" w:rsidRPr="00734727" w:rsidRDefault="00D2617A" w:rsidP="00D2617A">
      <w:pPr>
        <w:pStyle w:val="ListParagraph"/>
        <w:ind w:left="0" w:firstLine="270"/>
        <w:jc w:val="both"/>
        <w:rPr>
          <w:ins w:id="5599" w:author="DHA" w:date="2010-07-06T05:17:00Z"/>
          <w:rFonts w:ascii="Times New Roman" w:hAnsi="Times New Roman"/>
          <w:color w:val="000000"/>
          <w:sz w:val="26"/>
          <w:szCs w:val="26"/>
        </w:rPr>
      </w:pPr>
      <w:ins w:id="5600" w:author="DHA" w:date="2010-07-06T05:17:00Z">
        <w:r w:rsidRPr="00734727">
          <w:rPr>
            <w:rFonts w:ascii="Times New Roman" w:hAnsi="Times New Roman"/>
            <w:color w:val="000000"/>
            <w:sz w:val="26"/>
            <w:szCs w:val="26"/>
          </w:rPr>
          <w:t>Wf-XML cung cấp 1 phương thức chuẩn hóa cho 1 engine BPM (Business Process Management - xem http://en.wikipedia.org/wiki/Business_process_management)   để gọi  1 tiến trình trong 1 engine khác, đồng thời đợi cho tiến trình đó hoàn tất. Vì công cụ chỉnh sửa tiến trình và công cụ thực thi tiến trình có thể được sản xuất từ nhiều nhà phát triển khác nhau, nên cần có 1 phương thức chung để trao đổi giữa các công cụ đó. Với phương thức Wf-XML cung cấp (chuẩn hóa việc trao đổi process Definition giữa các công cụ thiết kế và engine thực thi), người dùng có thể kết hợp chính xác Process Definition tool tốt nhất với Process Execution Engine tương ứng theo nhu cầu.</w:t>
        </w:r>
      </w:ins>
    </w:p>
    <w:p w:rsidR="00D2617A" w:rsidRPr="00734727" w:rsidRDefault="00D2617A" w:rsidP="00D2617A">
      <w:pPr>
        <w:pStyle w:val="ListParagraph"/>
        <w:ind w:left="0" w:firstLine="270"/>
        <w:jc w:val="both"/>
        <w:rPr>
          <w:ins w:id="5601" w:author="DHA" w:date="2010-07-06T05:17:00Z"/>
          <w:rFonts w:ascii="Times New Roman" w:hAnsi="Times New Roman"/>
          <w:color w:val="000000"/>
          <w:sz w:val="26"/>
          <w:szCs w:val="26"/>
        </w:rPr>
      </w:pPr>
      <w:ins w:id="5602" w:author="DHA" w:date="2010-07-06T05:17:00Z">
        <w:r w:rsidRPr="00734727">
          <w:rPr>
            <w:rFonts w:ascii="Times New Roman" w:hAnsi="Times New Roman"/>
            <w:color w:val="000000"/>
            <w:sz w:val="26"/>
            <w:szCs w:val="26"/>
          </w:rPr>
          <w:t xml:space="preserve">Wf-XML được nghiên cứu từ khoảng năm 1997 với tên gọi là SWAP (Simple Workflow Access Protocol) bởi các nhà phát triển như Netscape, Oracle.... Ti nh Workflow Access Protocol) ượrotocolđếrotoư Wf-XML 1.0 và Wf-XML 1.1. Wf-XML đã đượ.1. Wfời và đưa vào sử dụng trong m đf-XML Ti nh Worương mng trong m đf-XML Ti nh là Wf-XML 2.0 và đang được tiếp tục nghiên cứu, phát triển. Tuy nhiên, các sản phẩm xây dựng với Wf-XML 2.0 không tương thích ngược được với các sản phẩm sử dụng Wf-XML 1.1. </w:t>
        </w:r>
      </w:ins>
    </w:p>
    <w:p w:rsidR="00D2617A" w:rsidRPr="00734727" w:rsidRDefault="00D2617A" w:rsidP="00D2617A">
      <w:pPr>
        <w:pStyle w:val="ListParagraph"/>
        <w:ind w:left="0" w:firstLine="270"/>
        <w:jc w:val="both"/>
        <w:rPr>
          <w:ins w:id="5603" w:author="DHA" w:date="2010-07-06T05:17:00Z"/>
          <w:rFonts w:ascii="Times New Roman" w:hAnsi="Times New Roman"/>
          <w:color w:val="000000"/>
          <w:sz w:val="26"/>
          <w:szCs w:val="26"/>
        </w:rPr>
      </w:pPr>
      <w:ins w:id="5604" w:author="DHA" w:date="2010-07-06T05:17:00Z">
        <w:r w:rsidRPr="00734727">
          <w:rPr>
            <w:rFonts w:ascii="Times New Roman" w:hAnsi="Times New Roman"/>
            <w:color w:val="000000"/>
            <w:sz w:val="26"/>
            <w:szCs w:val="26"/>
          </w:rPr>
          <w:t>Lược đồ xml cho Wf-XML 2.0</w:t>
        </w:r>
        <w:r>
          <w:rPr>
            <w:rFonts w:ascii="Times New Roman" w:hAnsi="Times New Roman"/>
            <w:color w:val="000000"/>
            <w:sz w:val="26"/>
            <w:szCs w:val="26"/>
            <w:lang w:val="en-US"/>
          </w:rPr>
          <w:t xml:space="preserve"> </w:t>
        </w:r>
        <w:r w:rsidRPr="00734727">
          <w:rPr>
            <w:rFonts w:ascii="Times New Roman" w:hAnsi="Times New Roman"/>
            <w:color w:val="000000"/>
            <w:sz w:val="26"/>
            <w:szCs w:val="26"/>
          </w:rPr>
          <w:t>(XML Schema)</w:t>
        </w:r>
        <w:r>
          <w:rPr>
            <w:rStyle w:val="FootnoteReference"/>
            <w:rFonts w:ascii="Times New Roman" w:hAnsi="Times New Roman"/>
            <w:color w:val="000000"/>
            <w:sz w:val="26"/>
            <w:szCs w:val="26"/>
          </w:rPr>
          <w:footnoteReference w:id="18"/>
        </w:r>
        <w:r w:rsidRPr="00734727">
          <w:rPr>
            <w:rFonts w:ascii="Times New Roman" w:hAnsi="Times New Roman"/>
            <w:color w:val="000000"/>
            <w:sz w:val="26"/>
            <w:szCs w:val="26"/>
          </w:rPr>
          <w:t xml:space="preserve"> </w:t>
        </w:r>
      </w:ins>
    </w:p>
    <w:p w:rsidR="00D2617A" w:rsidRPr="000D1422" w:rsidRDefault="00D2617A" w:rsidP="00D2617A">
      <w:pPr>
        <w:ind w:left="284"/>
        <w:jc w:val="both"/>
        <w:rPr>
          <w:ins w:id="5607" w:author="DHA" w:date="2010-07-06T05:17:00Z"/>
          <w:rFonts w:ascii="Times New Roman" w:hAnsi="Times New Roman"/>
          <w:b/>
          <w:color w:val="000000"/>
          <w:sz w:val="26"/>
          <w:szCs w:val="26"/>
          <w:lang w:val="en-US"/>
        </w:rPr>
      </w:pPr>
      <w:ins w:id="5608" w:author="DHA" w:date="2010-07-06T05:17:00Z">
        <w:r w:rsidRPr="003D22F6">
          <w:rPr>
            <w:rFonts w:ascii="Times New Roman" w:hAnsi="Times New Roman"/>
            <w:b/>
            <w:color w:val="000000"/>
            <w:sz w:val="26"/>
            <w:szCs w:val="26"/>
            <w:lang w:val="en-US"/>
          </w:rPr>
          <w:t>4.2.2 WF: C#, VB or XAML</w:t>
        </w:r>
      </w:ins>
    </w:p>
    <w:p w:rsidR="00D2617A" w:rsidRPr="00C900E0" w:rsidRDefault="00D2617A" w:rsidP="00D2617A">
      <w:pPr>
        <w:pStyle w:val="ListParagraph"/>
        <w:ind w:left="0" w:firstLine="270"/>
        <w:jc w:val="both"/>
        <w:rPr>
          <w:ins w:id="5609" w:author="DHA" w:date="2010-07-06T05:17:00Z"/>
          <w:rFonts w:ascii="Times New Roman" w:hAnsi="Times New Roman"/>
          <w:color w:val="000000"/>
          <w:sz w:val="26"/>
          <w:szCs w:val="26"/>
        </w:rPr>
      </w:pPr>
      <w:ins w:id="5610" w:author="DHA" w:date="2010-07-06T05:17:00Z">
        <w:r w:rsidRPr="00734727">
          <w:rPr>
            <w:rFonts w:ascii="Times New Roman" w:hAnsi="Times New Roman"/>
            <w:color w:val="000000"/>
            <w:sz w:val="26"/>
            <w:szCs w:val="26"/>
          </w:rPr>
          <w:t>Khác với nhiều phần mềm workflow khác, WF không hỗ trợ XPDL hay Wf-XML. Thay vào đó, workflow trong WF được thiết kế bằng các công cụ design (Workflow Design Tools) được tích hợp vào trong bộ Visual Studio 2008 (với Visual Studio 2005 cần phải cài đặt thêm các thành phần bổ sung - xem phụ lục...</w:t>
        </w:r>
        <w:r w:rsidRPr="003D22F6">
          <w:rPr>
            <w:rFonts w:ascii="Times New Roman" w:hAnsi="Times New Roman"/>
            <w:color w:val="000000"/>
            <w:sz w:val="26"/>
            <w:szCs w:val="26"/>
          </w:rPr>
          <w:t>), đồng thời tự động phát sinh ra file thiết kế với 2 định dạng: C# (hoặc VB) tương thích với nền .net 2.5 framework trở lên, và đặc biệt là XAML trên nền .Net3.0 trở lên.</w:t>
        </w:r>
      </w:ins>
    </w:p>
    <w:p w:rsidR="00D2617A" w:rsidRPr="00165843" w:rsidRDefault="00D2617A" w:rsidP="00D2617A">
      <w:pPr>
        <w:ind w:left="284"/>
        <w:jc w:val="both"/>
        <w:rPr>
          <w:ins w:id="5611" w:author="DHA" w:date="2010-07-06T05:17:00Z"/>
          <w:rFonts w:ascii="Times New Roman" w:hAnsi="Times New Roman"/>
          <w:b/>
          <w:color w:val="000000"/>
          <w:sz w:val="26"/>
          <w:szCs w:val="26"/>
        </w:rPr>
      </w:pPr>
      <w:ins w:id="5612" w:author="DHA" w:date="2010-07-06T05:17:00Z">
        <w:r w:rsidRPr="00165843">
          <w:rPr>
            <w:rFonts w:ascii="Times New Roman" w:hAnsi="Times New Roman"/>
            <w:b/>
            <w:color w:val="000000"/>
            <w:sz w:val="26"/>
            <w:szCs w:val="26"/>
          </w:rPr>
          <w:lastRenderedPageBreak/>
          <w:t>4.2.2.1. C#, VB.net:</w:t>
        </w:r>
      </w:ins>
    </w:p>
    <w:p w:rsidR="00D2617A" w:rsidRPr="00C900E0" w:rsidRDefault="00D2617A" w:rsidP="00D2617A">
      <w:pPr>
        <w:pStyle w:val="ListParagraph"/>
        <w:ind w:left="0" w:firstLine="270"/>
        <w:jc w:val="both"/>
        <w:rPr>
          <w:ins w:id="5613" w:author="DHA" w:date="2010-07-06T05:17:00Z"/>
          <w:rFonts w:ascii="Times New Roman" w:hAnsi="Times New Roman"/>
          <w:color w:val="000000"/>
          <w:sz w:val="26"/>
          <w:szCs w:val="26"/>
        </w:rPr>
      </w:pPr>
      <w:ins w:id="5614" w:author="DHA" w:date="2010-07-06T05:17:00Z">
        <w:r w:rsidRPr="003D22F6">
          <w:rPr>
            <w:rFonts w:ascii="Times New Roman" w:hAnsi="Times New Roman"/>
            <w:color w:val="000000"/>
            <w:sz w:val="26"/>
            <w:szCs w:val="26"/>
          </w:rPr>
          <w:t>Khi thiết kế Workflow với WF, mỗi Workflow được mô tả bởi 2 file: file *.cs xử lý các sự kiện bên trong workflow, và file *.designer.cs (với VB.net tương ứng là file *.vb và *.designer.vb, mô tả sơ đồ các activity bên trong workflow đó. File này được tự động phát sinh bởi trình biên dịch (Visual studio) tương tự như file design của Form trong 1 project Windows Form.</w:t>
        </w:r>
      </w:ins>
    </w:p>
    <w:p w:rsidR="00D2617A" w:rsidRPr="00734727" w:rsidRDefault="00D2617A" w:rsidP="00D2617A">
      <w:pPr>
        <w:pStyle w:val="ListParagraph"/>
        <w:ind w:left="0" w:firstLine="270"/>
        <w:jc w:val="both"/>
        <w:rPr>
          <w:ins w:id="5615" w:author="DHA" w:date="2010-07-06T05:17:00Z"/>
          <w:rFonts w:ascii="Times New Roman" w:hAnsi="Times New Roman"/>
          <w:color w:val="000000"/>
          <w:sz w:val="26"/>
          <w:szCs w:val="26"/>
        </w:rPr>
      </w:pPr>
      <w:ins w:id="5616" w:author="DHA" w:date="2010-07-06T05:17:00Z">
        <w:r w:rsidRPr="003D22F6">
          <w:rPr>
            <w:rFonts w:ascii="Times New Roman" w:hAnsi="Times New Roman"/>
            <w:color w:val="000000"/>
            <w:sz w:val="26"/>
            <w:szCs w:val="26"/>
          </w:rPr>
          <w:t xml:space="preserve">Khi lập trình viên thêm mới 1 activity vào Workflow, trình biên dịch sẽ cập nhật thông tin của activity này vào trong file designer (phát sinh code bằng C# hoặc VB.net). Cũng tương tự như project WinForm vậy, ở đây, ta có thể xem 1 Workflow như 1 Form. </w:t>
        </w:r>
        <w:r w:rsidRPr="00734727">
          <w:rPr>
            <w:rFonts w:ascii="Times New Roman" w:hAnsi="Times New Roman"/>
            <w:color w:val="000000"/>
            <w:sz w:val="26"/>
            <w:szCs w:val="26"/>
          </w:rPr>
          <w:t>Trong đó xử lý các Workflow là các event, còn các Activity trong Workflow chính là các control trong Windows Form.</w:t>
        </w:r>
        <w:r>
          <w:rPr>
            <w:rStyle w:val="FootnoteReference"/>
            <w:rFonts w:ascii="Times New Roman" w:hAnsi="Times New Roman"/>
            <w:color w:val="000000"/>
            <w:sz w:val="26"/>
            <w:szCs w:val="26"/>
          </w:rPr>
          <w:footnoteReference w:id="19"/>
        </w:r>
        <w:r w:rsidRPr="00734727">
          <w:rPr>
            <w:rFonts w:ascii="Times New Roman" w:hAnsi="Times New Roman"/>
            <w:color w:val="000000"/>
            <w:sz w:val="26"/>
            <w:szCs w:val="26"/>
          </w:rPr>
          <w:tab/>
        </w:r>
      </w:ins>
    </w:p>
    <w:p w:rsidR="00D2617A" w:rsidRPr="00165843" w:rsidRDefault="00D2617A" w:rsidP="00D2617A">
      <w:pPr>
        <w:ind w:left="284"/>
        <w:jc w:val="both"/>
        <w:rPr>
          <w:ins w:id="5619" w:author="DHA" w:date="2010-07-06T05:17:00Z"/>
          <w:rFonts w:ascii="Times New Roman" w:hAnsi="Times New Roman"/>
          <w:b/>
          <w:color w:val="000000"/>
          <w:sz w:val="26"/>
          <w:szCs w:val="26"/>
          <w:lang w:val="en-US"/>
        </w:rPr>
      </w:pPr>
      <w:ins w:id="5620" w:author="DHA" w:date="2010-07-06T05:17:00Z">
        <w:r w:rsidRPr="00165843">
          <w:rPr>
            <w:rFonts w:ascii="Times New Roman" w:hAnsi="Times New Roman"/>
            <w:b/>
            <w:color w:val="000000"/>
            <w:sz w:val="26"/>
            <w:szCs w:val="26"/>
            <w:lang w:val="en-US"/>
          </w:rPr>
          <w:t>4.2.2.2.XAML:</w:t>
        </w:r>
      </w:ins>
    </w:p>
    <w:p w:rsidR="00D2617A" w:rsidRPr="00734727" w:rsidRDefault="00D2617A" w:rsidP="00D2617A">
      <w:pPr>
        <w:pStyle w:val="ListParagraph"/>
        <w:ind w:left="0" w:firstLine="270"/>
        <w:jc w:val="both"/>
        <w:rPr>
          <w:ins w:id="5621" w:author="DHA" w:date="2010-07-06T05:17:00Z"/>
          <w:rFonts w:ascii="Times New Roman" w:hAnsi="Times New Roman"/>
          <w:color w:val="000000"/>
          <w:sz w:val="26"/>
          <w:szCs w:val="26"/>
        </w:rPr>
      </w:pPr>
      <w:ins w:id="5622" w:author="DHA" w:date="2010-07-06T05:17:00Z">
        <w:r w:rsidRPr="00734727">
          <w:rPr>
            <w:rFonts w:ascii="Times New Roman" w:hAnsi="Times New Roman"/>
            <w:color w:val="000000"/>
            <w:sz w:val="26"/>
            <w:szCs w:val="26"/>
          </w:rPr>
          <w:t>Ngoài cách sử dụng C# hay VB.net để định nghĩa workflow (thường được gọi là imperative definition), Windows Workflow Foundation còn có khả năng thực thi Workflow dựa trên declarative definition, nghĩa là định nghĩa Workflow bằng ngôn ngữ Markup XML (cách này giống với Wf-XML do WfMC phát triển). Tuy nhiên, WF không hỗ trợ Wf-XML (để có thể tận dụng cấu trúc chuẩn của WfMC Wf-XML, lập trình viên cần phải tự xây dựng bộ biên dịch để chuyển đổi cấu trúc Wf-XML thành dạng Workflow Runtime có thể hiểu và thực thi).</w:t>
        </w:r>
      </w:ins>
    </w:p>
    <w:p w:rsidR="00D2617A" w:rsidRPr="00734727" w:rsidRDefault="00D2617A" w:rsidP="00D2617A">
      <w:pPr>
        <w:pStyle w:val="ListParagraph"/>
        <w:ind w:left="0" w:firstLine="270"/>
        <w:jc w:val="both"/>
        <w:rPr>
          <w:ins w:id="5623" w:author="DHA" w:date="2010-07-06T05:17:00Z"/>
          <w:rFonts w:ascii="Times New Roman" w:hAnsi="Times New Roman"/>
          <w:color w:val="000000"/>
          <w:sz w:val="26"/>
          <w:szCs w:val="26"/>
        </w:rPr>
      </w:pPr>
      <w:ins w:id="5624" w:author="DHA" w:date="2010-07-06T05:17:00Z">
        <w:r w:rsidRPr="00734727">
          <w:rPr>
            <w:rFonts w:ascii="Times New Roman" w:hAnsi="Times New Roman"/>
            <w:color w:val="000000"/>
            <w:sz w:val="26"/>
            <w:szCs w:val="26"/>
          </w:rPr>
          <w:t>Mỗi cách đều có những lợi điểm và nhược điểm riêng của nó. Việc sử dụng C#, VB.Net sẽ giúp chương trình thực thi nhanh hơn. Tuy nhiên, điểm yếu của nó chính là việc Workflow phải được định nghĩa lúc buildtime. Nếu có sự thay đổi trong tiến trình nghiệp vụ, chương trình cần được thiết kế lại, biên dịch lại (ngoại trừ trường hợp chương trình có sử dụng các Rules Condition cho phép thay đổi Business Process theo 1 quy luật cụ thể nào trước đó). Điều này khiến cho Workflow trở nên thiếu linh hoạt. Trong khi nhu cầu thay đổi Workflow đối với các doanh nghiệp ngày càng cần thiết (nhất là những doanh nghiệp có tiến trình nghiệp vụ thay đổi theo thời gian). Việc sử dụng XML để định nghĩa Workflow có thể giải quyết được vấn đề này.</w:t>
        </w:r>
      </w:ins>
    </w:p>
    <w:p w:rsidR="00D2617A" w:rsidRPr="00734727" w:rsidRDefault="00D2617A" w:rsidP="00D2617A">
      <w:pPr>
        <w:pStyle w:val="ListParagraph"/>
        <w:ind w:left="0" w:firstLine="270"/>
        <w:jc w:val="both"/>
        <w:rPr>
          <w:ins w:id="5625" w:author="DHA" w:date="2010-07-06T05:17:00Z"/>
          <w:rFonts w:ascii="Times New Roman" w:hAnsi="Times New Roman"/>
          <w:color w:val="000000"/>
          <w:sz w:val="26"/>
          <w:szCs w:val="26"/>
        </w:rPr>
      </w:pPr>
      <w:ins w:id="5626" w:author="DHA" w:date="2010-07-06T05:17:00Z">
        <w:r w:rsidRPr="00734727">
          <w:rPr>
            <w:rFonts w:ascii="Times New Roman" w:hAnsi="Times New Roman"/>
            <w:color w:val="000000"/>
            <w:sz w:val="26"/>
            <w:szCs w:val="26"/>
          </w:rPr>
          <w:t>Vì Workflow rumtime có thể chấp nhận gần như tất cả các dạng định nghĩa Workflow (phụ thuộc vào người lập trình), tức là lập trình viên chỉ cần thông dịch định nghĩa Workflow được cung cấp thành định dạng mà Workflow Runtime có thể hiểu và thực thi. Tuy nhiên, điều may mắn ở đây là Windows Workflow Foundation hỗ trợ định nghĩa Workflow sử dụng ngôn ngữ nền tảng xml (XML-based Workflow Definition), đó là XAML (Extensive Application Markung Language). Việc định nghĩa Workflow theo cấu trúc xml giúp Workflow có thể dễ dàng được sửa đổi và triển khai. Thay vì phải biên dịch lại trong Visual Studio, người dùng chỉ cần chỉnh sửa lại file định nghĩa Workflow bằng bất kì trình editor nào (ngay cả notepad), và đưa vào Workflow runtime trước khi nó tạo lại mô hình Workflow.</w:t>
        </w:r>
      </w:ins>
    </w:p>
    <w:p w:rsidR="00D2617A" w:rsidRPr="00F22470" w:rsidRDefault="00D2617A" w:rsidP="00D2617A">
      <w:pPr>
        <w:pStyle w:val="ListParagraph"/>
        <w:ind w:left="0" w:firstLine="270"/>
        <w:jc w:val="both"/>
        <w:rPr>
          <w:ins w:id="5627" w:author="DHA" w:date="2010-07-06T05:17:00Z"/>
          <w:rFonts w:ascii="Times New Roman" w:hAnsi="Times New Roman"/>
          <w:color w:val="000000"/>
          <w:sz w:val="26"/>
          <w:szCs w:val="26"/>
        </w:rPr>
      </w:pPr>
      <w:ins w:id="5628" w:author="DHA" w:date="2010-07-06T05:17:00Z">
        <w:r w:rsidRPr="00734727">
          <w:rPr>
            <w:rFonts w:ascii="Times New Roman" w:hAnsi="Times New Roman"/>
            <w:color w:val="000000"/>
            <w:sz w:val="26"/>
            <w:szCs w:val="26"/>
          </w:rPr>
          <w:lastRenderedPageBreak/>
          <w:t>XAML ban đầu được đưa vào sử dụng trong WPF (Windows Presentation Foundation, 1 công nghệ được Microsoft đưa vào sử dụng từ .Net Framework 3.0 trở đi, trong đó giao diện chương trình thiết kế bằng WPF được định nghĩa thông qua file XAML). 1 file *.xaml về bản chất không cần phải được biên dịch, mà bản thân nó có thể chạy được trên bất kì trình duyệt nào ở bất kì máy tính Windows nào có cài đặt .Net 3.0 trở lên. Chẳng hạn như, với file hello.xaml sau đây</w:t>
        </w:r>
        <w:r w:rsidRPr="00F22470">
          <w:rPr>
            <w:rFonts w:ascii="Times New Roman" w:hAnsi="Times New Roman"/>
            <w:color w:val="000000"/>
            <w:sz w:val="26"/>
            <w:szCs w:val="26"/>
          </w:rPr>
          <w:t xml:space="preserve"> thể hiện 1 button có chữ Helloworld:</w:t>
        </w:r>
      </w:ins>
    </w:p>
    <w:p w:rsidR="00D2617A" w:rsidRPr="00165843" w:rsidRDefault="00D2617A" w:rsidP="00D2617A">
      <w:pPr>
        <w:shd w:val="clear" w:color="auto" w:fill="DBE5F1"/>
        <w:autoSpaceDE w:val="0"/>
        <w:autoSpaceDN w:val="0"/>
        <w:adjustRightInd w:val="0"/>
        <w:spacing w:line="240" w:lineRule="auto"/>
        <w:ind w:firstLine="360"/>
        <w:jc w:val="both"/>
        <w:rPr>
          <w:ins w:id="5629" w:author="DHA" w:date="2010-07-06T05:17:00Z"/>
          <w:rFonts w:ascii="Consolas" w:hAnsi="Consolas" w:cs="Consolas"/>
          <w:color w:val="000000"/>
          <w:lang w:val="en-US"/>
        </w:rPr>
      </w:pPr>
      <w:ins w:id="5630" w:author="DHA" w:date="2010-07-06T05:17:00Z">
        <w:r w:rsidRPr="00165843">
          <w:rPr>
            <w:rFonts w:ascii="Consolas" w:hAnsi="Consolas" w:cs="Consolas"/>
            <w:color w:val="000000"/>
            <w:lang w:val="en-US"/>
          </w:rPr>
          <w:t>&lt;?xml version="1.0"?&gt;</w:t>
        </w:r>
      </w:ins>
    </w:p>
    <w:p w:rsidR="00D2617A" w:rsidRPr="00165843" w:rsidRDefault="00D2617A" w:rsidP="00D2617A">
      <w:pPr>
        <w:shd w:val="clear" w:color="auto" w:fill="DBE5F1"/>
        <w:autoSpaceDE w:val="0"/>
        <w:autoSpaceDN w:val="0"/>
        <w:adjustRightInd w:val="0"/>
        <w:spacing w:line="240" w:lineRule="auto"/>
        <w:ind w:firstLine="360"/>
        <w:jc w:val="both"/>
        <w:rPr>
          <w:ins w:id="5631" w:author="DHA" w:date="2010-07-06T05:17:00Z"/>
          <w:rFonts w:ascii="Consolas" w:hAnsi="Consolas" w:cs="Consolas"/>
          <w:color w:val="000000"/>
          <w:lang w:val="en-US"/>
        </w:rPr>
      </w:pPr>
      <w:ins w:id="5632" w:author="DHA" w:date="2010-07-06T05:17:00Z">
        <w:r w:rsidRPr="00165843">
          <w:rPr>
            <w:rFonts w:ascii="Consolas" w:hAnsi="Consolas" w:cs="Consolas"/>
            <w:color w:val="000000"/>
            <w:lang w:val="en-US"/>
          </w:rPr>
          <w:tab/>
          <w:t>&lt;Button xmlns="http://schemas.microsoft.com/winfx/2006/xaml/presentation"</w:t>
        </w:r>
      </w:ins>
    </w:p>
    <w:p w:rsidR="00D2617A" w:rsidRPr="00165843" w:rsidRDefault="00D2617A" w:rsidP="00D2617A">
      <w:pPr>
        <w:shd w:val="clear" w:color="auto" w:fill="DBE5F1"/>
        <w:autoSpaceDE w:val="0"/>
        <w:autoSpaceDN w:val="0"/>
        <w:adjustRightInd w:val="0"/>
        <w:spacing w:line="240" w:lineRule="auto"/>
        <w:ind w:firstLine="360"/>
        <w:jc w:val="both"/>
        <w:rPr>
          <w:ins w:id="5633" w:author="DHA" w:date="2010-07-06T05:17:00Z"/>
          <w:rFonts w:ascii="Consolas" w:hAnsi="Consolas" w:cs="Consolas"/>
          <w:color w:val="000000"/>
          <w:lang w:val="en-US"/>
        </w:rPr>
      </w:pPr>
      <w:ins w:id="5634" w:author="DHA" w:date="2010-07-06T05:17:00Z">
        <w:r w:rsidRPr="00165843">
          <w:rPr>
            <w:rFonts w:ascii="Consolas" w:hAnsi="Consolas" w:cs="Consolas"/>
            <w:color w:val="000000"/>
            <w:lang w:val="en-US"/>
          </w:rPr>
          <w:t>Margin="36" Foreground="Blue" FontSize="36pt"&gt; Hello, World!</w:t>
        </w:r>
      </w:ins>
    </w:p>
    <w:p w:rsidR="00D2617A" w:rsidRPr="00165843" w:rsidRDefault="00D2617A" w:rsidP="00D2617A">
      <w:pPr>
        <w:shd w:val="clear" w:color="auto" w:fill="DBE5F1"/>
        <w:autoSpaceDE w:val="0"/>
        <w:autoSpaceDN w:val="0"/>
        <w:adjustRightInd w:val="0"/>
        <w:spacing w:line="240" w:lineRule="auto"/>
        <w:ind w:firstLine="360"/>
        <w:jc w:val="both"/>
        <w:rPr>
          <w:ins w:id="5635" w:author="DHA" w:date="2010-07-06T05:17:00Z"/>
          <w:rFonts w:ascii="Consolas" w:hAnsi="Consolas" w:cs="Consolas"/>
          <w:color w:val="000000"/>
          <w:lang w:val="en-US"/>
        </w:rPr>
      </w:pPr>
      <w:ins w:id="5636" w:author="DHA" w:date="2010-07-06T05:17:00Z">
        <w:r w:rsidRPr="00165843">
          <w:rPr>
            <w:rFonts w:ascii="Consolas" w:hAnsi="Consolas" w:cs="Consolas"/>
            <w:color w:val="000000"/>
            <w:lang w:val="en-US"/>
          </w:rPr>
          <w:tab/>
          <w:t>&lt;/Button&gt;</w:t>
        </w:r>
      </w:ins>
    </w:p>
    <w:p w:rsidR="00D2617A" w:rsidRPr="00C900E0" w:rsidRDefault="00D2617A" w:rsidP="00D2617A">
      <w:pPr>
        <w:autoSpaceDE w:val="0"/>
        <w:autoSpaceDN w:val="0"/>
        <w:adjustRightInd w:val="0"/>
        <w:spacing w:line="240" w:lineRule="auto"/>
        <w:ind w:firstLine="360"/>
        <w:jc w:val="both"/>
        <w:rPr>
          <w:ins w:id="5637" w:author="DHA" w:date="2010-07-06T05:17:00Z"/>
          <w:rFonts w:ascii="Times New Roman" w:hAnsi="Times New Roman"/>
          <w:color w:val="000000"/>
          <w:sz w:val="26"/>
          <w:szCs w:val="26"/>
          <w:lang w:val="en-US"/>
        </w:rPr>
      </w:pPr>
    </w:p>
    <w:p w:rsidR="00D2617A" w:rsidRPr="00734727" w:rsidRDefault="00D2617A" w:rsidP="00D2617A">
      <w:pPr>
        <w:pStyle w:val="ListParagraph"/>
        <w:ind w:left="0" w:firstLine="270"/>
        <w:jc w:val="both"/>
        <w:rPr>
          <w:ins w:id="5638" w:author="DHA" w:date="2010-07-06T05:17:00Z"/>
          <w:rFonts w:ascii="Times New Roman" w:hAnsi="Times New Roman"/>
          <w:color w:val="000000"/>
          <w:sz w:val="26"/>
          <w:szCs w:val="26"/>
        </w:rPr>
      </w:pPr>
      <w:ins w:id="5639" w:author="DHA" w:date="2010-07-06T05:17:00Z">
        <w:r w:rsidRPr="00734727">
          <w:rPr>
            <w:rFonts w:ascii="Times New Roman" w:hAnsi="Times New Roman"/>
            <w:color w:val="000000"/>
            <w:sz w:val="26"/>
            <w:szCs w:val="26"/>
          </w:rPr>
          <w:t>Dùng trình duyệt mở File hello.xaml sẽ hiển thị kết quả như sau:</w:t>
        </w:r>
      </w:ins>
    </w:p>
    <w:p w:rsidR="00D2617A" w:rsidRPr="00734727" w:rsidRDefault="00D2617A" w:rsidP="00D2617A">
      <w:pPr>
        <w:pStyle w:val="ListParagraph"/>
        <w:ind w:left="0" w:firstLine="270"/>
        <w:jc w:val="center"/>
        <w:rPr>
          <w:ins w:id="5640" w:author="DHA" w:date="2010-07-06T05:17:00Z"/>
          <w:rFonts w:ascii="Times New Roman" w:hAnsi="Times New Roman"/>
          <w:color w:val="000000"/>
          <w:sz w:val="26"/>
          <w:szCs w:val="26"/>
        </w:rPr>
      </w:pPr>
      <w:ins w:id="5641" w:author="DHA" w:date="2010-07-06T05:17:00Z">
        <w:r>
          <w:rPr>
            <w:rFonts w:ascii="Times New Roman" w:hAnsi="Times New Roman"/>
            <w:color w:val="000000"/>
            <w:sz w:val="26"/>
            <w:szCs w:val="26"/>
            <w:lang w:val="en-US"/>
          </w:rPr>
          <w:drawing>
            <wp:inline distT="0" distB="0" distL="0" distR="0">
              <wp:extent cx="3042920" cy="2354580"/>
              <wp:effectExtent l="19050" t="0" r="508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042920" cy="2354580"/>
                      </a:xfrm>
                      <a:prstGeom prst="rect">
                        <a:avLst/>
                      </a:prstGeom>
                      <a:noFill/>
                      <a:ln w="9525">
                        <a:noFill/>
                        <a:miter lim="800000"/>
                        <a:headEnd/>
                        <a:tailEnd/>
                      </a:ln>
                    </pic:spPr>
                  </pic:pic>
                </a:graphicData>
              </a:graphic>
            </wp:inline>
          </w:drawing>
        </w:r>
      </w:ins>
    </w:p>
    <w:p w:rsidR="00D2617A" w:rsidRPr="00734727" w:rsidRDefault="00D2617A" w:rsidP="00D2617A">
      <w:pPr>
        <w:pStyle w:val="ListParagraph"/>
        <w:ind w:left="0" w:firstLine="270"/>
        <w:jc w:val="both"/>
        <w:rPr>
          <w:ins w:id="5642" w:author="DHA" w:date="2010-07-06T05:17:00Z"/>
          <w:rFonts w:ascii="Times New Roman" w:hAnsi="Times New Roman"/>
          <w:color w:val="000000"/>
          <w:sz w:val="26"/>
          <w:szCs w:val="26"/>
        </w:rPr>
      </w:pPr>
      <w:ins w:id="5643" w:author="DHA" w:date="2010-07-06T05:17:00Z">
        <w:r w:rsidRPr="00734727">
          <w:rPr>
            <w:rFonts w:ascii="Times New Roman" w:hAnsi="Times New Roman"/>
            <w:color w:val="000000"/>
            <w:sz w:val="26"/>
            <w:szCs w:val="26"/>
          </w:rPr>
          <w:t>WF đã tận dụng khái niệm này từ WPF và đưa XAML vào WF. Tuy nhiên, dù WF XML được thiết kế theo XAML, định dạng file WF XML ở đây được đổi thành *.xoml, để các công cụ tự động hóa có thể hiểu đây là 1 file mô tả workflow chứ không phải là 1 file trình bày giao diện.</w:t>
        </w:r>
      </w:ins>
    </w:p>
    <w:p w:rsidR="00D2617A" w:rsidRPr="00165843" w:rsidRDefault="00D2617A" w:rsidP="00D2617A">
      <w:pPr>
        <w:autoSpaceDE w:val="0"/>
        <w:autoSpaceDN w:val="0"/>
        <w:adjustRightInd w:val="0"/>
        <w:spacing w:line="240" w:lineRule="auto"/>
        <w:ind w:left="284"/>
        <w:jc w:val="both"/>
        <w:rPr>
          <w:ins w:id="5644" w:author="DHA" w:date="2010-07-06T05:17:00Z"/>
          <w:rFonts w:ascii="Times New Roman" w:hAnsi="Times New Roman"/>
          <w:b/>
          <w:color w:val="000000"/>
          <w:sz w:val="26"/>
          <w:szCs w:val="26"/>
        </w:rPr>
      </w:pPr>
      <w:ins w:id="5645" w:author="DHA" w:date="2010-07-06T05:17:00Z">
        <w:r w:rsidRPr="00165843">
          <w:rPr>
            <w:rFonts w:ascii="Times New Roman" w:hAnsi="Times New Roman"/>
            <w:b/>
            <w:color w:val="000000"/>
            <w:sz w:val="26"/>
            <w:szCs w:val="26"/>
          </w:rPr>
          <w:t>4.2.3. So sánh:</w:t>
        </w:r>
      </w:ins>
    </w:p>
    <w:p w:rsidR="00D2617A" w:rsidRPr="00C900E0" w:rsidRDefault="00D2617A" w:rsidP="00D2617A">
      <w:pPr>
        <w:pStyle w:val="ListParagraph"/>
        <w:ind w:left="0" w:firstLine="270"/>
        <w:jc w:val="both"/>
        <w:rPr>
          <w:ins w:id="5646" w:author="DHA" w:date="2010-07-06T05:17:00Z"/>
          <w:rFonts w:ascii="Times New Roman" w:hAnsi="Times New Roman"/>
          <w:color w:val="000000"/>
          <w:sz w:val="26"/>
          <w:szCs w:val="26"/>
        </w:rPr>
      </w:pPr>
      <w:ins w:id="5647" w:author="DHA" w:date="2010-07-06T05:17:00Z">
        <w:r w:rsidRPr="00734727">
          <w:rPr>
            <w:rFonts w:ascii="Times New Roman" w:hAnsi="Times New Roman"/>
            <w:color w:val="000000"/>
            <w:sz w:val="26"/>
            <w:szCs w:val="26"/>
          </w:rPr>
          <w:t xml:space="preserve">Với WfMC, rõ ràng tổ chức này đã định ra 2 chuẩn định dạng lưu trữ lại Workflow nhằm giúp cho các phần mềm Workflow mã nguồn mở khác nhau có thể cùng trao đổi 1 thiết kế chung,  đáp ứng xu hướng hiện nay của doanh nghiệp, cả về nhu cầu chất lượng workflow (Workflow có xu hướng càng phức tạp hơn), về vấn đề theo dõi tình trạng, tiến độ công việc cũng như thay đổi các Business Process Definition ngay trong thời gian thực thi (Workflow runtime) ứng với những doanh nghiệp có các nghiệp vụ thay đổi theo thời gian, theo đối tượng công việc.... </w:t>
        </w:r>
        <w:r w:rsidRPr="003D22F6">
          <w:rPr>
            <w:rFonts w:ascii="Times New Roman" w:hAnsi="Times New Roman"/>
            <w:color w:val="000000"/>
            <w:sz w:val="26"/>
            <w:szCs w:val="26"/>
          </w:rPr>
          <w:t xml:space="preserve">Cả 2 chuẩn XPDL và Wf-XML bổ sung cho nhau, có khả năng đáp ứng các yêu cầu chung của các doanh nghiệp hiện </w:t>
        </w:r>
        <w:r w:rsidRPr="003D22F6">
          <w:rPr>
            <w:rFonts w:ascii="Times New Roman" w:hAnsi="Times New Roman"/>
            <w:color w:val="000000"/>
            <w:sz w:val="26"/>
            <w:szCs w:val="26"/>
          </w:rPr>
          <w:lastRenderedPageBreak/>
          <w:t>nay và trong tương lai gần (như đã mô tả ở mục 4.2.1). Sử dụng XPDL và Wf-XML sẽ giúp doanh nghiệp có sự linh động hơn trong việc chọn lựa sử dụng các ứng dụng workflow, xây dựng hệ thống quản trị workflow (nhiều ứng dụng workflow cùng chạy, có thể là các ứng dụng được phát triển bởi các nhà sản xuất khác nhau nhằm đáp ứng đầy đủ các nhu cầu của doanh nghiệp), thay đổi, nâng cấp ứng dụng đang sử dụng hiện tại mà không sợ mất dữ liệu cũng như mọi thông tin về tình trạng hiện tại của hệ thống.</w:t>
        </w:r>
      </w:ins>
    </w:p>
    <w:p w:rsidR="00D2617A" w:rsidRPr="00C900E0" w:rsidRDefault="00D2617A" w:rsidP="00D2617A">
      <w:pPr>
        <w:pStyle w:val="ListParagraph"/>
        <w:ind w:left="0" w:firstLine="270"/>
        <w:jc w:val="both"/>
        <w:rPr>
          <w:ins w:id="5648" w:author="DHA" w:date="2010-07-06T05:17:00Z"/>
          <w:rFonts w:ascii="Times New Roman" w:hAnsi="Times New Roman"/>
          <w:color w:val="000000"/>
          <w:sz w:val="26"/>
          <w:szCs w:val="26"/>
        </w:rPr>
      </w:pPr>
      <w:ins w:id="5649" w:author="DHA" w:date="2010-07-06T05:17:00Z">
        <w:r w:rsidRPr="003D22F6">
          <w:rPr>
            <w:rFonts w:ascii="Times New Roman" w:hAnsi="Times New Roman"/>
            <w:color w:val="000000"/>
            <w:sz w:val="26"/>
            <w:szCs w:val="26"/>
          </w:rPr>
          <w:t>Đáng tiếc là cho đến nay, WF do Microsoft phát triển vẫn không hề hỗ trợ bất kì định dạng nào do WfMC đề ra một cách trực tiếp. Mặc dù Workflow Runtime của WF có thể chấp nhận hầu hết các dạng định nghĩa Workflow, đặc biệt là với các định nghĩa được thiết kế theo định dạng xml. Vì vậy nên, về cơ bản người dùng có thể sử dụng XPDL và Wf-XML trong WF, tuy nhiên, do WF không xây dựng sẵn, nên lập trình viên cần xây dựng bộ biên dịch riêng để chuyển đổi Workflow model được định nghĩa bằng XPDL hay Wf-XML thành Workflow model trong WF.</w:t>
        </w:r>
      </w:ins>
    </w:p>
    <w:p w:rsidR="00D2617A" w:rsidRPr="00734727" w:rsidRDefault="00D2617A" w:rsidP="00D2617A">
      <w:pPr>
        <w:pStyle w:val="ListParagraph"/>
        <w:ind w:left="0" w:firstLine="270"/>
        <w:jc w:val="both"/>
        <w:rPr>
          <w:ins w:id="5650" w:author="DHA" w:date="2010-07-06T05:17:00Z"/>
          <w:rFonts w:ascii="Times New Roman" w:hAnsi="Times New Roman"/>
          <w:color w:val="000000"/>
          <w:sz w:val="26"/>
          <w:szCs w:val="26"/>
        </w:rPr>
      </w:pPr>
      <w:ins w:id="5651" w:author="DHA" w:date="2010-07-06T05:17:00Z">
        <w:r w:rsidRPr="003D22F6">
          <w:rPr>
            <w:rFonts w:ascii="Times New Roman" w:hAnsi="Times New Roman"/>
            <w:color w:val="000000"/>
            <w:sz w:val="26"/>
            <w:szCs w:val="26"/>
          </w:rPr>
          <w:t xml:space="preserve">Vì bản chất không hỗ trợ sẵn XPDL hay Wf-XML nên WF giải quyết các vấn đề doanh nghiệp theo 1 cách khác - sử dụng nhiều dịch vụ khác nhau để xử lý từng nhu cầu của doanh nghiệp. Bản chất WF là 1 nền tảng công nghệ, nghĩa là nó cung cấp 1 chuẩn chung cho các sản phẩm Workflow trên Windows. Các ứng dụng, engine sử dụng công nghệ này cũng chia sẻ cùng 1 cách thức chung do Microsoft xây dựng. </w:t>
        </w:r>
        <w:r w:rsidRPr="00734727">
          <w:rPr>
            <w:rFonts w:ascii="Times New Roman" w:hAnsi="Times New Roman"/>
            <w:color w:val="000000"/>
            <w:sz w:val="26"/>
            <w:szCs w:val="26"/>
          </w:rPr>
          <w:t>Cụ thể:</w:t>
        </w:r>
      </w:ins>
    </w:p>
    <w:p w:rsidR="00D2617A" w:rsidRPr="00F22470" w:rsidRDefault="00D2617A" w:rsidP="00D2617A">
      <w:pPr>
        <w:pStyle w:val="ListParagraph"/>
        <w:numPr>
          <w:ilvl w:val="0"/>
          <w:numId w:val="7"/>
        </w:numPr>
        <w:ind w:left="851" w:hanging="284"/>
        <w:jc w:val="both"/>
        <w:rPr>
          <w:ins w:id="5652" w:author="DHA" w:date="2010-07-06T05:17:00Z"/>
          <w:rFonts w:ascii="Times New Roman" w:hAnsi="Times New Roman"/>
          <w:color w:val="000000"/>
          <w:sz w:val="26"/>
          <w:szCs w:val="26"/>
        </w:rPr>
      </w:pPr>
      <w:ins w:id="5653" w:author="DHA" w:date="2010-07-06T05:17:00Z">
        <w:r w:rsidRPr="00F22470">
          <w:rPr>
            <w:rFonts w:ascii="Times New Roman" w:hAnsi="Times New Roman"/>
            <w:color w:val="000000"/>
            <w:sz w:val="26"/>
            <w:szCs w:val="26"/>
          </w:rPr>
          <w:t xml:space="preserve">XAML chỉ lưu trữ phần giao diện của WF, và danh sách các xử lý của từng activity tương ứng (cũng như trong WPF, XAML chỉ lưu trữ thiết kế giao diện và danh sách các event ứng với các controls chứ không lưu trữ các xử lý event, việc xử lý được thực hiện ở file xử lý của form tương ứng). </w:t>
        </w:r>
      </w:ins>
    </w:p>
    <w:p w:rsidR="00D2617A" w:rsidRPr="00F22470" w:rsidRDefault="00D2617A" w:rsidP="00D2617A">
      <w:pPr>
        <w:pStyle w:val="ListParagraph"/>
        <w:numPr>
          <w:ilvl w:val="0"/>
          <w:numId w:val="7"/>
        </w:numPr>
        <w:ind w:left="851" w:hanging="284"/>
        <w:jc w:val="both"/>
        <w:rPr>
          <w:ins w:id="5654" w:author="DHA" w:date="2010-07-06T05:17:00Z"/>
          <w:rFonts w:ascii="Times New Roman" w:hAnsi="Times New Roman"/>
          <w:color w:val="000000"/>
          <w:sz w:val="26"/>
          <w:szCs w:val="26"/>
        </w:rPr>
      </w:pPr>
      <w:ins w:id="5655" w:author="DHA" w:date="2010-07-06T05:17:00Z">
        <w:r w:rsidRPr="00F22470">
          <w:rPr>
            <w:rFonts w:ascii="Times New Roman" w:hAnsi="Times New Roman"/>
            <w:color w:val="000000"/>
            <w:sz w:val="26"/>
            <w:szCs w:val="26"/>
          </w:rPr>
          <w:t xml:space="preserve">Vấn đề lưu trữ tình trạng hệ thống được WF xử lý bằng các sử dụng 1 dịch vụ khác, gọi là TrackingService, sử dụng SQLTrackingService để lưu lại vết quá trình thực thi vào cơ sở dữ liệu. </w:t>
        </w:r>
      </w:ins>
    </w:p>
    <w:p w:rsidR="00D2617A" w:rsidRPr="00165843" w:rsidRDefault="00D2617A" w:rsidP="00D2617A">
      <w:pPr>
        <w:pStyle w:val="ListParagraph"/>
        <w:numPr>
          <w:ilvl w:val="1"/>
          <w:numId w:val="3"/>
        </w:numPr>
        <w:autoSpaceDE w:val="0"/>
        <w:autoSpaceDN w:val="0"/>
        <w:adjustRightInd w:val="0"/>
        <w:spacing w:line="240" w:lineRule="auto"/>
        <w:ind w:left="284" w:firstLine="0"/>
        <w:jc w:val="both"/>
        <w:rPr>
          <w:ins w:id="5656" w:author="DHA" w:date="2010-07-06T05:17:00Z"/>
          <w:rFonts w:ascii="Times New Roman" w:hAnsi="Times New Roman"/>
          <w:b/>
          <w:color w:val="000000"/>
          <w:sz w:val="26"/>
          <w:szCs w:val="26"/>
          <w:lang w:val="en-US"/>
        </w:rPr>
      </w:pPr>
      <w:ins w:id="5657" w:author="DHA" w:date="2010-07-06T05:17:00Z">
        <w:r w:rsidRPr="00165843">
          <w:rPr>
            <w:rFonts w:ascii="Times New Roman" w:hAnsi="Times New Roman"/>
            <w:b/>
            <w:color w:val="000000"/>
            <w:sz w:val="26"/>
            <w:szCs w:val="26"/>
            <w:lang w:val="en-US"/>
          </w:rPr>
          <w:t>Các loại workflow</w:t>
        </w:r>
      </w:ins>
    </w:p>
    <w:p w:rsidR="00D2617A" w:rsidRPr="00165843" w:rsidRDefault="00D2617A" w:rsidP="00D2617A">
      <w:pPr>
        <w:pStyle w:val="ListParagraph"/>
        <w:numPr>
          <w:ilvl w:val="2"/>
          <w:numId w:val="3"/>
        </w:numPr>
        <w:ind w:left="284" w:firstLine="0"/>
        <w:jc w:val="both"/>
        <w:rPr>
          <w:ins w:id="5658" w:author="DHA" w:date="2010-07-06T05:17:00Z"/>
          <w:rFonts w:ascii="Times New Roman" w:hAnsi="Times New Roman"/>
          <w:b/>
          <w:color w:val="000000"/>
          <w:sz w:val="26"/>
          <w:szCs w:val="26"/>
          <w:lang w:val="en-US"/>
        </w:rPr>
      </w:pPr>
      <w:ins w:id="5659" w:author="DHA" w:date="2010-07-06T05:17:00Z">
        <w:r w:rsidRPr="00165843">
          <w:rPr>
            <w:rFonts w:ascii="Times New Roman" w:hAnsi="Times New Roman"/>
            <w:b/>
            <w:color w:val="000000"/>
            <w:sz w:val="26"/>
            <w:szCs w:val="26"/>
            <w:lang w:val="en-US"/>
          </w:rPr>
          <w:t>Theo WfMC</w:t>
        </w:r>
      </w:ins>
    </w:p>
    <w:p w:rsidR="00D2617A" w:rsidRPr="00734727" w:rsidRDefault="00D2617A" w:rsidP="00D2617A">
      <w:pPr>
        <w:pStyle w:val="ListParagraph"/>
        <w:ind w:left="0" w:firstLine="270"/>
        <w:jc w:val="both"/>
        <w:rPr>
          <w:ins w:id="5660" w:author="DHA" w:date="2010-07-06T05:17:00Z"/>
          <w:rFonts w:ascii="Times New Roman" w:hAnsi="Times New Roman"/>
          <w:b/>
          <w:color w:val="000000"/>
          <w:sz w:val="26"/>
          <w:szCs w:val="26"/>
        </w:rPr>
      </w:pPr>
      <w:ins w:id="5661" w:author="DHA" w:date="2010-07-06T05:17:00Z">
        <w:r w:rsidRPr="00734727">
          <w:rPr>
            <w:rFonts w:ascii="Times New Roman" w:hAnsi="Times New Roman"/>
            <w:color w:val="000000"/>
            <w:sz w:val="26"/>
            <w:szCs w:val="26"/>
          </w:rPr>
          <w:t xml:space="preserve">Chuẩn WfMC định ra các loại Workflow dựa trên quy tắc hoạt động của Workflow và loại nghiệp vụ kinh tế đang được đề cập. Bao gồm): Production, Administrative,  Collaborative, và Ad-Hoc.(theo Charles Plesums - Computer Sciences Corporation, Financial Services Group, </w:t>
        </w:r>
        <w:r w:rsidRPr="00734727">
          <w:rPr>
            <w:rFonts w:ascii="Times New Roman" w:hAnsi="Times New Roman"/>
            <w:b/>
            <w:color w:val="000000"/>
            <w:sz w:val="26"/>
            <w:szCs w:val="26"/>
          </w:rPr>
          <w:t>Introduction to Workflow</w:t>
        </w:r>
      </w:ins>
    </w:p>
    <w:p w:rsidR="00D2617A" w:rsidRPr="00165843" w:rsidRDefault="00D2617A" w:rsidP="00D2617A">
      <w:pPr>
        <w:autoSpaceDE w:val="0"/>
        <w:autoSpaceDN w:val="0"/>
        <w:adjustRightInd w:val="0"/>
        <w:spacing w:line="240" w:lineRule="auto"/>
        <w:ind w:left="284"/>
        <w:jc w:val="both"/>
        <w:rPr>
          <w:ins w:id="5662" w:author="DHA" w:date="2010-07-06T05:17:00Z"/>
          <w:rFonts w:ascii="Times New Roman" w:hAnsi="Times New Roman"/>
          <w:b/>
          <w:bCs/>
          <w:noProof w:val="0"/>
          <w:color w:val="000000"/>
          <w:sz w:val="26"/>
          <w:szCs w:val="26"/>
        </w:rPr>
      </w:pPr>
      <w:ins w:id="5663" w:author="DHA" w:date="2010-07-06T05:17:00Z">
        <w:r w:rsidRPr="00165843">
          <w:rPr>
            <w:rFonts w:ascii="Times New Roman" w:hAnsi="Times New Roman"/>
            <w:b/>
            <w:bCs/>
            <w:noProof w:val="0"/>
            <w:color w:val="000000"/>
            <w:sz w:val="26"/>
            <w:szCs w:val="26"/>
          </w:rPr>
          <w:t xml:space="preserve">4.3.1.1. Production: </w:t>
        </w:r>
      </w:ins>
    </w:p>
    <w:p w:rsidR="00D2617A" w:rsidRPr="004E1E56" w:rsidRDefault="00D2617A" w:rsidP="00D2617A">
      <w:pPr>
        <w:pStyle w:val="ListParagraph"/>
        <w:ind w:left="0" w:firstLine="270"/>
        <w:jc w:val="both"/>
        <w:rPr>
          <w:ins w:id="5664" w:author="DHA" w:date="2010-07-06T05:17:00Z"/>
          <w:rFonts w:ascii="Times New Roman" w:hAnsi="Times New Roman"/>
          <w:color w:val="000000"/>
          <w:sz w:val="26"/>
          <w:szCs w:val="26"/>
        </w:rPr>
      </w:pPr>
      <w:ins w:id="5665" w:author="DHA" w:date="2010-07-06T05:17:00Z">
        <w:r w:rsidRPr="004E1E56">
          <w:rPr>
            <w:rFonts w:ascii="Times New Roman" w:hAnsi="Times New Roman"/>
            <w:bCs/>
            <w:noProof w:val="0"/>
            <w:color w:val="000000"/>
            <w:sz w:val="26"/>
            <w:szCs w:val="26"/>
          </w:rPr>
          <w:t xml:space="preserve">Quản lý 1 số lượng lớn các tác vụ tương tự nhau, nhằm tối ưu hóa năng suất nghiệp vụ. Cách thức hoạt động của Production Workflow là tự động hóa, nghĩa là các tác vụ bên trong Workflow được thực hiện 1 cách tự động, con người chỉ tác động lên các công việc không nằm trong tiến trình đã được định nghĩa sẵn, tức là các ngoại lệ (exceptions). Như vậy, trong loại workflow này, thời gian và độ phức tạp của các sự kiện cần sự tương tác với con người được giảm thiểu... Việc tối ưu hóa nhằm đạt chất </w:t>
        </w:r>
        <w:r w:rsidRPr="004E1E56">
          <w:rPr>
            <w:rFonts w:ascii="Times New Roman" w:hAnsi="Times New Roman"/>
            <w:bCs/>
            <w:noProof w:val="0"/>
            <w:color w:val="000000"/>
            <w:sz w:val="26"/>
            <w:szCs w:val="26"/>
          </w:rPr>
          <w:lastRenderedPageBreak/>
          <w:t>lượng và độ chính xác cao trong loại Workflow này có thể đạt được bằng cách thi hành các tác vụ có tính lặp lại cao theo cùng 1 phương pháp 1 cách liên tục. Ứng dụng của Production workflow là để quản lý các tiến trình có độ phức tạp cao, đặc biệt có thể kết hợp chặt chẽ với những hệ thống đang tồn tại. Tuy nhiên, xu hướng hiện nay của việc sử dụng loại workflow này là nhúng các thành phần workflow vào trong các ứng dụng lớn dưới vai trò như các Rules Engine. Điều này dẫn đến việc phân chia bên trong loại Workflow này thành 2 loại nhỏ: Autonomous Workflow Engines và Embed Workflow. Trong đó, sự khác nhau giữa 2 loại này ở chỗ, Autonomous Workflow bản thân nó không cần thêm các phần mềm bổ sung, còn Embed Workflow cần phải được gắn vào 1 hệ thống nào đó, chẳng hạn như, hệ thống ERP,...</w:t>
        </w:r>
      </w:ins>
    </w:p>
    <w:p w:rsidR="00D2617A" w:rsidRPr="00165843" w:rsidRDefault="00D2617A" w:rsidP="00D2617A">
      <w:pPr>
        <w:autoSpaceDE w:val="0"/>
        <w:autoSpaceDN w:val="0"/>
        <w:adjustRightInd w:val="0"/>
        <w:spacing w:line="240" w:lineRule="auto"/>
        <w:ind w:left="284"/>
        <w:jc w:val="both"/>
        <w:rPr>
          <w:ins w:id="5666" w:author="DHA" w:date="2010-07-06T05:17:00Z"/>
          <w:rFonts w:ascii="Times New Roman" w:hAnsi="Times New Roman"/>
          <w:b/>
          <w:bCs/>
          <w:noProof w:val="0"/>
          <w:color w:val="000000"/>
          <w:sz w:val="26"/>
          <w:szCs w:val="26"/>
        </w:rPr>
      </w:pPr>
      <w:ins w:id="5667" w:author="DHA" w:date="2010-07-06T05:17:00Z">
        <w:r w:rsidRPr="00165843">
          <w:rPr>
            <w:rFonts w:ascii="Times New Roman" w:hAnsi="Times New Roman"/>
            <w:b/>
            <w:bCs/>
            <w:noProof w:val="0"/>
            <w:color w:val="000000"/>
            <w:sz w:val="26"/>
            <w:szCs w:val="26"/>
          </w:rPr>
          <w:t xml:space="preserve">4.3.1.2. Administrative:  </w:t>
        </w:r>
      </w:ins>
    </w:p>
    <w:p w:rsidR="00D2617A" w:rsidRPr="00734727" w:rsidRDefault="00D2617A" w:rsidP="00D2617A">
      <w:pPr>
        <w:pStyle w:val="ListParagraph"/>
        <w:ind w:left="0" w:firstLine="270"/>
        <w:jc w:val="both"/>
        <w:rPr>
          <w:ins w:id="5668" w:author="DHA" w:date="2010-07-06T05:17:00Z"/>
          <w:rFonts w:ascii="Times New Roman" w:hAnsi="Times New Roman"/>
          <w:color w:val="000000"/>
          <w:sz w:val="26"/>
          <w:szCs w:val="26"/>
        </w:rPr>
      </w:pPr>
      <w:ins w:id="5669" w:author="DHA" w:date="2010-07-06T05:17:00Z">
        <w:r w:rsidRPr="00734727">
          <w:rPr>
            <w:rFonts w:ascii="Times New Roman" w:hAnsi="Times New Roman"/>
            <w:color w:val="000000"/>
            <w:sz w:val="26"/>
            <w:szCs w:val="26"/>
          </w:rPr>
          <w:t>Dễ dàng xác định tiến trình. Thông thường sẽ có có rất nhiều Process Definition cùng thực thi đồng thời, và chúng cần sử dụng 1 lượng lớn nhân viên. Process Definition luôn dc tạo ra từ form, và nếu như nó quá phức tạp, thì họ chỉ cần sử dụng chương trình khác là xong. Nghĩa là, loại Workflow này rất linh hoạt trong việc sử dụng các chương trình quản lý workflow. Như vậy, tính linh hoạt ở đây quan trọng hơn năng suất, và những hệ thống theo dạng này xử lý các trường hợp mỗi giờ với cường độ thấp hơn từ 1 đến 2 lần so với các hệ thống Production Workflow.</w:t>
        </w:r>
      </w:ins>
    </w:p>
    <w:p w:rsidR="00D2617A" w:rsidRPr="004E1E56" w:rsidRDefault="00D2617A" w:rsidP="00D2617A">
      <w:pPr>
        <w:autoSpaceDE w:val="0"/>
        <w:autoSpaceDN w:val="0"/>
        <w:adjustRightInd w:val="0"/>
        <w:spacing w:line="240" w:lineRule="auto"/>
        <w:ind w:left="284"/>
        <w:jc w:val="both"/>
        <w:rPr>
          <w:ins w:id="5670" w:author="DHA" w:date="2010-07-06T05:17:00Z"/>
          <w:rFonts w:ascii="Times New Roman" w:hAnsi="Times New Roman"/>
          <w:b/>
          <w:bCs/>
          <w:noProof w:val="0"/>
          <w:color w:val="000000"/>
          <w:sz w:val="26"/>
          <w:szCs w:val="26"/>
        </w:rPr>
      </w:pPr>
      <w:ins w:id="5671" w:author="DHA" w:date="2010-07-06T05:17:00Z">
        <w:r w:rsidRPr="004E1E56">
          <w:rPr>
            <w:rFonts w:ascii="Times New Roman" w:hAnsi="Times New Roman"/>
            <w:b/>
            <w:bCs/>
            <w:noProof w:val="0"/>
            <w:color w:val="000000"/>
            <w:sz w:val="26"/>
            <w:szCs w:val="26"/>
          </w:rPr>
          <w:t xml:space="preserve">4.3.1.3. Collaborative: </w:t>
        </w:r>
      </w:ins>
    </w:p>
    <w:p w:rsidR="00D2617A" w:rsidRPr="00734727" w:rsidRDefault="00D2617A" w:rsidP="00D2617A">
      <w:pPr>
        <w:pStyle w:val="ListParagraph"/>
        <w:ind w:left="0" w:firstLine="270"/>
        <w:jc w:val="both"/>
        <w:rPr>
          <w:ins w:id="5672" w:author="DHA" w:date="2010-07-06T05:17:00Z"/>
          <w:rFonts w:ascii="Times New Roman" w:hAnsi="Times New Roman"/>
          <w:color w:val="000000"/>
          <w:sz w:val="26"/>
          <w:szCs w:val="26"/>
        </w:rPr>
      </w:pPr>
      <w:ins w:id="5673" w:author="DHA" w:date="2010-07-06T05:17:00Z">
        <w:r w:rsidRPr="00734727">
          <w:rPr>
            <w:rFonts w:ascii="Times New Roman" w:hAnsi="Times New Roman"/>
            <w:color w:val="000000"/>
            <w:sz w:val="26"/>
            <w:szCs w:val="26"/>
          </w:rPr>
          <w:t>Tập trung vào các hoạt động làm việc nhóm. Các nhóm cùng hoạt động với nhau để xây dựng 1 mục tiêu chung, từ những nhóm nhỏ, hướng đề tài, đến những nhóm người khác nhau có cùng 1 mục tiêu chung... Hiệu quả của việc sử dụng mô hình workflow này để hỗ trợ làm việc nhóm hiện nay được xem như 1 yếu tố quan trọng trong sự thành công của các doanh nghiệp. Lợi ích của Internet và www hổ trợ liên lạc nhóm giữa các doanh nghiệp cũng là 1 thành công thực tế trong hầu hết các tổ chức. Process Definition ở đây không cứng nhắc mà có thể thường xuyên được thay đổi, Thỉnh thoảng người ta gọi Collaborative Workflow là Groupware. Dĩ nhiên là có rất nhiều loại Groupware không được xem như 1 Collaborative Workflow, chẳng hạn như Bulletin Boards hay videoconference.</w:t>
        </w:r>
      </w:ins>
    </w:p>
    <w:p w:rsidR="00D2617A" w:rsidRPr="004E1E56" w:rsidRDefault="00D2617A" w:rsidP="00D2617A">
      <w:pPr>
        <w:autoSpaceDE w:val="0"/>
        <w:autoSpaceDN w:val="0"/>
        <w:adjustRightInd w:val="0"/>
        <w:spacing w:line="240" w:lineRule="auto"/>
        <w:ind w:left="284"/>
        <w:jc w:val="both"/>
        <w:rPr>
          <w:ins w:id="5674" w:author="DHA" w:date="2010-07-06T05:17:00Z"/>
          <w:rFonts w:ascii="Times New Roman" w:hAnsi="Times New Roman"/>
          <w:b/>
          <w:bCs/>
          <w:noProof w:val="0"/>
          <w:color w:val="000000"/>
          <w:sz w:val="26"/>
          <w:szCs w:val="26"/>
        </w:rPr>
      </w:pPr>
      <w:ins w:id="5675" w:author="DHA" w:date="2010-07-06T05:17:00Z">
        <w:r w:rsidRPr="004E1E56">
          <w:rPr>
            <w:rFonts w:ascii="Times New Roman" w:hAnsi="Times New Roman"/>
            <w:b/>
            <w:bCs/>
            <w:noProof w:val="0"/>
            <w:color w:val="000000"/>
            <w:sz w:val="26"/>
            <w:szCs w:val="26"/>
          </w:rPr>
          <w:t xml:space="preserve">4.3.1.4. Ad-Hoc: </w:t>
        </w:r>
      </w:ins>
    </w:p>
    <w:p w:rsidR="00D2617A" w:rsidRPr="00F22470" w:rsidRDefault="00D2617A" w:rsidP="00D2617A">
      <w:pPr>
        <w:pStyle w:val="ListParagraph"/>
        <w:ind w:left="0" w:firstLine="270"/>
        <w:jc w:val="both"/>
        <w:rPr>
          <w:ins w:id="5676" w:author="DHA" w:date="2010-07-06T05:17:00Z"/>
          <w:rFonts w:ascii="Times New Roman" w:hAnsi="Times New Roman"/>
          <w:color w:val="000000"/>
          <w:sz w:val="26"/>
          <w:szCs w:val="26"/>
        </w:rPr>
      </w:pPr>
      <w:ins w:id="5677" w:author="DHA" w:date="2010-07-06T05:17:00Z">
        <w:r w:rsidRPr="00734727">
          <w:rPr>
            <w:rFonts w:ascii="Times New Roman" w:hAnsi="Times New Roman"/>
            <w:color w:val="000000"/>
            <w:sz w:val="26"/>
            <w:szCs w:val="26"/>
          </w:rPr>
          <w:t>Cho phép người dùng tạo ra và sửa đổi Process Definition nhanh chóng và dể dàng để đáp ứng các trường hợp phát sinh. Như thế Ad-Hoc có thể có rất nhiều Process Definition. Ad-hoc Workflow tối đa hóa tính linh hoạt trong các lĩnh vực mà bảo mật không phải là vấn đề chính yếu. Nghĩa là, chẳng hạn với các Production Workflow thì Tổ chức, doanh nghiệp là người sở hữu workflow, còn ở Ad-Hoc thì các user có thể có tiến trình riêng của họ.</w:t>
        </w:r>
      </w:ins>
    </w:p>
    <w:p w:rsidR="00D2617A" w:rsidRPr="000D1422" w:rsidRDefault="00D2617A" w:rsidP="00D2617A">
      <w:pPr>
        <w:pStyle w:val="ListParagraph"/>
        <w:numPr>
          <w:ilvl w:val="2"/>
          <w:numId w:val="3"/>
        </w:numPr>
        <w:ind w:left="284" w:firstLine="0"/>
        <w:jc w:val="both"/>
        <w:rPr>
          <w:ins w:id="5678" w:author="DHA" w:date="2010-07-06T05:17:00Z"/>
          <w:rFonts w:ascii="Times New Roman" w:hAnsi="Times New Roman"/>
          <w:b/>
          <w:color w:val="000000"/>
          <w:sz w:val="26"/>
          <w:szCs w:val="26"/>
          <w:lang w:val="en-US"/>
        </w:rPr>
      </w:pPr>
      <w:ins w:id="5679" w:author="DHA" w:date="2010-07-06T05:17:00Z">
        <w:r w:rsidRPr="003D22F6">
          <w:rPr>
            <w:rFonts w:ascii="Times New Roman" w:hAnsi="Times New Roman"/>
            <w:b/>
            <w:color w:val="000000"/>
            <w:sz w:val="26"/>
            <w:szCs w:val="26"/>
            <w:lang w:val="en-US"/>
          </w:rPr>
          <w:t>Theo WF</w:t>
        </w:r>
      </w:ins>
    </w:p>
    <w:p w:rsidR="00D2617A" w:rsidRPr="00734727" w:rsidRDefault="00D2617A" w:rsidP="00D2617A">
      <w:pPr>
        <w:pStyle w:val="ListParagraph"/>
        <w:ind w:left="0" w:firstLine="270"/>
        <w:jc w:val="both"/>
        <w:rPr>
          <w:ins w:id="5680" w:author="DHA" w:date="2010-07-06T05:17:00Z"/>
          <w:rFonts w:ascii="Times New Roman" w:hAnsi="Times New Roman"/>
          <w:color w:val="000000"/>
          <w:sz w:val="26"/>
          <w:szCs w:val="26"/>
        </w:rPr>
      </w:pPr>
      <w:ins w:id="5681" w:author="DHA" w:date="2010-07-06T05:17:00Z">
        <w:r w:rsidRPr="00734727">
          <w:rPr>
            <w:rFonts w:ascii="Times New Roman" w:hAnsi="Times New Roman"/>
            <w:color w:val="000000"/>
            <w:sz w:val="26"/>
            <w:szCs w:val="26"/>
          </w:rPr>
          <w:lastRenderedPageBreak/>
          <w:t>Trong Windows Workflow Foundation, người ta không chia rõ ràng các loại workflow theo như chuẩn WfMC, mà thay vào đó, WF phân loại theo loại ứng dụng Workflow, chủ yếu gồm 3 loại sau:</w:t>
        </w:r>
      </w:ins>
    </w:p>
    <w:p w:rsidR="00D2617A" w:rsidRPr="004E1E56" w:rsidRDefault="00D2617A" w:rsidP="00D2617A">
      <w:pPr>
        <w:ind w:left="284"/>
        <w:jc w:val="both"/>
        <w:rPr>
          <w:ins w:id="5682" w:author="DHA" w:date="2010-07-06T05:17:00Z"/>
          <w:rFonts w:ascii="Times New Roman" w:hAnsi="Times New Roman"/>
          <w:b/>
          <w:color w:val="000000"/>
          <w:sz w:val="26"/>
          <w:szCs w:val="26"/>
          <w:lang w:val="en-US"/>
        </w:rPr>
      </w:pPr>
      <w:ins w:id="5683" w:author="DHA" w:date="2010-07-06T05:17:00Z">
        <w:r w:rsidRPr="004E1E56">
          <w:rPr>
            <w:rFonts w:ascii="Times New Roman" w:hAnsi="Times New Roman"/>
            <w:b/>
            <w:color w:val="000000"/>
            <w:sz w:val="26"/>
            <w:szCs w:val="26"/>
            <w:lang w:val="en-US"/>
          </w:rPr>
          <w:t xml:space="preserve">4.3.2.1. Sequential Workflow (Workflow tuần tự): </w:t>
        </w:r>
      </w:ins>
    </w:p>
    <w:p w:rsidR="00D2617A" w:rsidRPr="00734727" w:rsidRDefault="00D2617A" w:rsidP="00D2617A">
      <w:pPr>
        <w:pStyle w:val="ListParagraph"/>
        <w:ind w:left="0" w:firstLine="270"/>
        <w:jc w:val="both"/>
        <w:rPr>
          <w:ins w:id="5684" w:author="DHA" w:date="2010-07-06T05:17:00Z"/>
          <w:rFonts w:ascii="Times New Roman" w:hAnsi="Times New Roman"/>
          <w:color w:val="000000"/>
          <w:sz w:val="26"/>
          <w:szCs w:val="26"/>
        </w:rPr>
      </w:pPr>
      <w:ins w:id="5685" w:author="DHA" w:date="2010-07-06T05:17:00Z">
        <w:r w:rsidRPr="00734727">
          <w:rPr>
            <w:rFonts w:ascii="Times New Roman" w:hAnsi="Times New Roman"/>
            <w:color w:val="000000"/>
            <w:sz w:val="26"/>
            <w:szCs w:val="26"/>
          </w:rPr>
          <w:t>trong ứng dụng WF theo dạng này, các tác vụ có thể được thực thi 1 cách tự động với không có hoặc có rất ít tác động từ bên ngoài. Bản thân workflow có thể tự điều khiển việc thực thi các tác vụ. Như thế, trong loại ứng dụng này sẽ có rất ít các tương tác qua lại với người dùng. Các activity trong workflow sẽ được thực thi theo thứ tự người lập trình mô tả khi xây dựng ứng dụng.</w:t>
        </w:r>
      </w:ins>
    </w:p>
    <w:p w:rsidR="00D2617A" w:rsidRPr="004E1E56" w:rsidRDefault="00D2617A" w:rsidP="00D2617A">
      <w:pPr>
        <w:ind w:left="284"/>
        <w:jc w:val="both"/>
        <w:rPr>
          <w:ins w:id="5686" w:author="DHA" w:date="2010-07-06T05:17:00Z"/>
          <w:rFonts w:ascii="Times New Roman" w:hAnsi="Times New Roman"/>
          <w:b/>
          <w:color w:val="000000"/>
          <w:sz w:val="26"/>
          <w:szCs w:val="26"/>
          <w:lang w:val="en-US"/>
        </w:rPr>
      </w:pPr>
      <w:ins w:id="5687" w:author="DHA" w:date="2010-07-06T05:17:00Z">
        <w:r w:rsidRPr="004E1E56">
          <w:rPr>
            <w:rFonts w:ascii="Times New Roman" w:hAnsi="Times New Roman"/>
            <w:b/>
            <w:color w:val="000000"/>
            <w:sz w:val="26"/>
            <w:szCs w:val="26"/>
            <w:lang w:val="en-US"/>
          </w:rPr>
          <w:t xml:space="preserve">4.3.2.2. State-Machine Workflow (Workflow trạng thái): </w:t>
        </w:r>
      </w:ins>
    </w:p>
    <w:p w:rsidR="00D2617A" w:rsidRPr="00734727" w:rsidRDefault="00D2617A" w:rsidP="00D2617A">
      <w:pPr>
        <w:pStyle w:val="ListParagraph"/>
        <w:ind w:left="0" w:firstLine="270"/>
        <w:jc w:val="both"/>
        <w:rPr>
          <w:ins w:id="5688" w:author="DHA" w:date="2010-07-06T05:17:00Z"/>
          <w:rFonts w:ascii="Times New Roman" w:hAnsi="Times New Roman"/>
          <w:color w:val="000000"/>
          <w:sz w:val="26"/>
          <w:szCs w:val="26"/>
        </w:rPr>
      </w:pPr>
      <w:ins w:id="5689" w:author="DHA" w:date="2010-07-06T05:17:00Z">
        <w:r w:rsidRPr="00734727">
          <w:rPr>
            <w:rFonts w:ascii="Times New Roman" w:hAnsi="Times New Roman"/>
            <w:color w:val="000000"/>
            <w:sz w:val="26"/>
            <w:szCs w:val="26"/>
          </w:rPr>
          <w:t>trong ứng dụng WF theo dạng này, workflow về cơ bản sẽ phụ thuộc vào các sự kiện bên ngoài tác động vào để có thể thực thi tác vụ kế tiếp. Như vậy, các tác vụ phụ thuộc chặt chẽ vào các tác động bên ngoài điều khiển quá trình thực thi của nó. Loại ứng dụng workflow này cần rất nhiều sự tương tác với người dùng: người dùng sẽ tác động, xác nhận hay thực thi các hành động khác nhau trong suốt luồng công việc và ghi nhận kết quả để workflow xác định trạng thái của nó và quyết định hoạt động tiếp theo cho nó.</w:t>
        </w:r>
      </w:ins>
    </w:p>
    <w:p w:rsidR="00D2617A" w:rsidRPr="004E1E56" w:rsidRDefault="00D2617A" w:rsidP="00D2617A">
      <w:pPr>
        <w:ind w:left="284"/>
        <w:jc w:val="both"/>
        <w:rPr>
          <w:ins w:id="5690" w:author="DHA" w:date="2010-07-06T05:17:00Z"/>
          <w:rFonts w:ascii="Times New Roman" w:hAnsi="Times New Roman"/>
          <w:b/>
          <w:color w:val="000000"/>
          <w:sz w:val="26"/>
          <w:szCs w:val="26"/>
          <w:lang w:val="en-US"/>
        </w:rPr>
      </w:pPr>
      <w:ins w:id="5691" w:author="DHA" w:date="2010-07-06T05:17:00Z">
        <w:r w:rsidRPr="004E1E56">
          <w:rPr>
            <w:rFonts w:ascii="Times New Roman" w:hAnsi="Times New Roman"/>
            <w:b/>
            <w:color w:val="000000"/>
            <w:sz w:val="26"/>
            <w:szCs w:val="26"/>
            <w:lang w:val="en-US"/>
          </w:rPr>
          <w:t xml:space="preserve">4.3.2.3. Rules-based Workflow (Workflow dựa vào quy luật): </w:t>
        </w:r>
      </w:ins>
    </w:p>
    <w:p w:rsidR="00D2617A" w:rsidRPr="00734727" w:rsidRDefault="00D2617A" w:rsidP="00D2617A">
      <w:pPr>
        <w:pStyle w:val="ListParagraph"/>
        <w:ind w:left="0" w:firstLine="270"/>
        <w:jc w:val="both"/>
        <w:rPr>
          <w:ins w:id="5692" w:author="DHA" w:date="2010-07-06T05:17:00Z"/>
          <w:rFonts w:ascii="Times New Roman" w:hAnsi="Times New Roman"/>
          <w:color w:val="000000"/>
          <w:sz w:val="26"/>
          <w:szCs w:val="26"/>
        </w:rPr>
      </w:pPr>
      <w:ins w:id="5693" w:author="DHA" w:date="2010-07-06T05:17:00Z">
        <w:r w:rsidRPr="00734727">
          <w:rPr>
            <w:rFonts w:ascii="Times New Roman" w:hAnsi="Times New Roman"/>
            <w:color w:val="000000"/>
            <w:sz w:val="26"/>
            <w:szCs w:val="26"/>
          </w:rPr>
          <w:t>Các quy luật kinh doanh tồn tại giúp giải quyết các quyết định phức tạp là vấn đề thường có trong các workflow lớn, có độ phức tạp cao, nhưng bản thân Sequential Workflow hay State-machine Workflow đều không cung cấp trực tiếp cách xử lý cho các quy luật kinh doanh này. Rules-based Workflow được xây dựng dựa trên Sequential Workflow, nhưng nó là rules-driven, tức là có thêm các quy luật nhằm điều khiển các hoạt động của các tác vụ. Thay vì chỉ thực thi các hoạt động lập trình viên mô tả, loại workflow này sẽ kết hợp thêm các Policy activity (1 loại Activity trong WF dùng để xây dựng quy tắc hoạt động của các activity) và các Rule Conditions để thi hành các tác vụ dựa trên quy luật kinh doanh được mô tả trong workflow.</w:t>
        </w:r>
      </w:ins>
    </w:p>
    <w:p w:rsidR="00D2617A" w:rsidRPr="00F22470" w:rsidRDefault="00D2617A" w:rsidP="00D2617A">
      <w:pPr>
        <w:ind w:left="284"/>
        <w:jc w:val="both"/>
        <w:rPr>
          <w:ins w:id="5694" w:author="DHA" w:date="2010-07-06T05:17:00Z"/>
          <w:rFonts w:ascii="Times New Roman" w:hAnsi="Times New Roman"/>
          <w:b/>
          <w:color w:val="000000"/>
          <w:sz w:val="26"/>
          <w:szCs w:val="26"/>
        </w:rPr>
      </w:pPr>
      <w:ins w:id="5695" w:author="DHA" w:date="2010-07-06T05:17:00Z">
        <w:r w:rsidRPr="00F22470">
          <w:rPr>
            <w:rFonts w:ascii="Times New Roman" w:hAnsi="Times New Roman"/>
            <w:b/>
            <w:color w:val="000000"/>
            <w:sz w:val="26"/>
            <w:szCs w:val="26"/>
          </w:rPr>
          <w:t xml:space="preserve">4.3.3. WF có thể xử lý các trường hợp workflow theo WfMC như thế nào? </w:t>
        </w:r>
      </w:ins>
    </w:p>
    <w:p w:rsidR="00D2617A" w:rsidRPr="00734727" w:rsidRDefault="00D2617A" w:rsidP="00D2617A">
      <w:pPr>
        <w:pStyle w:val="ListParagraph"/>
        <w:ind w:left="0" w:firstLine="270"/>
        <w:jc w:val="both"/>
        <w:rPr>
          <w:ins w:id="5696" w:author="DHA" w:date="2010-07-06T05:17:00Z"/>
          <w:rFonts w:ascii="Times New Roman" w:hAnsi="Times New Roman"/>
          <w:color w:val="000000"/>
          <w:sz w:val="26"/>
          <w:szCs w:val="26"/>
        </w:rPr>
      </w:pPr>
      <w:ins w:id="5697" w:author="DHA" w:date="2010-07-06T05:17:00Z">
        <w:r w:rsidRPr="00734727">
          <w:rPr>
            <w:rFonts w:ascii="Times New Roman" w:hAnsi="Times New Roman"/>
            <w:color w:val="000000"/>
            <w:sz w:val="26"/>
            <w:szCs w:val="26"/>
          </w:rPr>
          <w:t>Về bản chất, WF là 1 công nghệ, bao gồm nhiều Engine khác nhau xây dựng trên cùng 1 nền tảng của Microsoft cung cấp framework chung cho các ứng dụng khác nhau để tạo, thực hiện và quản lý Workflow, trong khi WfMC là 1 tổ chức định ra chuẩn chung cho các loại Workflow Engine mã nguồn mở. Vì thế, đối với WfMC, 1 hệ quản trị Workflow có thể bao gồm nhiều phần mềm khác nhau của các công ty phần mềm khác nhau cùng tuân theo quy định chung của WfMC. WF cũng vậy. 1 hệ thống Workflow được xây dựng có thể bao gồm nhiều engine khác nhau như Sharepoint Workflow, ...</w:t>
        </w:r>
      </w:ins>
    </w:p>
    <w:p w:rsidR="00D2617A" w:rsidRPr="00734727" w:rsidRDefault="00D2617A" w:rsidP="00D2617A">
      <w:pPr>
        <w:pStyle w:val="ListParagraph"/>
        <w:ind w:left="0" w:firstLine="270"/>
        <w:jc w:val="both"/>
        <w:rPr>
          <w:ins w:id="5698" w:author="DHA" w:date="2010-07-06T05:17:00Z"/>
          <w:rFonts w:ascii="Times New Roman" w:hAnsi="Times New Roman"/>
          <w:color w:val="000000"/>
          <w:sz w:val="26"/>
          <w:szCs w:val="26"/>
        </w:rPr>
      </w:pPr>
      <w:ins w:id="5699" w:author="DHA" w:date="2010-07-06T05:17:00Z">
        <w:r w:rsidRPr="00734727">
          <w:rPr>
            <w:rFonts w:ascii="Times New Roman" w:hAnsi="Times New Roman"/>
            <w:color w:val="000000"/>
            <w:sz w:val="26"/>
            <w:szCs w:val="26"/>
          </w:rPr>
          <w:lastRenderedPageBreak/>
          <w:t>Tuy nhiên, chính vì không chia các Workflow thành các dạng như chuẩn WfMC đã phân chia, mà chỉ phân chia thành các loại ứng dụng Workflow khác nhau, WF không giải quyết các bài toán kinh doanh theo hướng mà WfMC đã xây dựng. Vì thế, đối với 1 Workflow thuộc bất kì loại nào theo WfMC mô tả, người ta đều có thể xây dựng nó trên WF, phụ thuộc vào Workflow đó có cần nhiều sự tương tác hay không, và với mỗi tác vụ, có các quy luật phức tạp nào được định nghĩa cho nó hay không, để tương ứng xác định trong WF loại ứng dụng được dùng để khởi tạo và xây dựng Workflow.</w:t>
        </w:r>
      </w:ins>
    </w:p>
    <w:p w:rsidR="00D2617A" w:rsidRPr="00762D73" w:rsidRDefault="00D2617A" w:rsidP="00D2617A">
      <w:pPr>
        <w:ind w:left="284"/>
        <w:jc w:val="both"/>
        <w:rPr>
          <w:ins w:id="5700" w:author="DHA" w:date="2010-07-06T05:17:00Z"/>
          <w:rFonts w:ascii="Times New Roman" w:hAnsi="Times New Roman"/>
          <w:b/>
          <w:color w:val="000000"/>
          <w:sz w:val="26"/>
          <w:szCs w:val="26"/>
        </w:rPr>
      </w:pPr>
      <w:ins w:id="5701" w:author="DHA" w:date="2010-07-06T05:17:00Z">
        <w:r w:rsidRPr="00762D73">
          <w:rPr>
            <w:rFonts w:ascii="Times New Roman" w:hAnsi="Times New Roman"/>
            <w:b/>
            <w:color w:val="000000"/>
            <w:sz w:val="26"/>
            <w:szCs w:val="26"/>
          </w:rPr>
          <w:t xml:space="preserve">4.3.3.1. Production Workflow: </w:t>
        </w:r>
      </w:ins>
    </w:p>
    <w:p w:rsidR="00D2617A" w:rsidRPr="00734727" w:rsidRDefault="00D2617A" w:rsidP="00D2617A">
      <w:pPr>
        <w:pStyle w:val="ListParagraph"/>
        <w:ind w:left="0" w:firstLine="270"/>
        <w:jc w:val="both"/>
        <w:rPr>
          <w:ins w:id="5702" w:author="DHA" w:date="2010-07-06T05:17:00Z"/>
          <w:rFonts w:ascii="Times New Roman" w:hAnsi="Times New Roman"/>
          <w:color w:val="000000"/>
          <w:sz w:val="26"/>
          <w:szCs w:val="26"/>
        </w:rPr>
      </w:pPr>
      <w:ins w:id="5703" w:author="DHA" w:date="2010-07-06T05:17:00Z">
        <w:r w:rsidRPr="00734727">
          <w:rPr>
            <w:rFonts w:ascii="Times New Roman" w:hAnsi="Times New Roman"/>
            <w:color w:val="000000"/>
            <w:sz w:val="26"/>
            <w:szCs w:val="26"/>
          </w:rPr>
          <w:t>Với dạng workflow này (được mô tả trong chuẩn WfMC), workflow bao gồm nhiều thao tác giống nhau lặp đi lặp lại nhiều lần, giống như quá trình sản xuất 1 sản phẩm của phân xưởng. Như vậy, với WF, chẳng hạn khi xây dựng 1 workflow mô tả qui trình sản xuất sản phẩm, lập trình viên có thể sử dụng các Activity như Parallel Activity, hay WhileActivity để biểu diễn quá trình sản xuất, phụ thuộc vào quy tắc của phân xưởng: sản xuất đồng loạt (parallel) hay tuần tự (while)...</w:t>
        </w:r>
      </w:ins>
    </w:p>
    <w:p w:rsidR="00D2617A" w:rsidRPr="00762D73" w:rsidRDefault="00D2617A" w:rsidP="00D2617A">
      <w:pPr>
        <w:ind w:left="284"/>
        <w:jc w:val="both"/>
        <w:rPr>
          <w:ins w:id="5704" w:author="DHA" w:date="2010-07-06T05:17:00Z"/>
          <w:rFonts w:ascii="Times New Roman" w:hAnsi="Times New Roman"/>
          <w:b/>
          <w:color w:val="000000"/>
          <w:sz w:val="26"/>
          <w:szCs w:val="26"/>
        </w:rPr>
      </w:pPr>
      <w:ins w:id="5705" w:author="DHA" w:date="2010-07-06T05:17:00Z">
        <w:r w:rsidRPr="00762D73">
          <w:rPr>
            <w:rFonts w:ascii="Times New Roman" w:hAnsi="Times New Roman"/>
            <w:b/>
            <w:color w:val="000000"/>
            <w:sz w:val="26"/>
            <w:szCs w:val="26"/>
          </w:rPr>
          <w:t xml:space="preserve">4.3.3.2. Administrative Workflow: </w:t>
        </w:r>
      </w:ins>
    </w:p>
    <w:p w:rsidR="00D2617A" w:rsidRPr="00734727" w:rsidRDefault="00D2617A" w:rsidP="00D2617A">
      <w:pPr>
        <w:pStyle w:val="ListParagraph"/>
        <w:ind w:left="0" w:firstLine="270"/>
        <w:jc w:val="both"/>
        <w:rPr>
          <w:ins w:id="5706" w:author="DHA" w:date="2010-07-06T05:17:00Z"/>
          <w:rFonts w:ascii="Times New Roman" w:hAnsi="Times New Roman"/>
          <w:color w:val="000000"/>
          <w:sz w:val="26"/>
          <w:szCs w:val="26"/>
        </w:rPr>
      </w:pPr>
      <w:ins w:id="5707" w:author="DHA" w:date="2010-07-06T05:17:00Z">
        <w:r w:rsidRPr="00734727">
          <w:rPr>
            <w:rFonts w:ascii="Times New Roman" w:hAnsi="Times New Roman"/>
            <w:color w:val="000000"/>
            <w:sz w:val="26"/>
            <w:szCs w:val="26"/>
          </w:rPr>
          <w:t>Với dạng này, tổ chức có thể xây dựng 1 hệ thống Workflow bao gồm nhiều phần mềm khác nhau cùng tuân thủ 1 chuẩn chung (Theo WfMC). Như vậy, tương tự trong WF, với mỗi mô hình workflow, người lập trình có thể chọn sử dụng các engine nào đó được xây dựng trên cùng nền tảng WF có khả năng đáp ứng quy luật kinh doanh của tổ chức. Tuy nhiên, 1 hướng tiếp cận khác, là xây dựng workflow theo loại thứ 3 của WF, tức là dạng rule-based, khi đó, các quy luật kinh doanh phức tạp trong công ty có thể được giải quyết, thông qua việc sử dụng các Policy Activity và các Rule Conditions.</w:t>
        </w:r>
      </w:ins>
    </w:p>
    <w:p w:rsidR="00D2617A" w:rsidRPr="00F22470" w:rsidRDefault="00D2617A" w:rsidP="00D2617A">
      <w:pPr>
        <w:ind w:left="284"/>
        <w:jc w:val="both"/>
        <w:rPr>
          <w:ins w:id="5708" w:author="DHA" w:date="2010-07-06T05:17:00Z"/>
          <w:rFonts w:ascii="Times New Roman" w:hAnsi="Times New Roman"/>
          <w:color w:val="000000"/>
          <w:sz w:val="26"/>
          <w:szCs w:val="26"/>
        </w:rPr>
      </w:pPr>
      <w:ins w:id="5709" w:author="DHA" w:date="2010-07-06T05:17:00Z">
        <w:r w:rsidRPr="00F22470">
          <w:rPr>
            <w:rFonts w:ascii="Times New Roman" w:hAnsi="Times New Roman"/>
            <w:i/>
            <w:color w:val="000000"/>
            <w:sz w:val="26"/>
            <w:szCs w:val="26"/>
          </w:rPr>
          <w:t>4.3.3.3. Collaborative Workflow:</w:t>
        </w:r>
        <w:r w:rsidRPr="00F22470">
          <w:rPr>
            <w:rFonts w:ascii="Times New Roman" w:hAnsi="Times New Roman"/>
            <w:color w:val="000000"/>
            <w:sz w:val="26"/>
            <w:szCs w:val="26"/>
          </w:rPr>
          <w:t xml:space="preserve"> </w:t>
        </w:r>
      </w:ins>
    </w:p>
    <w:p w:rsidR="00D2617A" w:rsidRPr="00762D73" w:rsidRDefault="00D2617A" w:rsidP="00D2617A">
      <w:pPr>
        <w:pStyle w:val="ListParagraph"/>
        <w:ind w:left="0" w:firstLine="270"/>
        <w:jc w:val="both"/>
        <w:rPr>
          <w:ins w:id="5710" w:author="DHA" w:date="2010-07-06T05:17:00Z"/>
          <w:rFonts w:ascii="Times New Roman" w:hAnsi="Times New Roman"/>
          <w:color w:val="000000"/>
          <w:sz w:val="26"/>
          <w:szCs w:val="26"/>
        </w:rPr>
      </w:pPr>
      <w:ins w:id="5711" w:author="DHA" w:date="2010-07-06T05:17:00Z">
        <w:r w:rsidRPr="00734727">
          <w:rPr>
            <w:rFonts w:ascii="Times New Roman" w:hAnsi="Times New Roman"/>
            <w:color w:val="000000"/>
            <w:sz w:val="26"/>
            <w:szCs w:val="26"/>
          </w:rPr>
          <w:t xml:space="preserve">Với dạng này, có thể sử dụng Sharepoint Workflow </w:t>
        </w:r>
        <w:r>
          <w:rPr>
            <w:rFonts w:ascii="Times New Roman" w:hAnsi="Times New Roman"/>
            <w:color w:val="000000"/>
            <w:sz w:val="26"/>
            <w:szCs w:val="26"/>
          </w:rPr>
          <w:t>của Microsoft để giải quyết</w:t>
        </w:r>
        <w:r>
          <w:rPr>
            <w:rStyle w:val="FootnoteReference"/>
            <w:rFonts w:ascii="Times New Roman" w:hAnsi="Times New Roman"/>
            <w:color w:val="000000"/>
            <w:sz w:val="26"/>
            <w:szCs w:val="26"/>
          </w:rPr>
          <w:footnoteReference w:id="20"/>
        </w:r>
      </w:ins>
    </w:p>
    <w:p w:rsidR="00D2617A" w:rsidRPr="00762D73" w:rsidRDefault="00D2617A" w:rsidP="00D2617A">
      <w:pPr>
        <w:ind w:left="284"/>
        <w:jc w:val="both"/>
        <w:rPr>
          <w:ins w:id="5714" w:author="DHA" w:date="2010-07-06T05:17:00Z"/>
          <w:rFonts w:ascii="Times New Roman" w:hAnsi="Times New Roman"/>
          <w:b/>
          <w:color w:val="000000"/>
          <w:sz w:val="26"/>
          <w:szCs w:val="26"/>
        </w:rPr>
      </w:pPr>
      <w:ins w:id="5715" w:author="DHA" w:date="2010-07-06T05:17:00Z">
        <w:r w:rsidRPr="00762D73">
          <w:rPr>
            <w:rFonts w:ascii="Times New Roman" w:hAnsi="Times New Roman"/>
            <w:b/>
            <w:color w:val="000000"/>
            <w:sz w:val="26"/>
            <w:szCs w:val="26"/>
          </w:rPr>
          <w:t xml:space="preserve">4.3.3.4. Ad-hoc: </w:t>
        </w:r>
      </w:ins>
    </w:p>
    <w:p w:rsidR="00D2617A" w:rsidRPr="00F22470" w:rsidRDefault="00D2617A" w:rsidP="00D2617A">
      <w:pPr>
        <w:pStyle w:val="ListParagraph"/>
        <w:ind w:left="0" w:firstLine="270"/>
        <w:jc w:val="both"/>
        <w:rPr>
          <w:ins w:id="5716" w:author="DHA" w:date="2010-07-06T05:17:00Z"/>
          <w:rFonts w:ascii="Times New Roman" w:hAnsi="Times New Roman"/>
          <w:color w:val="000000"/>
          <w:sz w:val="26"/>
          <w:szCs w:val="26"/>
        </w:rPr>
      </w:pPr>
      <w:ins w:id="5717" w:author="DHA" w:date="2010-07-06T05:17:00Z">
        <w:r w:rsidRPr="00734727">
          <w:rPr>
            <w:rFonts w:ascii="Times New Roman" w:hAnsi="Times New Roman"/>
            <w:color w:val="000000"/>
            <w:sz w:val="26"/>
            <w:szCs w:val="26"/>
          </w:rPr>
          <w:t>Với sự phát triển hiện nay của WF, các mô hình workflow có thể được chỉnh sửa trực tiếp trên giao diện, có thể thay đổi cho phù hợp với quy luật kinh doanh. Kết hợp với sự phân quyền của từng user, có thể cho phép các user có thể chỉ sửa đổi được các phần workflow nằm trong phạm vi hoạt động của mình, nhưng vẫn đãm bảo đầu ra cho tác vụ tiếp theo của user khác.</w:t>
        </w:r>
        <w:r w:rsidRPr="00F22470">
          <w:rPr>
            <w:rFonts w:ascii="Times New Roman" w:hAnsi="Times New Roman"/>
            <w:color w:val="000000"/>
            <w:sz w:val="26"/>
            <w:szCs w:val="26"/>
          </w:rPr>
          <w:t xml:space="preserve"> </w:t>
        </w:r>
      </w:ins>
    </w:p>
    <w:p w:rsidR="00D2617A" w:rsidRPr="00F22470" w:rsidRDefault="00D2617A" w:rsidP="00D2617A">
      <w:pPr>
        <w:pStyle w:val="ListParagraph"/>
        <w:ind w:left="0" w:firstLine="270"/>
        <w:jc w:val="both"/>
        <w:rPr>
          <w:ins w:id="5718" w:author="DHA" w:date="2010-07-06T05:17:00Z"/>
          <w:rFonts w:ascii="Times New Roman" w:hAnsi="Times New Roman"/>
          <w:color w:val="000000"/>
          <w:sz w:val="26"/>
          <w:szCs w:val="26"/>
        </w:rPr>
      </w:pPr>
    </w:p>
    <w:p w:rsidR="003E147A" w:rsidRPr="003E147A" w:rsidRDefault="003E147A" w:rsidP="00AF4A0A">
      <w:pPr>
        <w:ind w:left="284"/>
        <w:jc w:val="both"/>
        <w:rPr>
          <w:rFonts w:ascii="Times New Roman" w:hAnsi="Times New Roman"/>
          <w:color w:val="000000"/>
          <w:sz w:val="26"/>
          <w:szCs w:val="26"/>
          <w:lang w:val="en-US"/>
          <w:rPrChange w:id="5719" w:author="DHA" w:date="2010-07-05T21:04:00Z">
            <w:rPr>
              <w:rFonts w:ascii="Times New Roman" w:hAnsi="Times New Roman"/>
              <w:color w:val="000000"/>
              <w:sz w:val="26"/>
              <w:szCs w:val="26"/>
            </w:rPr>
          </w:rPrChange>
        </w:rPr>
      </w:pPr>
    </w:p>
    <w:sectPr w:rsidR="003E147A" w:rsidRPr="003E147A" w:rsidSect="008F4D63">
      <w:pgSz w:w="11907" w:h="16839" w:code="9"/>
      <w:pgMar w:top="1440" w:right="1440" w:bottom="1135"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95" w:author="DONGTHUY" w:date="2010-07-04T16:38:00Z" w:initials="D">
    <w:p w:rsidR="006C1EE4" w:rsidRDefault="006C1EE4">
      <w:pPr>
        <w:pStyle w:val="CommentText"/>
        <w:rPr>
          <w:rFonts w:ascii="Arial" w:hAnsi="Arial" w:cs="Arial"/>
        </w:rPr>
      </w:pPr>
      <w:r>
        <w:rPr>
          <w:rStyle w:val="CommentReference"/>
        </w:rPr>
        <w:annotationRef/>
      </w:r>
      <w:r>
        <w:rPr>
          <w:lang w:val="en-US"/>
        </w:rPr>
        <w:t>Ch</w:t>
      </w:r>
      <w:r>
        <w:rPr>
          <w:rFonts w:ascii="Arial" w:hAnsi="Arial" w:cs="Arial"/>
        </w:rPr>
        <w:t>ương này quá tản mạn. Đọc xong không biết khóa luận thực sự dùng cái gì trong mớ bòng bong chức năng mà WF có? Và không có kết luận của chương!!! Cần tập trung trình bày theo hướng sau:</w:t>
      </w:r>
    </w:p>
    <w:p w:rsidR="006C1EE4" w:rsidRDefault="006C1EE4">
      <w:pPr>
        <w:pStyle w:val="CommentText"/>
        <w:rPr>
          <w:rFonts w:ascii="Arial" w:hAnsi="Arial" w:cs="Arial"/>
          <w:lang w:val="en-US"/>
        </w:rPr>
      </w:pPr>
      <w:r>
        <w:rPr>
          <w:rFonts w:ascii="Arial" w:hAnsi="Arial" w:cs="Arial"/>
          <w:lang w:val="en-US"/>
        </w:rPr>
        <w:t>1. môi trường WF: kiến trúc tổng thể, giới thiệu sơ qua những thành phần trong kiến trúc đó: làm gì?</w:t>
      </w:r>
    </w:p>
    <w:p w:rsidR="006C1EE4" w:rsidRDefault="006C1EE4">
      <w:pPr>
        <w:pStyle w:val="CommentText"/>
        <w:rPr>
          <w:rFonts w:ascii="Arial" w:hAnsi="Arial" w:cs="Arial"/>
          <w:lang w:val="en-US"/>
        </w:rPr>
      </w:pPr>
      <w:r>
        <w:rPr>
          <w:rFonts w:ascii="Arial" w:hAnsi="Arial" w:cs="Arial"/>
          <w:lang w:val="en-US"/>
        </w:rPr>
        <w:t>2. tập trung trình bày kỹ những phần mà KLTN sẽ dùng, cũng nên thuyết minh tại sao.</w:t>
      </w:r>
    </w:p>
    <w:p w:rsidR="006C1EE4" w:rsidRDefault="006C1EE4">
      <w:pPr>
        <w:pStyle w:val="CommentText"/>
      </w:pPr>
      <w:r>
        <w:rPr>
          <w:rFonts w:ascii="Arial" w:hAnsi="Arial" w:cs="Arial"/>
          <w:lang w:val="en-US"/>
        </w:rPr>
        <w:t>3. những nội dung như đã trình bày trong chương này, cái nào không dùng thực sự cho KLTN =&gt; bỏ ra. Co thể gom lại thành 1 phụ lục kỹ thuật về WF, nếu muốn.</w:t>
      </w:r>
    </w:p>
  </w:comment>
  <w:comment w:id="1303" w:author="DONGTHUY" w:date="2010-07-04T16:38:00Z" w:initials="D">
    <w:p w:rsidR="006C1EE4" w:rsidRDefault="006C1EE4">
      <w:pPr>
        <w:pStyle w:val="CommentText"/>
        <w:rPr>
          <w:rFonts w:ascii="Arial" w:hAnsi="Arial" w:cs="Arial"/>
          <w:lang w:val="en-US"/>
        </w:rPr>
      </w:pPr>
      <w:r>
        <w:rPr>
          <w:rStyle w:val="CommentReference"/>
        </w:rPr>
        <w:annotationRef/>
      </w:r>
      <w:r>
        <w:rPr>
          <w:lang w:val="en-US"/>
        </w:rPr>
        <w:t>ph</w:t>
      </w:r>
      <w:r>
        <w:rPr>
          <w:rFonts w:ascii="Arial" w:hAnsi="Arial" w:cs="Arial"/>
          <w:lang w:val="en-US"/>
        </w:rPr>
        <w:t>ải đề cập đền nội dung sau: khóa luận của các em có dùng đến kiến thức đã được tìm hiểu trong những KLTN trước? Nếu không, vì lý do gì? Cái mình tìm hiểu thêm khác những KLTN trước ở chỗ nào, tại sao? để phục vụ cho mục đích gì?</w:t>
      </w:r>
    </w:p>
    <w:p w:rsidR="006C1EE4" w:rsidRDefault="006C1EE4">
      <w:pPr>
        <w:pStyle w:val="CommentText"/>
      </w:pPr>
    </w:p>
  </w:comment>
  <w:comment w:id="1343" w:author="DONGTHUY" w:date="2010-07-06T05:03:00Z" w:initials="D">
    <w:p w:rsidR="006C1EE4" w:rsidRDefault="006C1EE4">
      <w:pPr>
        <w:pStyle w:val="CommentText"/>
      </w:pPr>
      <w:r>
        <w:rPr>
          <w:rStyle w:val="CommentReference"/>
        </w:rPr>
        <w:annotationRef/>
      </w:r>
      <w:r>
        <w:rPr>
          <w:lang w:val="en-US"/>
        </w:rPr>
        <w:t>tránh vi</w:t>
      </w:r>
      <w:r>
        <w:rPr>
          <w:rFonts w:ascii="Arial" w:hAnsi="Arial" w:cs="Arial"/>
          <w:lang w:val="en-US"/>
        </w:rPr>
        <w:t>ết n</w:t>
      </w:r>
      <w:r w:rsidR="00AB6774" w:rsidRPr="00AB6774">
        <w:t xml:space="preserve"> </w:t>
      </w:r>
      <w:r w:rsidR="00AB6774">
        <w:t>đ</w:t>
      </w:r>
      <w:r w:rsidR="00AB6774">
        <w:rPr>
          <w:rFonts w:ascii="Arial" w:hAnsi="Arial" w:cs="Arial"/>
        </w:rPr>
        <w:t>ể</w:t>
      </w:r>
      <w:r w:rsidR="00AB6774">
        <w:t xml:space="preserve"> tìm hi</w:t>
      </w:r>
      <w:r w:rsidR="00AB6774">
        <w:rPr>
          <w:rFonts w:ascii="Arial" w:hAnsi="Arial" w:cs="Arial"/>
        </w:rPr>
        <w:t>ể</w:t>
      </w:r>
      <w:r w:rsidR="00AB6774">
        <w:t>u m</w:t>
      </w:r>
      <w:r w:rsidR="00AB6774">
        <w:rPr>
          <w:rFonts w:ascii="Arial" w:hAnsi="Arial" w:cs="Arial"/>
        </w:rPr>
        <w:t>ộ</w:t>
      </w:r>
      <w:r w:rsidR="00AB6774">
        <w:t>t b</w:t>
      </w:r>
      <w:r w:rsidR="00AB6774">
        <w:rPr>
          <w:rFonts w:ascii="Arial" w:hAnsi="Arial" w:cs="Arial"/>
        </w:rPr>
        <w:t>ố</w:t>
      </w:r>
      <w:r w:rsidR="00AB6774">
        <w:t>i c</w:t>
      </w:r>
      <w:r w:rsidR="00AB6774">
        <w:rPr>
          <w:rFonts w:ascii="Arial" w:hAnsi="Arial" w:cs="Arial"/>
        </w:rPr>
        <w:t>ả</w:t>
      </w:r>
      <w:r w:rsidR="00AB6774">
        <w:t>nh th</w:t>
      </w:r>
      <w:r w:rsidR="00AB6774">
        <w:rPr>
          <w:rFonts w:ascii="Arial" w:hAnsi="Arial" w:cs="Arial"/>
        </w:rPr>
        <w:t>ự</w:t>
      </w:r>
      <w:r w:rsidR="00AB6774">
        <w:t>c t</w:t>
      </w:r>
      <w:r w:rsidR="00AB6774">
        <w:rPr>
          <w:rFonts w:ascii="Arial" w:hAnsi="Arial" w:cs="Arial"/>
        </w:rPr>
        <w:t>ế</w:t>
      </w:r>
      <w:r w:rsidR="00AB6774">
        <w:t xml:space="preserve"> c</w:t>
      </w:r>
      <w:r w:rsidR="00AB6774">
        <w:rPr>
          <w:rFonts w:ascii="Arial" w:hAnsi="Arial" w:cs="Arial"/>
        </w:rPr>
        <w:t>ủ</w:t>
      </w:r>
      <w:r w:rsidR="00AB6774">
        <w:t>a quy trình t</w:t>
      </w:r>
      <w:r w:rsidR="00AB6774">
        <w:rPr>
          <w:rFonts w:ascii="Arial" w:hAnsi="Arial" w:cs="Arial"/>
        </w:rPr>
        <w:t>ổ</w:t>
      </w:r>
      <w:r w:rsidR="00AB6774">
        <w:t xml:space="preserve"> ch</w:t>
      </w:r>
      <w:r w:rsidR="00AB6774">
        <w:rPr>
          <w:rFonts w:ascii="Arial" w:hAnsi="Arial" w:cs="Arial"/>
        </w:rPr>
        <w:t>ứ</w:t>
      </w:r>
      <w:r w:rsidR="00AB6774">
        <w:t>c thi và cáp ch</w:t>
      </w:r>
      <w:r w:rsidR="00AB6774">
        <w:rPr>
          <w:rFonts w:ascii="Arial" w:hAnsi="Arial" w:cs="Arial"/>
        </w:rPr>
        <w:t>ứ</w:t>
      </w:r>
      <w:r w:rsidR="00AB6774">
        <w:t>ng ch</w:t>
      </w:r>
      <w:r w:rsidR="00AB6774">
        <w:rPr>
          <w:rFonts w:ascii="Arial" w:hAnsi="Arial" w:cs="Arial"/>
        </w:rPr>
        <w:t>ỉ</w:t>
      </w:r>
      <w:r w:rsidR="00AB6774">
        <w:t xml:space="preserve"> qu</w:t>
      </w:r>
      <w:r w:rsidR="00AB6774">
        <w:rPr>
          <w:rFonts w:ascii="Arial" w:hAnsi="Arial" w:cs="Arial"/>
        </w:rPr>
        <w:t>ố</w:t>
      </w:r>
      <w:r w:rsidR="00AB6774">
        <w:t>c gia</w:t>
      </w:r>
      <w:r>
        <w:rPr>
          <w:rFonts w:ascii="Arial" w:hAnsi="Arial" w:cs="Arial"/>
          <w:lang w:val="en-US"/>
        </w:rPr>
        <w:t>hững nhận định chung chung không chính xác như thế này!</w:t>
      </w:r>
    </w:p>
  </w:comment>
  <w:comment w:id="1348" w:author="DONGTHUY" w:date="2010-07-04T16:38:00Z" w:initials="D">
    <w:p w:rsidR="006C1EE4" w:rsidRDefault="006C1EE4">
      <w:pPr>
        <w:pStyle w:val="CommentText"/>
      </w:pPr>
      <w:r>
        <w:rPr>
          <w:rStyle w:val="CommentReference"/>
        </w:rPr>
        <w:annotationRef/>
      </w:r>
      <w:r>
        <w:rPr>
          <w:lang w:val="en-US"/>
        </w:rPr>
        <w:t>ph</w:t>
      </w:r>
      <w:r>
        <w:rPr>
          <w:rFonts w:ascii="Arial" w:hAnsi="Arial" w:cs="Arial"/>
          <w:lang w:val="en-US"/>
        </w:rPr>
        <w:t>ải định nghĩa workflow thể hiện cụ thể của workflow và cho ví dụ minh họa.</w:t>
      </w:r>
    </w:p>
  </w:comment>
  <w:comment w:id="1397" w:author="DONGTHUY" w:date="2010-07-04T16:38:00Z" w:initials="D">
    <w:p w:rsidR="006C1EE4" w:rsidRDefault="006C1EE4">
      <w:pPr>
        <w:pStyle w:val="CommentText"/>
      </w:pPr>
      <w:r>
        <w:rPr>
          <w:rStyle w:val="CommentReference"/>
        </w:rPr>
        <w:annotationRef/>
      </w:r>
      <w:r>
        <w:rPr>
          <w:lang w:val="en-US"/>
        </w:rPr>
        <w:t>không c</w:t>
      </w:r>
      <w:r>
        <w:rPr>
          <w:rFonts w:ascii="Arial" w:hAnsi="Arial" w:cs="Arial"/>
          <w:lang w:val="en-US"/>
        </w:rPr>
        <w:t>ần thiết!</w:t>
      </w:r>
    </w:p>
  </w:comment>
  <w:comment w:id="1755" w:author="DONGTHUY" w:date="2010-07-04T16:38:00Z" w:initials="D">
    <w:p w:rsidR="006C1EE4" w:rsidRDefault="006C1EE4">
      <w:pPr>
        <w:pStyle w:val="CommentText"/>
      </w:pPr>
      <w:r>
        <w:rPr>
          <w:rStyle w:val="CommentReference"/>
        </w:rPr>
        <w:annotationRef/>
      </w:r>
      <w:r>
        <w:rPr>
          <w:lang w:val="en-US"/>
        </w:rPr>
        <w:t>dùng ti</w:t>
      </w:r>
      <w:r>
        <w:rPr>
          <w:rFonts w:ascii="Arial" w:hAnsi="Arial" w:cs="Arial"/>
          <w:lang w:val="en-US"/>
        </w:rPr>
        <w:t>ếng Việt: hoạt động</w:t>
      </w:r>
    </w:p>
  </w:comment>
  <w:comment w:id="2451" w:author="DONGTHUY" w:date="2010-07-04T16:53:00Z" w:initials="D">
    <w:p w:rsidR="006C1EE4" w:rsidRDefault="006C1EE4">
      <w:pPr>
        <w:pStyle w:val="CommentText"/>
      </w:pPr>
      <w:r>
        <w:rPr>
          <w:rStyle w:val="CommentReference"/>
        </w:rPr>
        <w:annotationRef/>
      </w:r>
      <w:r>
        <w:rPr>
          <w:rFonts w:ascii="Arial" w:hAnsi="Arial" w:cs="Arial"/>
          <w:lang w:val="en-US"/>
        </w:rPr>
        <w:t>Hiện thực một ứ</w:t>
      </w:r>
      <w:r>
        <w:rPr>
          <w:rFonts w:ascii="Arial" w:hAnsi="Arial" w:cs="Arial"/>
        </w:rPr>
        <w:t>ng dụng</w:t>
      </w:r>
      <w:r>
        <w:rPr>
          <w:rFonts w:ascii="Arial" w:hAnsi="Arial" w:cs="Arial"/>
          <w:lang w:val="en-US"/>
        </w:rPr>
        <w:t xml:space="preserve"> quản lý luồng công việc</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6A8A" w:rsidRDefault="004C6A8A" w:rsidP="000E1744">
      <w:pPr>
        <w:spacing w:after="0" w:line="240" w:lineRule="auto"/>
      </w:pPr>
      <w:r>
        <w:separator/>
      </w:r>
    </w:p>
  </w:endnote>
  <w:endnote w:type="continuationSeparator" w:id="1">
    <w:p w:rsidR="004C6A8A" w:rsidRDefault="004C6A8A" w:rsidP="000E17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6A8A" w:rsidRDefault="004C6A8A" w:rsidP="000E1744">
      <w:pPr>
        <w:spacing w:after="0" w:line="240" w:lineRule="auto"/>
      </w:pPr>
      <w:r>
        <w:separator/>
      </w:r>
    </w:p>
  </w:footnote>
  <w:footnote w:type="continuationSeparator" w:id="1">
    <w:p w:rsidR="004C6A8A" w:rsidRDefault="004C6A8A" w:rsidP="000E1744">
      <w:pPr>
        <w:spacing w:after="0" w:line="240" w:lineRule="auto"/>
      </w:pPr>
      <w:r>
        <w:continuationSeparator/>
      </w:r>
    </w:p>
  </w:footnote>
  <w:footnote w:id="2">
    <w:p w:rsidR="006C1EE4" w:rsidRDefault="006C1EE4">
      <w:pPr>
        <w:pStyle w:val="FootnoteText"/>
      </w:pPr>
      <w:r>
        <w:rPr>
          <w:rStyle w:val="FootnoteReference"/>
        </w:rPr>
        <w:footnoteRef/>
      </w:r>
      <w:r>
        <w:t xml:space="preserve"> Xem chi ti</w:t>
      </w:r>
      <w:r>
        <w:rPr>
          <w:rFonts w:ascii="Times New Roman" w:hAnsi="Times New Roman"/>
        </w:rPr>
        <w:t>ết ở khóa luận "Tìm hiểu và ứng dụng Windows Workflow Foundation để hỗ trợ các quy trình nghiệp vụ" - Chương 2</w:t>
      </w:r>
    </w:p>
  </w:footnote>
  <w:footnote w:id="3">
    <w:p w:rsidR="006C1EE4" w:rsidDel="003F03AC" w:rsidRDefault="006C1EE4" w:rsidP="002E4394">
      <w:pPr>
        <w:pStyle w:val="FootnoteText"/>
        <w:rPr>
          <w:del w:id="443" w:author="DHA" w:date="2010-07-06T00:54:00Z"/>
        </w:rPr>
      </w:pPr>
      <w:del w:id="444" w:author="DHA" w:date="2010-07-06T00:54:00Z">
        <w:r w:rsidDel="003F03AC">
          <w:rPr>
            <w:rStyle w:val="FootnoteReference"/>
          </w:rPr>
          <w:footnoteRef/>
        </w:r>
        <w:r w:rsidDel="003F03AC">
          <w:delText xml:space="preserve"> </w:delText>
        </w:r>
        <w:r w:rsidRPr="00051831">
          <w:rPr>
            <w:highlight w:val="yellow"/>
            <w:rPrChange w:id="445" w:author="DONGTHUY" w:date="2010-07-04T12:21:00Z">
              <w:rPr/>
            </w:rPrChange>
          </w:rPr>
          <w:delText>Anh Phí Ng</w:delText>
        </w:r>
        <w:r w:rsidRPr="00051831">
          <w:rPr>
            <w:rFonts w:ascii="Times New Roman" w:hAnsi="Times New Roman"/>
            <w:highlight w:val="yellow"/>
          </w:rPr>
          <w:delText>ọc Quân – Đại diện Trung tâm Tin học – trường Đại Học Khoa học Tự nhiên.</w:delText>
        </w:r>
      </w:del>
    </w:p>
  </w:footnote>
  <w:footnote w:id="4">
    <w:p w:rsidR="006C1EE4" w:rsidDel="003F03AC" w:rsidRDefault="006C1EE4" w:rsidP="000E1744">
      <w:pPr>
        <w:pStyle w:val="FootnoteText"/>
        <w:rPr>
          <w:del w:id="504" w:author="DHA" w:date="2010-07-06T00:54:00Z"/>
        </w:rPr>
      </w:pPr>
      <w:del w:id="505" w:author="DHA" w:date="2010-07-06T00:54:00Z">
        <w:r w:rsidDel="003F03AC">
          <w:rPr>
            <w:rStyle w:val="FootnoteReference"/>
          </w:rPr>
          <w:footnoteRef/>
        </w:r>
        <w:r w:rsidDel="003F03AC">
          <w:delText xml:space="preserve"> Hi</w:delText>
        </w:r>
        <w:r w:rsidDel="003F03AC">
          <w:rPr>
            <w:rFonts w:ascii="Times New Roman" w:hAnsi="Times New Roman"/>
          </w:rPr>
          <w:delText>ểu là: “ngày thứ 21 trước ngày thi”</w:delText>
        </w:r>
      </w:del>
    </w:p>
  </w:footnote>
  <w:footnote w:id="5">
    <w:p w:rsidR="006C1EE4" w:rsidRDefault="006C1EE4" w:rsidP="003F03AC">
      <w:pPr>
        <w:pStyle w:val="FootnoteText"/>
        <w:rPr>
          <w:ins w:id="1028" w:author="DHA" w:date="2010-07-06T00:54:00Z"/>
        </w:rPr>
      </w:pPr>
      <w:ins w:id="1029" w:author="DHA" w:date="2010-07-06T00:54:00Z">
        <w:r>
          <w:rPr>
            <w:rStyle w:val="FootnoteReference"/>
          </w:rPr>
          <w:footnoteRef/>
        </w:r>
        <w:r>
          <w:t xml:space="preserve"> Hi</w:t>
        </w:r>
        <w:r>
          <w:rPr>
            <w:rFonts w:ascii="Times New Roman" w:hAnsi="Times New Roman"/>
          </w:rPr>
          <w:t>ểu là: “ngày thứ 21 trước ngày thi”</w:t>
        </w:r>
      </w:ins>
    </w:p>
  </w:footnote>
  <w:footnote w:id="6">
    <w:p w:rsidR="006C1EE4" w:rsidRPr="00F332EA" w:rsidRDefault="006C1EE4" w:rsidP="003F03AC">
      <w:pPr>
        <w:pStyle w:val="FootnoteText"/>
        <w:rPr>
          <w:ins w:id="1191" w:author="DHA" w:date="2010-07-06T00:54:00Z"/>
          <w:rFonts w:ascii="Times New Roman" w:hAnsi="Times New Roman"/>
        </w:rPr>
      </w:pPr>
      <w:ins w:id="1192" w:author="DHA" w:date="2010-07-06T00:54:00Z">
        <w:r>
          <w:rPr>
            <w:rStyle w:val="FootnoteReference"/>
          </w:rPr>
          <w:footnoteRef/>
        </w:r>
        <w:r>
          <w:t xml:space="preserve"> S</w:t>
        </w:r>
        <w:r>
          <w:rPr>
            <w:rFonts w:ascii="Times New Roman" w:hAnsi="Times New Roman"/>
            <w:lang w:val="vi-VN"/>
          </w:rPr>
          <w:t>ớ</w:t>
        </w:r>
        <w:r>
          <w:rPr>
            <w:rFonts w:ascii="Times New Roman" w:hAnsi="Times New Roman"/>
          </w:rPr>
          <w:t xml:space="preserve">m hạn: </w:t>
        </w:r>
        <w:r>
          <w:t>Công vi</w:t>
        </w:r>
        <w:r>
          <w:rPr>
            <w:rFonts w:ascii="Times New Roman" w:hAnsi="Times New Roman"/>
          </w:rPr>
          <w:t>ệc hoàn thành trước thời gian dự kiến</w:t>
        </w:r>
      </w:ins>
    </w:p>
  </w:footnote>
  <w:footnote w:id="7">
    <w:p w:rsidR="006C1EE4" w:rsidRPr="007A3A97" w:rsidRDefault="006C1EE4" w:rsidP="003F03AC">
      <w:pPr>
        <w:pStyle w:val="FootnoteText"/>
        <w:rPr>
          <w:ins w:id="1264" w:author="DHA" w:date="2010-07-06T00:54:00Z"/>
          <w:rFonts w:ascii="Times New Roman" w:hAnsi="Times New Roman"/>
        </w:rPr>
      </w:pPr>
      <w:ins w:id="1265" w:author="DHA" w:date="2010-07-06T00:54:00Z">
        <w:r>
          <w:rPr>
            <w:rStyle w:val="FootnoteReference"/>
          </w:rPr>
          <w:footnoteRef/>
        </w:r>
        <w:r>
          <w:t xml:space="preserve"> Nhi</w:t>
        </w:r>
        <w:r>
          <w:rPr>
            <w:rFonts w:ascii="Times New Roman" w:hAnsi="Times New Roman"/>
          </w:rPr>
          <w:t>ều hơn hoặc ít hơn rất nhiều so với các đợt thi khác, đòi hỏi người quản lý phải thêm hoặc bớt nhân viên thực hiện các công đoạn trong đợt thi</w:t>
        </w:r>
      </w:ins>
    </w:p>
  </w:footnote>
  <w:footnote w:id="8">
    <w:p w:rsidR="004A4F27" w:rsidRPr="004A4F27" w:rsidRDefault="004A4F27">
      <w:pPr>
        <w:pStyle w:val="FootnoteText"/>
      </w:pPr>
      <w:ins w:id="1297" w:author="DHA" w:date="2010-07-06T02:51:00Z">
        <w:r w:rsidRPr="004A4F27">
          <w:rPr>
            <w:rStyle w:val="FootnoteReference"/>
          </w:rPr>
          <w:footnoteRef/>
        </w:r>
        <w:r w:rsidRPr="004A4F27">
          <w:t xml:space="preserve"> </w:t>
        </w:r>
      </w:ins>
      <w:ins w:id="1298" w:author="DHA" w:date="2010-07-06T02:52:00Z">
        <w:r w:rsidRPr="004A4F27">
          <w:rPr>
            <w:rFonts w:ascii="Times New Roman" w:hAnsi="Times New Roman"/>
            <w:color w:val="000000"/>
            <w:rPrChange w:id="1299" w:author="DHA" w:date="2010-07-06T02:52:00Z">
              <w:rPr>
                <w:rFonts w:ascii="Times New Roman" w:hAnsi="Times New Roman"/>
                <w:i/>
                <w:color w:val="000000"/>
                <w:sz w:val="26"/>
                <w:szCs w:val="26"/>
              </w:rPr>
            </w:rPrChange>
          </w:rPr>
          <w:t>(Khóa luận tốt nghiệp "Nghiên cứu giải pháp nguồn mở cho Workflow quản lý hồ sơ công văn - do sinh viên Võ Hữu Phúc - Đào Anh Vũ thực hiện, tháng 3 năm 2009; và đề tài "Tìm hiểu và ứng dụng Windows Workflow Foundation để hỗ trợ các quy trình nghiệp vụ - do sinh viên Lê Nhựt Minh - Nguyễn Trần Minh Tú thực hiện, tháng 3 năm 2009");</w:t>
        </w:r>
      </w:ins>
    </w:p>
  </w:footnote>
  <w:footnote w:id="9">
    <w:p w:rsidR="00E95D2F" w:rsidRPr="00E95D2F" w:rsidRDefault="00E95D2F">
      <w:pPr>
        <w:pStyle w:val="FootnoteText"/>
        <w:rPr>
          <w:rFonts w:ascii="Times New Roman" w:hAnsi="Times New Roman"/>
          <w:rPrChange w:id="1310" w:author="DHA" w:date="2010-07-06T04:56:00Z">
            <w:rPr/>
          </w:rPrChange>
        </w:rPr>
      </w:pPr>
      <w:ins w:id="1311" w:author="DHA" w:date="2010-07-06T04:56:00Z">
        <w:r>
          <w:rPr>
            <w:rStyle w:val="FootnoteReference"/>
          </w:rPr>
          <w:footnoteRef/>
        </w:r>
        <w:r>
          <w:t xml:space="preserve"> </w:t>
        </w:r>
        <w:r w:rsidRPr="00AB6774">
          <w:rPr>
            <w:rFonts w:ascii="Times New Roman" w:hAnsi="Times New Roman"/>
            <w:rPrChange w:id="1312" w:author="DHA" w:date="2010-07-06T04:57:00Z">
              <w:rPr/>
            </w:rPrChange>
          </w:rPr>
          <w:t>Windows Presentation Foundation - M</w:t>
        </w:r>
        <w:r w:rsidRPr="00AB6774">
          <w:rPr>
            <w:rFonts w:ascii="Times New Roman" w:hAnsi="Times New Roman"/>
          </w:rPr>
          <w:t>ột công nghệ khác cũng được tích hợp trong bộ .Net Framework cùng với WF</w:t>
        </w:r>
      </w:ins>
    </w:p>
  </w:footnote>
  <w:footnote w:id="10">
    <w:p w:rsidR="006C1EE4" w:rsidRDefault="006C1EE4">
      <w:pPr>
        <w:pStyle w:val="FootnoteText"/>
      </w:pPr>
      <w:r>
        <w:rPr>
          <w:rStyle w:val="FootnoteReference"/>
        </w:rPr>
        <w:footnoteRef/>
      </w:r>
      <w:r>
        <w:t xml:space="preserve"> Xem khóa lu</w:t>
      </w:r>
      <w:r>
        <w:rPr>
          <w:rFonts w:ascii="Times New Roman" w:hAnsi="Times New Roman"/>
        </w:rPr>
        <w:t>ậ</w:t>
      </w:r>
      <w:r>
        <w:t>n</w:t>
      </w:r>
      <w:r>
        <w:rPr>
          <w:rFonts w:ascii="Times New Roman" w:hAnsi="Times New Roman"/>
        </w:rPr>
        <w:t xml:space="preserve"> "Tìm hiểu và ứng dụng Windows Workflow Foundation để hỗ trợ các quy trình nghiệp vụ" - Chương 2</w:t>
      </w:r>
    </w:p>
  </w:footnote>
  <w:footnote w:id="11">
    <w:p w:rsidR="006C1EE4" w:rsidDel="00E95D2F" w:rsidRDefault="006C1EE4">
      <w:pPr>
        <w:pStyle w:val="FootnoteText"/>
        <w:rPr>
          <w:del w:id="1411" w:author="DHA" w:date="2010-07-06T04:48:00Z"/>
        </w:rPr>
      </w:pPr>
      <w:del w:id="1412" w:author="DHA" w:date="2010-07-06T04:48:00Z">
        <w:r w:rsidDel="00E95D2F">
          <w:rPr>
            <w:rStyle w:val="FootnoteReference"/>
          </w:rPr>
          <w:footnoteRef/>
        </w:r>
        <w:r w:rsidDel="00E95D2F">
          <w:delText xml:space="preserve"> Xem khóa lu</w:delText>
        </w:r>
        <w:r w:rsidDel="00E95D2F">
          <w:rPr>
            <w:rFonts w:ascii="Times New Roman" w:hAnsi="Times New Roman"/>
          </w:rPr>
          <w:delText>ậ</w:delText>
        </w:r>
        <w:r w:rsidDel="00E95D2F">
          <w:delText>n</w:delText>
        </w:r>
        <w:r w:rsidDel="00E95D2F">
          <w:rPr>
            <w:rFonts w:ascii="Times New Roman" w:hAnsi="Times New Roman"/>
          </w:rPr>
          <w:delText xml:space="preserve"> "Nghiên cứu giải pháp nguồn mở cho Workflow Quản lý hồ sơ công văn" - Chương 1 mục 3</w:delText>
        </w:r>
      </w:del>
    </w:p>
  </w:footnote>
  <w:footnote w:id="12">
    <w:p w:rsidR="0077577D" w:rsidRPr="0077577D" w:rsidRDefault="0077577D">
      <w:pPr>
        <w:pStyle w:val="FootnoteText"/>
        <w:rPr>
          <w:rFonts w:ascii="Times New Roman" w:hAnsi="Times New Roman"/>
          <w:lang w:val="vi-VN"/>
          <w:rPrChange w:id="1758" w:author="DHA" w:date="2010-07-06T05:30:00Z">
            <w:rPr/>
          </w:rPrChange>
        </w:rPr>
      </w:pPr>
      <w:ins w:id="1759" w:author="DHA" w:date="2010-07-06T05:29:00Z">
        <w:r>
          <w:rPr>
            <w:rStyle w:val="FootnoteReference"/>
          </w:rPr>
          <w:footnoteRef/>
        </w:r>
        <w:r>
          <w:t xml:space="preserve"> </w:t>
        </w:r>
      </w:ins>
      <w:ins w:id="1760" w:author="DHA" w:date="2010-07-06T05:30:00Z">
        <w:r>
          <w:t>Activity: Đ</w:t>
        </w:r>
        <w:r>
          <w:rPr>
            <w:rFonts w:ascii="Times New Roman" w:hAnsi="Times New Roman"/>
            <w:lang w:val="vi-VN"/>
          </w:rPr>
          <w:t>ơn vị nhỏ nhất trong một Luồng công việc do Microsoft định nghĩa; có thể hiểu như là một đơn vị công việc trong thực tế quy trình doanh nghiệp, hay là một control được dựng sẵn trong các ứng dụng Winform</w:t>
        </w:r>
      </w:ins>
    </w:p>
  </w:footnote>
  <w:footnote w:id="13">
    <w:p w:rsidR="006C1EE4" w:rsidDel="00D2617A" w:rsidRDefault="006C1EE4">
      <w:pPr>
        <w:pStyle w:val="FootnoteText"/>
        <w:rPr>
          <w:del w:id="1804" w:author="DHA" w:date="2010-07-06T05:16:00Z"/>
        </w:rPr>
      </w:pPr>
      <w:del w:id="1805" w:author="DHA" w:date="2010-07-06T05:16:00Z">
        <w:r w:rsidDel="00D2617A">
          <w:rPr>
            <w:rStyle w:val="FootnoteReference"/>
          </w:rPr>
          <w:footnoteRef/>
        </w:r>
        <w:r w:rsidDel="00D2617A">
          <w:delText xml:space="preserve"> Xem khóa lu</w:delText>
        </w:r>
        <w:r w:rsidDel="00D2617A">
          <w:rPr>
            <w:rFonts w:ascii="Times New Roman" w:hAnsi="Times New Roman"/>
          </w:rPr>
          <w:delText>ậ</w:delText>
        </w:r>
        <w:r w:rsidDel="00D2617A">
          <w:delText>n</w:delText>
        </w:r>
        <w:r w:rsidDel="00D2617A">
          <w:rPr>
            <w:rFonts w:ascii="Times New Roman" w:hAnsi="Times New Roman"/>
          </w:rPr>
          <w:delText xml:space="preserve"> " Tìm hiểu và ứng dụng Windows Workflows Foundation để hỗ trợ các quy trình nghiệp vụ" Chương 2, mục 1</w:delText>
        </w:r>
      </w:del>
    </w:p>
  </w:footnote>
  <w:footnote w:id="14">
    <w:p w:rsidR="006C1EE4" w:rsidDel="00D2617A" w:rsidRDefault="006C1EE4">
      <w:pPr>
        <w:pStyle w:val="FootnoteText"/>
        <w:rPr>
          <w:del w:id="2444" w:author="DHA" w:date="2010-07-06T05:16:00Z"/>
        </w:rPr>
      </w:pPr>
      <w:del w:id="2445" w:author="DHA" w:date="2010-07-06T05:16:00Z">
        <w:r w:rsidDel="00D2617A">
          <w:rPr>
            <w:rStyle w:val="FootnoteReference"/>
          </w:rPr>
          <w:footnoteRef/>
        </w:r>
        <w:r w:rsidDel="00D2617A">
          <w:delText xml:space="preserve"> Xem chi ti</w:delText>
        </w:r>
        <w:r w:rsidDel="00D2617A">
          <w:rPr>
            <w:rFonts w:ascii="Times New Roman" w:hAnsi="Times New Roman"/>
          </w:rPr>
          <w:delText xml:space="preserve">ết ở </w:delText>
        </w:r>
        <w:r w:rsidDel="00D2617A">
          <w:delText>lu</w:delText>
        </w:r>
        <w:r w:rsidDel="00D2617A">
          <w:rPr>
            <w:rFonts w:ascii="Times New Roman" w:hAnsi="Times New Roman"/>
          </w:rPr>
          <w:delText>ận văn “Tìm hiểu và ứng dụng Windows Workflow Foundation để hỗ trợ  các qua trình nghiệp vụ”</w:delText>
        </w:r>
      </w:del>
    </w:p>
  </w:footnote>
  <w:footnote w:id="15">
    <w:p w:rsidR="002A19DB" w:rsidRPr="002A19DB" w:rsidRDefault="002A19DB">
      <w:pPr>
        <w:pStyle w:val="FootnoteText"/>
        <w:rPr>
          <w:rFonts w:ascii="Times New Roman" w:hAnsi="Times New Roman"/>
          <w:rPrChange w:id="2460" w:author="DHA" w:date="2010-07-06T02:43:00Z">
            <w:rPr/>
          </w:rPrChange>
        </w:rPr>
      </w:pPr>
      <w:ins w:id="2461" w:author="DHA" w:date="2010-07-06T02:42:00Z">
        <w:r>
          <w:rPr>
            <w:rStyle w:val="FootnoteReference"/>
          </w:rPr>
          <w:footnoteRef/>
        </w:r>
        <w:r>
          <w:t xml:space="preserve"> </w:t>
        </w:r>
      </w:ins>
      <w:ins w:id="2462" w:author="DHA" w:date="2010-07-06T02:43:00Z">
        <w:r>
          <w:t>M</w:t>
        </w:r>
        <w:r>
          <w:rPr>
            <w:rFonts w:ascii="Times New Roman" w:hAnsi="Times New Roman"/>
          </w:rPr>
          <w:t xml:space="preserve">ột </w:t>
        </w:r>
        <w:r w:rsidRPr="002A19DB">
          <w:rPr>
            <w:rFonts w:ascii="Times New Roman" w:hAnsi="Times New Roman"/>
          </w:rPr>
          <w:t xml:space="preserve">công việc </w:t>
        </w:r>
      </w:ins>
      <w:ins w:id="2463" w:author="DHA" w:date="2010-07-06T02:44:00Z">
        <w:r w:rsidRPr="002A19DB">
          <w:rPr>
            <w:rFonts w:ascii="Times New Roman" w:hAnsi="Times New Roman"/>
            <w:color w:val="000000"/>
            <w:rPrChange w:id="2464" w:author="DHA" w:date="2010-07-06T02:44:00Z">
              <w:rPr>
                <w:rFonts w:ascii="Times New Roman" w:hAnsi="Times New Roman"/>
                <w:color w:val="000000"/>
                <w:sz w:val="26"/>
                <w:szCs w:val="26"/>
              </w:rPr>
            </w:rPrChange>
          </w:rPr>
          <w:t>có giá trị ngày bắt đầu/ kết thúc là n nghĩa là nó được bắt đầu sau n ngày so với ngày tổ chức thi. Ngược lại, ngày bắt đầu nhận giá trị -m mang ý nghĩa công việc phải được bắt đầu trước m ngày so với ngày thi</w:t>
        </w:r>
      </w:ins>
    </w:p>
  </w:footnote>
  <w:footnote w:id="16">
    <w:p w:rsidR="00D2617A" w:rsidRDefault="00D2617A" w:rsidP="00D2617A">
      <w:pPr>
        <w:pStyle w:val="FootnoteText"/>
        <w:rPr>
          <w:ins w:id="5577" w:author="DHA" w:date="2010-07-06T05:17:00Z"/>
        </w:rPr>
      </w:pPr>
      <w:ins w:id="5578" w:author="DHA" w:date="2010-07-06T05:17:00Z">
        <w:r>
          <w:rPr>
            <w:rStyle w:val="FootnoteReference"/>
          </w:rPr>
          <w:footnoteRef/>
        </w:r>
        <w:r>
          <w:t xml:space="preserve"> Xem khóa lu</w:t>
        </w:r>
        <w:r>
          <w:rPr>
            <w:rFonts w:ascii="Times New Roman" w:hAnsi="Times New Roman"/>
          </w:rPr>
          <w:t>ậ</w:t>
        </w:r>
        <w:r>
          <w:t>n</w:t>
        </w:r>
        <w:r>
          <w:rPr>
            <w:rFonts w:ascii="Times New Roman" w:hAnsi="Times New Roman"/>
          </w:rPr>
          <w:t xml:space="preserve"> " Tìm hiểu và ứng dụng Windows Workflows Foundation để hỗ trợ các quy trình nghiệp vụ" Chương 2, mục 1</w:t>
        </w:r>
      </w:ins>
    </w:p>
  </w:footnote>
  <w:footnote w:id="17">
    <w:p w:rsidR="00D2617A" w:rsidRPr="003E147A" w:rsidRDefault="00D2617A" w:rsidP="00D2617A">
      <w:pPr>
        <w:pStyle w:val="FootnoteText"/>
        <w:rPr>
          <w:ins w:id="5589" w:author="DHA" w:date="2010-07-06T05:17:00Z"/>
          <w:rFonts w:ascii="Times New Roman" w:hAnsi="Times New Roman"/>
        </w:rPr>
      </w:pPr>
      <w:ins w:id="5590" w:author="DHA" w:date="2010-07-06T05:17:00Z">
        <w:r>
          <w:rPr>
            <w:rStyle w:val="FootnoteReference"/>
          </w:rPr>
          <w:footnoteRef/>
        </w:r>
        <w:r>
          <w:t xml:space="preserve"> Xem ph</w:t>
        </w:r>
        <w:r>
          <w:rPr>
            <w:rFonts w:ascii="Times New Roman" w:hAnsi="Times New Roman"/>
          </w:rPr>
          <w:t>ụ lục: Các sản phẩm ứng dụng sử dụngXPDL</w:t>
        </w:r>
      </w:ins>
    </w:p>
  </w:footnote>
  <w:footnote w:id="18">
    <w:p w:rsidR="00D2617A" w:rsidRPr="003E147A" w:rsidRDefault="00D2617A" w:rsidP="00D2617A">
      <w:pPr>
        <w:pStyle w:val="FootnoteText"/>
        <w:rPr>
          <w:ins w:id="5605" w:author="DHA" w:date="2010-07-06T05:17:00Z"/>
          <w:rFonts w:ascii="Times New Roman" w:hAnsi="Times New Roman"/>
        </w:rPr>
      </w:pPr>
      <w:ins w:id="5606" w:author="DHA" w:date="2010-07-06T05:17:00Z">
        <w:r>
          <w:rPr>
            <w:rStyle w:val="FootnoteReference"/>
          </w:rPr>
          <w:footnoteRef/>
        </w:r>
        <w:r>
          <w:t xml:space="preserve"> Xem ph</w:t>
        </w:r>
        <w:r>
          <w:rPr>
            <w:rFonts w:ascii="Times New Roman" w:hAnsi="Times New Roman"/>
          </w:rPr>
          <w:t>ụ lục: XML Schema</w:t>
        </w:r>
      </w:ins>
    </w:p>
  </w:footnote>
  <w:footnote w:id="19">
    <w:p w:rsidR="00D2617A" w:rsidRPr="003E147A" w:rsidRDefault="00D2617A" w:rsidP="00D2617A">
      <w:pPr>
        <w:pStyle w:val="FootnoteText"/>
        <w:rPr>
          <w:ins w:id="5617" w:author="DHA" w:date="2010-07-06T05:17:00Z"/>
          <w:rFonts w:ascii="Times New Roman" w:hAnsi="Times New Roman"/>
        </w:rPr>
      </w:pPr>
      <w:ins w:id="5618" w:author="DHA" w:date="2010-07-06T05:17:00Z">
        <w:r>
          <w:rPr>
            <w:rStyle w:val="FootnoteReference"/>
          </w:rPr>
          <w:footnoteRef/>
        </w:r>
        <w:r>
          <w:t xml:space="preserve"> Xem ph</w:t>
        </w:r>
        <w:r>
          <w:rPr>
            <w:rFonts w:ascii="Times New Roman" w:hAnsi="Times New Roman"/>
          </w:rPr>
          <w:t>ụ lục: Định dạng mẫu tập tin Designer của WF</w:t>
        </w:r>
      </w:ins>
    </w:p>
  </w:footnote>
  <w:footnote w:id="20">
    <w:p w:rsidR="00D2617A" w:rsidRDefault="00D2617A" w:rsidP="00D2617A">
      <w:pPr>
        <w:pStyle w:val="FootnoteText"/>
        <w:rPr>
          <w:ins w:id="5712" w:author="DHA" w:date="2010-07-06T05:17:00Z"/>
        </w:rPr>
      </w:pPr>
      <w:ins w:id="5713" w:author="DHA" w:date="2010-07-06T05:17:00Z">
        <w:r>
          <w:rPr>
            <w:rStyle w:val="FootnoteReference"/>
          </w:rPr>
          <w:footnoteRef/>
        </w:r>
        <w:r>
          <w:t xml:space="preserve"> Xem chi ti</w:t>
        </w:r>
        <w:r>
          <w:rPr>
            <w:rFonts w:ascii="Times New Roman" w:hAnsi="Times New Roman"/>
          </w:rPr>
          <w:t xml:space="preserve">ết ở </w:t>
        </w:r>
        <w:r>
          <w:t>lu</w:t>
        </w:r>
        <w:r>
          <w:rPr>
            <w:rFonts w:ascii="Times New Roman" w:hAnsi="Times New Roman"/>
          </w:rPr>
          <w:t>ận văn “Tìm hiểu và ứng dụng Windows Workflow Foundation để hỗ trợ  các qua trình nghiệp vụ”</w:t>
        </w:r>
      </w:ins>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D6C32"/>
    <w:multiLevelType w:val="hybridMultilevel"/>
    <w:tmpl w:val="64BAA7DC"/>
    <w:lvl w:ilvl="0" w:tplc="042A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6383162"/>
    <w:multiLevelType w:val="hybridMultilevel"/>
    <w:tmpl w:val="5C6E5F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6AA53D2"/>
    <w:multiLevelType w:val="hybridMultilevel"/>
    <w:tmpl w:val="5F3E4A20"/>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07CA0932"/>
    <w:multiLevelType w:val="multilevel"/>
    <w:tmpl w:val="5D46E00A"/>
    <w:lvl w:ilvl="0">
      <w:start w:val="1"/>
      <w:numFmt w:val="decimal"/>
      <w:lvlText w:val="%1."/>
      <w:lvlJc w:val="left"/>
      <w:pPr>
        <w:ind w:left="1428" w:hanging="435"/>
      </w:pPr>
      <w:rPr>
        <w:rFonts w:cs="Times New Roman" w:hint="default"/>
      </w:rPr>
    </w:lvl>
    <w:lvl w:ilvl="1">
      <w:start w:val="1"/>
      <w:numFmt w:val="decimal"/>
      <w:lvlText w:val="%1.%2."/>
      <w:lvlJc w:val="left"/>
      <w:pPr>
        <w:ind w:left="2433" w:hanging="720"/>
      </w:pPr>
      <w:rPr>
        <w:rFonts w:cs="Times New Roman" w:hint="default"/>
      </w:rPr>
    </w:lvl>
    <w:lvl w:ilvl="2">
      <w:start w:val="1"/>
      <w:numFmt w:val="decimal"/>
      <w:lvlText w:val="%1.%2.%3."/>
      <w:lvlJc w:val="left"/>
      <w:pPr>
        <w:ind w:left="3153" w:hanging="720"/>
      </w:pPr>
      <w:rPr>
        <w:rFonts w:cs="Times New Roman" w:hint="default"/>
      </w:rPr>
    </w:lvl>
    <w:lvl w:ilvl="3">
      <w:start w:val="1"/>
      <w:numFmt w:val="decimal"/>
      <w:lvlText w:val="%1.%2.%3.%4."/>
      <w:lvlJc w:val="left"/>
      <w:pPr>
        <w:ind w:left="4233" w:hanging="1080"/>
      </w:pPr>
      <w:rPr>
        <w:rFonts w:cs="Times New Roman" w:hint="default"/>
      </w:rPr>
    </w:lvl>
    <w:lvl w:ilvl="4">
      <w:start w:val="1"/>
      <w:numFmt w:val="decimal"/>
      <w:lvlText w:val="%1.%2.%3.%4.%5."/>
      <w:lvlJc w:val="left"/>
      <w:pPr>
        <w:ind w:left="4953" w:hanging="1080"/>
      </w:pPr>
      <w:rPr>
        <w:rFonts w:cs="Times New Roman" w:hint="default"/>
      </w:rPr>
    </w:lvl>
    <w:lvl w:ilvl="5">
      <w:start w:val="1"/>
      <w:numFmt w:val="decimal"/>
      <w:lvlText w:val="%1.%2.%3.%4.%5.%6."/>
      <w:lvlJc w:val="left"/>
      <w:pPr>
        <w:ind w:left="6033" w:hanging="1440"/>
      </w:pPr>
      <w:rPr>
        <w:rFonts w:cs="Times New Roman" w:hint="default"/>
      </w:rPr>
    </w:lvl>
    <w:lvl w:ilvl="6">
      <w:start w:val="1"/>
      <w:numFmt w:val="decimal"/>
      <w:lvlText w:val="%1.%2.%3.%4.%5.%6.%7."/>
      <w:lvlJc w:val="left"/>
      <w:pPr>
        <w:ind w:left="6753" w:hanging="1440"/>
      </w:pPr>
      <w:rPr>
        <w:rFonts w:cs="Times New Roman" w:hint="default"/>
      </w:rPr>
    </w:lvl>
    <w:lvl w:ilvl="7">
      <w:start w:val="1"/>
      <w:numFmt w:val="decimal"/>
      <w:lvlText w:val="%1.%2.%3.%4.%5.%6.%7.%8."/>
      <w:lvlJc w:val="left"/>
      <w:pPr>
        <w:ind w:left="7833" w:hanging="1800"/>
      </w:pPr>
      <w:rPr>
        <w:rFonts w:cs="Times New Roman" w:hint="default"/>
      </w:rPr>
    </w:lvl>
    <w:lvl w:ilvl="8">
      <w:start w:val="1"/>
      <w:numFmt w:val="decimal"/>
      <w:lvlText w:val="%1.%2.%3.%4.%5.%6.%7.%8.%9."/>
      <w:lvlJc w:val="left"/>
      <w:pPr>
        <w:ind w:left="8553" w:hanging="1800"/>
      </w:pPr>
      <w:rPr>
        <w:rFonts w:cs="Times New Roman" w:hint="default"/>
      </w:rPr>
    </w:lvl>
  </w:abstractNum>
  <w:abstractNum w:abstractNumId="4">
    <w:nsid w:val="08FF4A71"/>
    <w:multiLevelType w:val="multilevel"/>
    <w:tmpl w:val="D0BE89E4"/>
    <w:lvl w:ilvl="0">
      <w:start w:val="1"/>
      <w:numFmt w:val="decimal"/>
      <w:lvlText w:val="%1."/>
      <w:lvlJc w:val="left"/>
      <w:pPr>
        <w:ind w:left="630" w:hanging="360"/>
      </w:pPr>
      <w:rPr>
        <w:rFonts w:cs="Times New Roman" w:hint="default"/>
      </w:rPr>
    </w:lvl>
    <w:lvl w:ilvl="1">
      <w:start w:val="1"/>
      <w:numFmt w:val="decimal"/>
      <w:isLgl/>
      <w:lvlText w:val="%1.%2."/>
      <w:lvlJc w:val="left"/>
      <w:pPr>
        <w:ind w:left="990" w:hanging="720"/>
      </w:pPr>
      <w:rPr>
        <w:rFonts w:cs="Times New Roman" w:hint="default"/>
      </w:rPr>
    </w:lvl>
    <w:lvl w:ilvl="2">
      <w:start w:val="1"/>
      <w:numFmt w:val="decimal"/>
      <w:isLgl/>
      <w:lvlText w:val="%1.%2.%3."/>
      <w:lvlJc w:val="left"/>
      <w:pPr>
        <w:ind w:left="990" w:hanging="720"/>
      </w:pPr>
      <w:rPr>
        <w:rFonts w:cs="Times New Roman" w:hint="default"/>
      </w:rPr>
    </w:lvl>
    <w:lvl w:ilvl="3">
      <w:start w:val="1"/>
      <w:numFmt w:val="decimal"/>
      <w:isLgl/>
      <w:lvlText w:val="%1.%2.%3.%4."/>
      <w:lvlJc w:val="left"/>
      <w:pPr>
        <w:ind w:left="1350" w:hanging="1080"/>
      </w:pPr>
      <w:rPr>
        <w:rFonts w:cs="Times New Roman" w:hint="default"/>
        <w:i w:val="0"/>
      </w:rPr>
    </w:lvl>
    <w:lvl w:ilvl="4">
      <w:start w:val="1"/>
      <w:numFmt w:val="decimal"/>
      <w:isLgl/>
      <w:lvlText w:val="%1.%2.%3.%4.%5."/>
      <w:lvlJc w:val="left"/>
      <w:pPr>
        <w:ind w:left="1350" w:hanging="1080"/>
      </w:pPr>
      <w:rPr>
        <w:rFonts w:cs="Times New Roman" w:hint="default"/>
      </w:rPr>
    </w:lvl>
    <w:lvl w:ilvl="5">
      <w:start w:val="1"/>
      <w:numFmt w:val="decimal"/>
      <w:isLgl/>
      <w:lvlText w:val="%1.%2.%3.%4.%5.%6."/>
      <w:lvlJc w:val="left"/>
      <w:pPr>
        <w:ind w:left="1710" w:hanging="1440"/>
      </w:pPr>
      <w:rPr>
        <w:rFonts w:cs="Times New Roman" w:hint="default"/>
      </w:rPr>
    </w:lvl>
    <w:lvl w:ilvl="6">
      <w:start w:val="1"/>
      <w:numFmt w:val="decimal"/>
      <w:isLgl/>
      <w:lvlText w:val="%1.%2.%3.%4.%5.%6.%7."/>
      <w:lvlJc w:val="left"/>
      <w:pPr>
        <w:ind w:left="1710" w:hanging="1440"/>
      </w:pPr>
      <w:rPr>
        <w:rFonts w:cs="Times New Roman" w:hint="default"/>
      </w:rPr>
    </w:lvl>
    <w:lvl w:ilvl="7">
      <w:start w:val="1"/>
      <w:numFmt w:val="decimal"/>
      <w:isLgl/>
      <w:lvlText w:val="%1.%2.%3.%4.%5.%6.%7.%8."/>
      <w:lvlJc w:val="left"/>
      <w:pPr>
        <w:ind w:left="2070" w:hanging="1800"/>
      </w:pPr>
      <w:rPr>
        <w:rFonts w:cs="Times New Roman" w:hint="default"/>
      </w:rPr>
    </w:lvl>
    <w:lvl w:ilvl="8">
      <w:start w:val="1"/>
      <w:numFmt w:val="decimal"/>
      <w:isLgl/>
      <w:lvlText w:val="%1.%2.%3.%4.%5.%6.%7.%8.%9."/>
      <w:lvlJc w:val="left"/>
      <w:pPr>
        <w:ind w:left="2070" w:hanging="1800"/>
      </w:pPr>
      <w:rPr>
        <w:rFonts w:cs="Times New Roman" w:hint="default"/>
      </w:rPr>
    </w:lvl>
  </w:abstractNum>
  <w:abstractNum w:abstractNumId="5">
    <w:nsid w:val="10CF7690"/>
    <w:multiLevelType w:val="hybridMultilevel"/>
    <w:tmpl w:val="8CFE625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8262E5"/>
    <w:multiLevelType w:val="multilevel"/>
    <w:tmpl w:val="4F840BE8"/>
    <w:lvl w:ilvl="0">
      <w:start w:val="4"/>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7">
    <w:nsid w:val="19BA221C"/>
    <w:multiLevelType w:val="multilevel"/>
    <w:tmpl w:val="E4C0557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AE6205F"/>
    <w:multiLevelType w:val="hybridMultilevel"/>
    <w:tmpl w:val="293AED3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1769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1B7A576F"/>
    <w:multiLevelType w:val="hybridMultilevel"/>
    <w:tmpl w:val="90DA8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CD3B73"/>
    <w:multiLevelType w:val="hybridMultilevel"/>
    <w:tmpl w:val="F54E3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FF7CD2"/>
    <w:multiLevelType w:val="hybridMultilevel"/>
    <w:tmpl w:val="9CC813A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E01AC4"/>
    <w:multiLevelType w:val="hybridMultilevel"/>
    <w:tmpl w:val="ACB08BA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3C7274"/>
    <w:multiLevelType w:val="hybridMultilevel"/>
    <w:tmpl w:val="A7CCEB32"/>
    <w:lvl w:ilvl="0" w:tplc="620CFCB2">
      <w:start w:val="1"/>
      <w:numFmt w:val="lowerLetter"/>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5">
    <w:nsid w:val="26A417B5"/>
    <w:multiLevelType w:val="hybridMultilevel"/>
    <w:tmpl w:val="76FE6316"/>
    <w:lvl w:ilvl="0" w:tplc="042A0003">
      <w:start w:val="1"/>
      <w:numFmt w:val="bullet"/>
      <w:lvlText w:val="o"/>
      <w:lvlJc w:val="left"/>
      <w:pPr>
        <w:ind w:left="1570" w:hanging="360"/>
      </w:pPr>
      <w:rPr>
        <w:rFonts w:ascii="Courier New" w:hAnsi="Courier New" w:hint="default"/>
      </w:rPr>
    </w:lvl>
    <w:lvl w:ilvl="1" w:tplc="042A0003" w:tentative="1">
      <w:start w:val="1"/>
      <w:numFmt w:val="bullet"/>
      <w:lvlText w:val="o"/>
      <w:lvlJc w:val="left"/>
      <w:pPr>
        <w:ind w:left="2290" w:hanging="360"/>
      </w:pPr>
      <w:rPr>
        <w:rFonts w:ascii="Courier New" w:hAnsi="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6">
    <w:nsid w:val="2976581E"/>
    <w:multiLevelType w:val="hybridMultilevel"/>
    <w:tmpl w:val="87E4956A"/>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nsid w:val="2CFE5148"/>
    <w:multiLevelType w:val="hybridMultilevel"/>
    <w:tmpl w:val="0108E1E6"/>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E2924B5"/>
    <w:multiLevelType w:val="hybridMultilevel"/>
    <w:tmpl w:val="F00A31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091D82"/>
    <w:multiLevelType w:val="hybridMultilevel"/>
    <w:tmpl w:val="7722C7B8"/>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C11AA0"/>
    <w:multiLevelType w:val="hybridMultilevel"/>
    <w:tmpl w:val="506245A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275945"/>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nsid w:val="323A1D73"/>
    <w:multiLevelType w:val="hybridMultilevel"/>
    <w:tmpl w:val="D6E6C3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883331"/>
    <w:multiLevelType w:val="hybridMultilevel"/>
    <w:tmpl w:val="1DB4DF40"/>
    <w:lvl w:ilvl="0" w:tplc="04090005">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4">
    <w:nsid w:val="366324B4"/>
    <w:multiLevelType w:val="multilevel"/>
    <w:tmpl w:val="258A7B22"/>
    <w:lvl w:ilvl="0">
      <w:start w:val="3"/>
      <w:numFmt w:val="decimal"/>
      <w:lvlText w:val="%1."/>
      <w:lvlJc w:val="left"/>
      <w:pPr>
        <w:ind w:left="720" w:hanging="360"/>
      </w:pPr>
      <w:rPr>
        <w:rFonts w:cs="Times New Roman" w:hint="default"/>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2"/>
      <w:numFmt w:val="decimal"/>
      <w:isLgl/>
      <w:lvlText w:val="%1.%2.%3.%4."/>
      <w:lvlJc w:val="left"/>
      <w:pPr>
        <w:ind w:left="1800" w:hanging="1080"/>
      </w:pPr>
      <w:rPr>
        <w:rFonts w:cs="Times New Roman" w:hint="default"/>
        <w:b/>
        <w:i w:val="0"/>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25">
    <w:nsid w:val="37882B6B"/>
    <w:multiLevelType w:val="hybridMultilevel"/>
    <w:tmpl w:val="B13E1644"/>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1B0832"/>
    <w:multiLevelType w:val="hybridMultilevel"/>
    <w:tmpl w:val="0F381BEC"/>
    <w:lvl w:ilvl="0" w:tplc="1232576E">
      <w:numFmt w:val="bullet"/>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E5D5D"/>
    <w:multiLevelType w:val="multilevel"/>
    <w:tmpl w:val="803053A4"/>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440" w:hanging="1080"/>
      </w:pPr>
      <w:rPr>
        <w:rFonts w:cs="Times New Roman" w:hint="default"/>
        <w:i/>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8">
    <w:nsid w:val="3F8D34D5"/>
    <w:multiLevelType w:val="hybridMultilevel"/>
    <w:tmpl w:val="A7341176"/>
    <w:lvl w:ilvl="0" w:tplc="3158673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6143992"/>
    <w:multiLevelType w:val="hybridMultilevel"/>
    <w:tmpl w:val="889E88B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6A1D13"/>
    <w:multiLevelType w:val="hybridMultilevel"/>
    <w:tmpl w:val="47FAA90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CE3A70"/>
    <w:multiLevelType w:val="hybridMultilevel"/>
    <w:tmpl w:val="13E8ED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E637A62"/>
    <w:multiLevelType w:val="hybridMultilevel"/>
    <w:tmpl w:val="9CA0359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5C496A"/>
    <w:multiLevelType w:val="hybridMultilevel"/>
    <w:tmpl w:val="79F4157C"/>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4">
    <w:nsid w:val="529A1CD0"/>
    <w:multiLevelType w:val="hybridMultilevel"/>
    <w:tmpl w:val="8D4AE0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5CD6677"/>
    <w:multiLevelType w:val="hybridMultilevel"/>
    <w:tmpl w:val="42F28B5E"/>
    <w:lvl w:ilvl="0" w:tplc="042A000F">
      <w:start w:val="1"/>
      <w:numFmt w:val="decimal"/>
      <w:lvlText w:val="%1."/>
      <w:lvlJc w:val="left"/>
      <w:pPr>
        <w:ind w:left="1080" w:hanging="360"/>
      </w:pPr>
      <w:rPr>
        <w:rFonts w:cs="Times New Roman"/>
      </w:rPr>
    </w:lvl>
    <w:lvl w:ilvl="1" w:tplc="042A0019" w:tentative="1">
      <w:start w:val="1"/>
      <w:numFmt w:val="lowerLetter"/>
      <w:lvlText w:val="%2."/>
      <w:lvlJc w:val="left"/>
      <w:pPr>
        <w:ind w:left="1800" w:hanging="360"/>
      </w:pPr>
      <w:rPr>
        <w:rFonts w:cs="Times New Roman"/>
      </w:rPr>
    </w:lvl>
    <w:lvl w:ilvl="2" w:tplc="042A001B" w:tentative="1">
      <w:start w:val="1"/>
      <w:numFmt w:val="lowerRoman"/>
      <w:lvlText w:val="%3."/>
      <w:lvlJc w:val="right"/>
      <w:pPr>
        <w:ind w:left="2520" w:hanging="180"/>
      </w:pPr>
      <w:rPr>
        <w:rFonts w:cs="Times New Roman"/>
      </w:rPr>
    </w:lvl>
    <w:lvl w:ilvl="3" w:tplc="042A000F" w:tentative="1">
      <w:start w:val="1"/>
      <w:numFmt w:val="decimal"/>
      <w:lvlText w:val="%4."/>
      <w:lvlJc w:val="left"/>
      <w:pPr>
        <w:ind w:left="3240" w:hanging="360"/>
      </w:pPr>
      <w:rPr>
        <w:rFonts w:cs="Times New Roman"/>
      </w:rPr>
    </w:lvl>
    <w:lvl w:ilvl="4" w:tplc="042A0019" w:tentative="1">
      <w:start w:val="1"/>
      <w:numFmt w:val="lowerLetter"/>
      <w:lvlText w:val="%5."/>
      <w:lvlJc w:val="left"/>
      <w:pPr>
        <w:ind w:left="3960" w:hanging="360"/>
      </w:pPr>
      <w:rPr>
        <w:rFonts w:cs="Times New Roman"/>
      </w:rPr>
    </w:lvl>
    <w:lvl w:ilvl="5" w:tplc="042A001B" w:tentative="1">
      <w:start w:val="1"/>
      <w:numFmt w:val="lowerRoman"/>
      <w:lvlText w:val="%6."/>
      <w:lvlJc w:val="right"/>
      <w:pPr>
        <w:ind w:left="4680" w:hanging="180"/>
      </w:pPr>
      <w:rPr>
        <w:rFonts w:cs="Times New Roman"/>
      </w:rPr>
    </w:lvl>
    <w:lvl w:ilvl="6" w:tplc="042A000F" w:tentative="1">
      <w:start w:val="1"/>
      <w:numFmt w:val="decimal"/>
      <w:lvlText w:val="%7."/>
      <w:lvlJc w:val="left"/>
      <w:pPr>
        <w:ind w:left="5400" w:hanging="360"/>
      </w:pPr>
      <w:rPr>
        <w:rFonts w:cs="Times New Roman"/>
      </w:rPr>
    </w:lvl>
    <w:lvl w:ilvl="7" w:tplc="042A0019" w:tentative="1">
      <w:start w:val="1"/>
      <w:numFmt w:val="lowerLetter"/>
      <w:lvlText w:val="%8."/>
      <w:lvlJc w:val="left"/>
      <w:pPr>
        <w:ind w:left="6120" w:hanging="360"/>
      </w:pPr>
      <w:rPr>
        <w:rFonts w:cs="Times New Roman"/>
      </w:rPr>
    </w:lvl>
    <w:lvl w:ilvl="8" w:tplc="042A001B" w:tentative="1">
      <w:start w:val="1"/>
      <w:numFmt w:val="lowerRoman"/>
      <w:lvlText w:val="%9."/>
      <w:lvlJc w:val="right"/>
      <w:pPr>
        <w:ind w:left="6840" w:hanging="180"/>
      </w:pPr>
      <w:rPr>
        <w:rFonts w:cs="Times New Roman"/>
      </w:rPr>
    </w:lvl>
  </w:abstractNum>
  <w:abstractNum w:abstractNumId="36">
    <w:nsid w:val="564F5CBE"/>
    <w:multiLevelType w:val="hybridMultilevel"/>
    <w:tmpl w:val="44D6140A"/>
    <w:lvl w:ilvl="0" w:tplc="042A000F">
      <w:start w:val="1"/>
      <w:numFmt w:val="decimal"/>
      <w:lvlText w:val="%1."/>
      <w:lvlJc w:val="left"/>
      <w:pPr>
        <w:ind w:left="720" w:hanging="360"/>
      </w:pPr>
      <w:rPr>
        <w:rFonts w:cs="Times New Roman" w:hint="default"/>
        <w:i w:val="0"/>
        <w:u w:val="none"/>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37">
    <w:nsid w:val="59641D06"/>
    <w:multiLevelType w:val="multilevel"/>
    <w:tmpl w:val="34504366"/>
    <w:lvl w:ilvl="0">
      <w:start w:val="3"/>
      <w:numFmt w:val="decimal"/>
      <w:lvlText w:val="%1."/>
      <w:lvlJc w:val="left"/>
      <w:pPr>
        <w:ind w:left="390" w:hanging="39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8">
    <w:nsid w:val="59C34524"/>
    <w:multiLevelType w:val="hybridMultilevel"/>
    <w:tmpl w:val="61C8A8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121EE4"/>
    <w:multiLevelType w:val="hybridMultilevel"/>
    <w:tmpl w:val="94F4033A"/>
    <w:lvl w:ilvl="0" w:tplc="042A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372624"/>
    <w:multiLevelType w:val="hybridMultilevel"/>
    <w:tmpl w:val="E7509AF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A7D6A"/>
    <w:multiLevelType w:val="hybridMultilevel"/>
    <w:tmpl w:val="5B44D96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685A16"/>
    <w:multiLevelType w:val="hybridMultilevel"/>
    <w:tmpl w:val="8E3871E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nsid w:val="68E86C2D"/>
    <w:multiLevelType w:val="hybridMultilevel"/>
    <w:tmpl w:val="7304D3AC"/>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3C1801"/>
    <w:multiLevelType w:val="hybridMultilevel"/>
    <w:tmpl w:val="25C458A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nsid w:val="6C066A44"/>
    <w:multiLevelType w:val="hybridMultilevel"/>
    <w:tmpl w:val="11182954"/>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594270"/>
    <w:multiLevelType w:val="hybridMultilevel"/>
    <w:tmpl w:val="172E9D80"/>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B60D29"/>
    <w:multiLevelType w:val="hybridMultilevel"/>
    <w:tmpl w:val="3DA08F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FB835D4"/>
    <w:multiLevelType w:val="multilevel"/>
    <w:tmpl w:val="4CBC1CF4"/>
    <w:lvl w:ilvl="0">
      <w:start w:val="1"/>
      <w:numFmt w:val="decimal"/>
      <w:lvlText w:val="%1"/>
      <w:lvlJc w:val="left"/>
      <w:pPr>
        <w:ind w:left="585" w:hanging="585"/>
      </w:pPr>
      <w:rPr>
        <w:rFonts w:cs="Times New Roman" w:hint="default"/>
      </w:rPr>
    </w:lvl>
    <w:lvl w:ilvl="1">
      <w:start w:val="1"/>
      <w:numFmt w:val="decimal"/>
      <w:lvlText w:val="%1.%2"/>
      <w:lvlJc w:val="left"/>
      <w:pPr>
        <w:ind w:left="990" w:hanging="585"/>
      </w:pPr>
      <w:rPr>
        <w:rFonts w:cs="Times New Roman" w:hint="default"/>
      </w:rPr>
    </w:lvl>
    <w:lvl w:ilvl="2">
      <w:start w:val="1"/>
      <w:numFmt w:val="decimal"/>
      <w:lvlText w:val="%1.%2.%3"/>
      <w:lvlJc w:val="left"/>
      <w:pPr>
        <w:ind w:left="1530" w:hanging="720"/>
      </w:pPr>
      <w:rPr>
        <w:rFonts w:cs="Times New Roman" w:hint="default"/>
      </w:rPr>
    </w:lvl>
    <w:lvl w:ilvl="3">
      <w:start w:val="1"/>
      <w:numFmt w:val="decimal"/>
      <w:lvlText w:val="%1.%2.%3.%4"/>
      <w:lvlJc w:val="left"/>
      <w:pPr>
        <w:ind w:left="1935" w:hanging="720"/>
      </w:pPr>
      <w:rPr>
        <w:rFonts w:cs="Times New Roman" w:hint="default"/>
      </w:rPr>
    </w:lvl>
    <w:lvl w:ilvl="4">
      <w:start w:val="1"/>
      <w:numFmt w:val="decimal"/>
      <w:lvlText w:val="%1.%2.%3.%4.%5"/>
      <w:lvlJc w:val="left"/>
      <w:pPr>
        <w:ind w:left="2700" w:hanging="1080"/>
      </w:pPr>
      <w:rPr>
        <w:rFonts w:cs="Times New Roman" w:hint="default"/>
      </w:rPr>
    </w:lvl>
    <w:lvl w:ilvl="5">
      <w:start w:val="1"/>
      <w:numFmt w:val="decimal"/>
      <w:lvlText w:val="%1.%2.%3.%4.%5.%6"/>
      <w:lvlJc w:val="left"/>
      <w:pPr>
        <w:ind w:left="3465" w:hanging="1440"/>
      </w:pPr>
      <w:rPr>
        <w:rFonts w:cs="Times New Roman" w:hint="default"/>
      </w:rPr>
    </w:lvl>
    <w:lvl w:ilvl="6">
      <w:start w:val="1"/>
      <w:numFmt w:val="decimal"/>
      <w:lvlText w:val="%1.%2.%3.%4.%5.%6.%7"/>
      <w:lvlJc w:val="left"/>
      <w:pPr>
        <w:ind w:left="3870" w:hanging="1440"/>
      </w:pPr>
      <w:rPr>
        <w:rFonts w:cs="Times New Roman" w:hint="default"/>
      </w:rPr>
    </w:lvl>
    <w:lvl w:ilvl="7">
      <w:start w:val="1"/>
      <w:numFmt w:val="decimal"/>
      <w:lvlText w:val="%1.%2.%3.%4.%5.%6.%7.%8"/>
      <w:lvlJc w:val="left"/>
      <w:pPr>
        <w:ind w:left="4635" w:hanging="1800"/>
      </w:pPr>
      <w:rPr>
        <w:rFonts w:cs="Times New Roman" w:hint="default"/>
      </w:rPr>
    </w:lvl>
    <w:lvl w:ilvl="8">
      <w:start w:val="1"/>
      <w:numFmt w:val="decimal"/>
      <w:lvlText w:val="%1.%2.%3.%4.%5.%6.%7.%8.%9"/>
      <w:lvlJc w:val="left"/>
      <w:pPr>
        <w:ind w:left="5040" w:hanging="1800"/>
      </w:pPr>
      <w:rPr>
        <w:rFonts w:cs="Times New Roman" w:hint="default"/>
      </w:rPr>
    </w:lvl>
  </w:abstractNum>
  <w:abstractNum w:abstractNumId="49">
    <w:nsid w:val="70A657B1"/>
    <w:multiLevelType w:val="multilevel"/>
    <w:tmpl w:val="3AA641D6"/>
    <w:lvl w:ilvl="0">
      <w:start w:val="1"/>
      <w:numFmt w:val="decimal"/>
      <w:lvlText w:val="%1."/>
      <w:lvlJc w:val="left"/>
      <w:pPr>
        <w:ind w:left="360" w:hanging="360"/>
      </w:pPr>
      <w:rPr>
        <w:rFonts w:cs="Times New Roman"/>
      </w:rPr>
    </w:lvl>
    <w:lvl w:ilvl="1">
      <w:start w:val="1"/>
      <w:numFmt w:val="decimal"/>
      <w:lvlText w:val="%1.%2."/>
      <w:lvlJc w:val="left"/>
      <w:pPr>
        <w:ind w:left="716" w:hanging="432"/>
      </w:pPr>
      <w:rPr>
        <w:rFonts w:cs="Times New Roman" w:hint="default"/>
        <w:i w:val="0"/>
      </w:rPr>
    </w:lvl>
    <w:lvl w:ilvl="2">
      <w:start w:val="1"/>
      <w:numFmt w:val="decimal"/>
      <w:lvlText w:val="%1.%2.%3."/>
      <w:lvlJc w:val="left"/>
      <w:pPr>
        <w:ind w:left="1224" w:hanging="504"/>
      </w:pPr>
      <w:rPr>
        <w:rFonts w:cs="Times New Roman"/>
      </w:rPr>
    </w:lvl>
    <w:lvl w:ilvl="3">
      <w:start w:val="1"/>
      <w:numFmt w:val="decimal"/>
      <w:lvlText w:val="%1.%2.%3.%4."/>
      <w:lvlJc w:val="left"/>
      <w:pPr>
        <w:ind w:left="2350" w:hanging="648"/>
      </w:pPr>
      <w:rPr>
        <w:rFonts w:cs="Times New Roman"/>
        <w:sz w:val="26"/>
      </w:rPr>
    </w:lvl>
    <w:lvl w:ilvl="4">
      <w:start w:val="1"/>
      <w:numFmt w:val="lowerLetter"/>
      <w:lvlText w:val="%5."/>
      <w:lvlJc w:val="left"/>
      <w:pPr>
        <w:ind w:left="2232" w:hanging="792"/>
      </w:pPr>
      <w:rPr>
        <w:rFonts w:cs="Times New Roman"/>
        <w:b w:val="0"/>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0">
    <w:nsid w:val="71D667D1"/>
    <w:multiLevelType w:val="hybridMultilevel"/>
    <w:tmpl w:val="2CD69A4C"/>
    <w:lvl w:ilvl="0" w:tplc="042A000F">
      <w:start w:val="1"/>
      <w:numFmt w:val="decimal"/>
      <w:lvlText w:val="%1."/>
      <w:lvlJc w:val="left"/>
      <w:pPr>
        <w:ind w:left="720" w:hanging="360"/>
      </w:pPr>
      <w:rPr>
        <w:rFonts w:cs="Times New Roman"/>
      </w:rPr>
    </w:lvl>
    <w:lvl w:ilvl="1" w:tplc="042A0019" w:tentative="1">
      <w:start w:val="1"/>
      <w:numFmt w:val="lowerLetter"/>
      <w:lvlText w:val="%2."/>
      <w:lvlJc w:val="left"/>
      <w:pPr>
        <w:ind w:left="1440" w:hanging="360"/>
      </w:pPr>
      <w:rPr>
        <w:rFonts w:cs="Times New Roman"/>
      </w:rPr>
    </w:lvl>
    <w:lvl w:ilvl="2" w:tplc="042A001B" w:tentative="1">
      <w:start w:val="1"/>
      <w:numFmt w:val="lowerRoman"/>
      <w:lvlText w:val="%3."/>
      <w:lvlJc w:val="right"/>
      <w:pPr>
        <w:ind w:left="2160" w:hanging="180"/>
      </w:pPr>
      <w:rPr>
        <w:rFonts w:cs="Times New Roman"/>
      </w:rPr>
    </w:lvl>
    <w:lvl w:ilvl="3" w:tplc="042A000F" w:tentative="1">
      <w:start w:val="1"/>
      <w:numFmt w:val="decimal"/>
      <w:lvlText w:val="%4."/>
      <w:lvlJc w:val="left"/>
      <w:pPr>
        <w:ind w:left="2880" w:hanging="360"/>
      </w:pPr>
      <w:rPr>
        <w:rFonts w:cs="Times New Roman"/>
      </w:rPr>
    </w:lvl>
    <w:lvl w:ilvl="4" w:tplc="042A0019" w:tentative="1">
      <w:start w:val="1"/>
      <w:numFmt w:val="lowerLetter"/>
      <w:lvlText w:val="%5."/>
      <w:lvlJc w:val="left"/>
      <w:pPr>
        <w:ind w:left="3600" w:hanging="360"/>
      </w:pPr>
      <w:rPr>
        <w:rFonts w:cs="Times New Roman"/>
      </w:rPr>
    </w:lvl>
    <w:lvl w:ilvl="5" w:tplc="042A001B" w:tentative="1">
      <w:start w:val="1"/>
      <w:numFmt w:val="lowerRoman"/>
      <w:lvlText w:val="%6."/>
      <w:lvlJc w:val="right"/>
      <w:pPr>
        <w:ind w:left="4320" w:hanging="180"/>
      </w:pPr>
      <w:rPr>
        <w:rFonts w:cs="Times New Roman"/>
      </w:rPr>
    </w:lvl>
    <w:lvl w:ilvl="6" w:tplc="042A000F" w:tentative="1">
      <w:start w:val="1"/>
      <w:numFmt w:val="decimal"/>
      <w:lvlText w:val="%7."/>
      <w:lvlJc w:val="left"/>
      <w:pPr>
        <w:ind w:left="5040" w:hanging="360"/>
      </w:pPr>
      <w:rPr>
        <w:rFonts w:cs="Times New Roman"/>
      </w:rPr>
    </w:lvl>
    <w:lvl w:ilvl="7" w:tplc="042A0019" w:tentative="1">
      <w:start w:val="1"/>
      <w:numFmt w:val="lowerLetter"/>
      <w:lvlText w:val="%8."/>
      <w:lvlJc w:val="left"/>
      <w:pPr>
        <w:ind w:left="5760" w:hanging="360"/>
      </w:pPr>
      <w:rPr>
        <w:rFonts w:cs="Times New Roman"/>
      </w:rPr>
    </w:lvl>
    <w:lvl w:ilvl="8" w:tplc="042A001B" w:tentative="1">
      <w:start w:val="1"/>
      <w:numFmt w:val="lowerRoman"/>
      <w:lvlText w:val="%9."/>
      <w:lvlJc w:val="right"/>
      <w:pPr>
        <w:ind w:left="6480" w:hanging="180"/>
      </w:pPr>
      <w:rPr>
        <w:rFonts w:cs="Times New Roman"/>
      </w:rPr>
    </w:lvl>
  </w:abstractNum>
  <w:abstractNum w:abstractNumId="51">
    <w:nsid w:val="723C43D5"/>
    <w:multiLevelType w:val="hybridMultilevel"/>
    <w:tmpl w:val="F46A15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AA2F2B"/>
    <w:multiLevelType w:val="multilevel"/>
    <w:tmpl w:val="EC88DCF6"/>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333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53">
    <w:nsid w:val="73AB4388"/>
    <w:multiLevelType w:val="multilevel"/>
    <w:tmpl w:val="94FE7FEE"/>
    <w:lvl w:ilvl="0">
      <w:start w:val="1"/>
      <w:numFmt w:val="decimal"/>
      <w:lvlText w:val="%1."/>
      <w:lvlJc w:val="left"/>
      <w:pPr>
        <w:ind w:left="720" w:hanging="360"/>
      </w:pPr>
      <w:rPr>
        <w:rFonts w:cs="Times New Roman"/>
      </w:rPr>
    </w:lvl>
    <w:lvl w:ilvl="1">
      <w:start w:val="1"/>
      <w:numFmt w:val="decimal"/>
      <w:isLgl/>
      <w:lvlText w:val="%1.%2."/>
      <w:lvlJc w:val="left"/>
      <w:pPr>
        <w:ind w:left="1305" w:hanging="825"/>
      </w:pPr>
      <w:rPr>
        <w:rFonts w:cs="Times New Roman" w:hint="default"/>
        <w:i/>
      </w:rPr>
    </w:lvl>
    <w:lvl w:ilvl="2">
      <w:start w:val="2"/>
      <w:numFmt w:val="decimal"/>
      <w:isLgl/>
      <w:lvlText w:val="%1.%2.%3."/>
      <w:lvlJc w:val="left"/>
      <w:pPr>
        <w:ind w:left="1425" w:hanging="825"/>
      </w:pPr>
      <w:rPr>
        <w:rFonts w:cs="Times New Roman" w:hint="default"/>
        <w:i/>
      </w:rPr>
    </w:lvl>
    <w:lvl w:ilvl="3">
      <w:start w:val="1"/>
      <w:numFmt w:val="decimal"/>
      <w:isLgl/>
      <w:lvlText w:val="%1.%2.%3.%4."/>
      <w:lvlJc w:val="left"/>
      <w:pPr>
        <w:ind w:left="1800" w:hanging="1080"/>
      </w:pPr>
      <w:rPr>
        <w:rFonts w:cs="Times New Roman" w:hint="default"/>
        <w:i/>
      </w:rPr>
    </w:lvl>
    <w:lvl w:ilvl="4">
      <w:start w:val="1"/>
      <w:numFmt w:val="decimal"/>
      <w:isLgl/>
      <w:lvlText w:val="%1.%2.%3.%4.%5."/>
      <w:lvlJc w:val="left"/>
      <w:pPr>
        <w:ind w:left="1920" w:hanging="1080"/>
      </w:pPr>
      <w:rPr>
        <w:rFonts w:cs="Times New Roman" w:hint="default"/>
        <w:i/>
      </w:rPr>
    </w:lvl>
    <w:lvl w:ilvl="5">
      <w:start w:val="1"/>
      <w:numFmt w:val="decimal"/>
      <w:isLgl/>
      <w:lvlText w:val="%1.%2.%3.%4.%5.%6."/>
      <w:lvlJc w:val="left"/>
      <w:pPr>
        <w:ind w:left="2400" w:hanging="1440"/>
      </w:pPr>
      <w:rPr>
        <w:rFonts w:cs="Times New Roman" w:hint="default"/>
        <w:i/>
      </w:rPr>
    </w:lvl>
    <w:lvl w:ilvl="6">
      <w:start w:val="1"/>
      <w:numFmt w:val="decimal"/>
      <w:isLgl/>
      <w:lvlText w:val="%1.%2.%3.%4.%5.%6.%7."/>
      <w:lvlJc w:val="left"/>
      <w:pPr>
        <w:ind w:left="2520" w:hanging="1440"/>
      </w:pPr>
      <w:rPr>
        <w:rFonts w:cs="Times New Roman" w:hint="default"/>
        <w:i/>
      </w:rPr>
    </w:lvl>
    <w:lvl w:ilvl="7">
      <w:start w:val="1"/>
      <w:numFmt w:val="decimal"/>
      <w:isLgl/>
      <w:lvlText w:val="%1.%2.%3.%4.%5.%6.%7.%8."/>
      <w:lvlJc w:val="left"/>
      <w:pPr>
        <w:ind w:left="3000" w:hanging="1800"/>
      </w:pPr>
      <w:rPr>
        <w:rFonts w:cs="Times New Roman" w:hint="default"/>
        <w:i/>
      </w:rPr>
    </w:lvl>
    <w:lvl w:ilvl="8">
      <w:start w:val="1"/>
      <w:numFmt w:val="decimal"/>
      <w:isLgl/>
      <w:lvlText w:val="%1.%2.%3.%4.%5.%6.%7.%8.%9."/>
      <w:lvlJc w:val="left"/>
      <w:pPr>
        <w:ind w:left="3120" w:hanging="1800"/>
      </w:pPr>
      <w:rPr>
        <w:rFonts w:cs="Times New Roman" w:hint="default"/>
        <w:i/>
      </w:rPr>
    </w:lvl>
  </w:abstractNum>
  <w:abstractNum w:abstractNumId="54">
    <w:nsid w:val="73DA5298"/>
    <w:multiLevelType w:val="multilevel"/>
    <w:tmpl w:val="21088C06"/>
    <w:lvl w:ilvl="0">
      <w:start w:val="1"/>
      <w:numFmt w:val="decimal"/>
      <w:lvlText w:val="%1."/>
      <w:lvlJc w:val="left"/>
      <w:pPr>
        <w:ind w:left="720" w:hanging="360"/>
      </w:pPr>
      <w:rPr>
        <w:rFonts w:cs="Times New Roman"/>
      </w:rPr>
    </w:lvl>
    <w:lvl w:ilvl="1">
      <w:start w:val="2"/>
      <w:numFmt w:val="decimal"/>
      <w:isLgl/>
      <w:lvlText w:val="%1.%2."/>
      <w:lvlJc w:val="left"/>
      <w:pPr>
        <w:ind w:left="2160" w:hanging="720"/>
      </w:pPr>
      <w:rPr>
        <w:rFonts w:cs="Times New Roman" w:hint="default"/>
      </w:rPr>
    </w:lvl>
    <w:lvl w:ilvl="2">
      <w:start w:val="1"/>
      <w:numFmt w:val="decimal"/>
      <w:isLgl/>
      <w:lvlText w:val="%1.%2.%3."/>
      <w:lvlJc w:val="left"/>
      <w:pPr>
        <w:ind w:left="5682" w:hanging="720"/>
      </w:pPr>
      <w:rPr>
        <w:rFonts w:cs="Times New Roman" w:hint="default"/>
      </w:rPr>
    </w:lvl>
    <w:lvl w:ilvl="3">
      <w:start w:val="1"/>
      <w:numFmt w:val="decimal"/>
      <w:isLgl/>
      <w:lvlText w:val="%1.%2.%3.%4."/>
      <w:lvlJc w:val="left"/>
      <w:pPr>
        <w:ind w:left="4680" w:hanging="1080"/>
      </w:pPr>
      <w:rPr>
        <w:rFonts w:cs="Times New Roman" w:hint="default"/>
      </w:rPr>
    </w:lvl>
    <w:lvl w:ilvl="4">
      <w:start w:val="1"/>
      <w:numFmt w:val="decimal"/>
      <w:isLgl/>
      <w:lvlText w:val="%1.%2.%3.%4.%5."/>
      <w:lvlJc w:val="left"/>
      <w:pPr>
        <w:ind w:left="5760" w:hanging="1080"/>
      </w:pPr>
      <w:rPr>
        <w:rFonts w:cs="Times New Roman" w:hint="default"/>
      </w:rPr>
    </w:lvl>
    <w:lvl w:ilvl="5">
      <w:start w:val="1"/>
      <w:numFmt w:val="decimal"/>
      <w:isLgl/>
      <w:lvlText w:val="%1.%2.%3.%4.%5.%6."/>
      <w:lvlJc w:val="left"/>
      <w:pPr>
        <w:ind w:left="7200" w:hanging="1440"/>
      </w:pPr>
      <w:rPr>
        <w:rFonts w:cs="Times New Roman" w:hint="default"/>
      </w:rPr>
    </w:lvl>
    <w:lvl w:ilvl="6">
      <w:start w:val="1"/>
      <w:numFmt w:val="decimal"/>
      <w:isLgl/>
      <w:lvlText w:val="%1.%2.%3.%4.%5.%6.%7."/>
      <w:lvlJc w:val="left"/>
      <w:pPr>
        <w:ind w:left="8280" w:hanging="1440"/>
      </w:pPr>
      <w:rPr>
        <w:rFonts w:cs="Times New Roman" w:hint="default"/>
      </w:rPr>
    </w:lvl>
    <w:lvl w:ilvl="7">
      <w:start w:val="1"/>
      <w:numFmt w:val="decimal"/>
      <w:isLgl/>
      <w:lvlText w:val="%1.%2.%3.%4.%5.%6.%7.%8."/>
      <w:lvlJc w:val="left"/>
      <w:pPr>
        <w:ind w:left="9720" w:hanging="1800"/>
      </w:pPr>
      <w:rPr>
        <w:rFonts w:cs="Times New Roman" w:hint="default"/>
      </w:rPr>
    </w:lvl>
    <w:lvl w:ilvl="8">
      <w:start w:val="1"/>
      <w:numFmt w:val="decimal"/>
      <w:isLgl/>
      <w:lvlText w:val="%1.%2.%3.%4.%5.%6.%7.%8.%9."/>
      <w:lvlJc w:val="left"/>
      <w:pPr>
        <w:ind w:left="10800" w:hanging="1800"/>
      </w:pPr>
      <w:rPr>
        <w:rFonts w:cs="Times New Roman" w:hint="default"/>
      </w:rPr>
    </w:lvl>
  </w:abstractNum>
  <w:abstractNum w:abstractNumId="55">
    <w:nsid w:val="73E566D1"/>
    <w:multiLevelType w:val="hybridMultilevel"/>
    <w:tmpl w:val="7A3E41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99552B"/>
    <w:multiLevelType w:val="hybridMultilevel"/>
    <w:tmpl w:val="39CA6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F024DC3"/>
    <w:multiLevelType w:val="hybridMultilevel"/>
    <w:tmpl w:val="F9B41E48"/>
    <w:lvl w:ilvl="0" w:tplc="04090005">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0"/>
  </w:num>
  <w:num w:numId="2">
    <w:abstractNumId w:val="56"/>
  </w:num>
  <w:num w:numId="3">
    <w:abstractNumId w:val="54"/>
  </w:num>
  <w:num w:numId="4">
    <w:abstractNumId w:val="49"/>
  </w:num>
  <w:num w:numId="5">
    <w:abstractNumId w:val="53"/>
  </w:num>
  <w:num w:numId="6">
    <w:abstractNumId w:val="14"/>
  </w:num>
  <w:num w:numId="7">
    <w:abstractNumId w:val="13"/>
  </w:num>
  <w:num w:numId="8">
    <w:abstractNumId w:val="9"/>
  </w:num>
  <w:num w:numId="9">
    <w:abstractNumId w:val="57"/>
  </w:num>
  <w:num w:numId="10">
    <w:abstractNumId w:val="23"/>
  </w:num>
  <w:num w:numId="11">
    <w:abstractNumId w:val="0"/>
  </w:num>
  <w:num w:numId="12">
    <w:abstractNumId w:val="34"/>
  </w:num>
  <w:num w:numId="13">
    <w:abstractNumId w:val="26"/>
  </w:num>
  <w:num w:numId="14">
    <w:abstractNumId w:val="25"/>
  </w:num>
  <w:num w:numId="15">
    <w:abstractNumId w:val="3"/>
  </w:num>
  <w:num w:numId="16">
    <w:abstractNumId w:val="48"/>
  </w:num>
  <w:num w:numId="17">
    <w:abstractNumId w:val="27"/>
  </w:num>
  <w:num w:numId="18">
    <w:abstractNumId w:val="24"/>
  </w:num>
  <w:num w:numId="19">
    <w:abstractNumId w:val="4"/>
  </w:num>
  <w:num w:numId="20">
    <w:abstractNumId w:val="52"/>
  </w:num>
  <w:num w:numId="21">
    <w:abstractNumId w:val="50"/>
  </w:num>
  <w:num w:numId="22">
    <w:abstractNumId w:val="21"/>
  </w:num>
  <w:num w:numId="23">
    <w:abstractNumId w:val="12"/>
  </w:num>
  <w:num w:numId="24">
    <w:abstractNumId w:val="39"/>
  </w:num>
  <w:num w:numId="25">
    <w:abstractNumId w:val="46"/>
  </w:num>
  <w:num w:numId="26">
    <w:abstractNumId w:val="15"/>
  </w:num>
  <w:num w:numId="27">
    <w:abstractNumId w:val="32"/>
  </w:num>
  <w:num w:numId="28">
    <w:abstractNumId w:val="5"/>
  </w:num>
  <w:num w:numId="29">
    <w:abstractNumId w:val="30"/>
  </w:num>
  <w:num w:numId="30">
    <w:abstractNumId w:val="43"/>
  </w:num>
  <w:num w:numId="31">
    <w:abstractNumId w:val="29"/>
  </w:num>
  <w:num w:numId="32">
    <w:abstractNumId w:val="45"/>
  </w:num>
  <w:num w:numId="33">
    <w:abstractNumId w:val="8"/>
  </w:num>
  <w:num w:numId="34">
    <w:abstractNumId w:val="40"/>
  </w:num>
  <w:num w:numId="35">
    <w:abstractNumId w:val="20"/>
  </w:num>
  <w:num w:numId="36">
    <w:abstractNumId w:val="1"/>
  </w:num>
  <w:num w:numId="37">
    <w:abstractNumId w:val="31"/>
  </w:num>
  <w:num w:numId="38">
    <w:abstractNumId w:val="19"/>
  </w:num>
  <w:num w:numId="39">
    <w:abstractNumId w:val="16"/>
  </w:num>
  <w:num w:numId="40">
    <w:abstractNumId w:val="22"/>
  </w:num>
  <w:num w:numId="41">
    <w:abstractNumId w:val="51"/>
  </w:num>
  <w:num w:numId="42">
    <w:abstractNumId w:val="41"/>
  </w:num>
  <w:num w:numId="43">
    <w:abstractNumId w:val="35"/>
  </w:num>
  <w:num w:numId="44">
    <w:abstractNumId w:val="36"/>
  </w:num>
  <w:num w:numId="45">
    <w:abstractNumId w:val="7"/>
  </w:num>
  <w:num w:numId="46">
    <w:abstractNumId w:val="37"/>
  </w:num>
  <w:num w:numId="47">
    <w:abstractNumId w:val="6"/>
  </w:num>
  <w:num w:numId="48">
    <w:abstractNumId w:val="2"/>
  </w:num>
  <w:num w:numId="49">
    <w:abstractNumId w:val="55"/>
  </w:num>
  <w:num w:numId="50">
    <w:abstractNumId w:val="18"/>
  </w:num>
  <w:num w:numId="51">
    <w:abstractNumId w:val="38"/>
  </w:num>
  <w:num w:numId="52">
    <w:abstractNumId w:val="11"/>
  </w:num>
  <w:num w:numId="53">
    <w:abstractNumId w:val="47"/>
  </w:num>
  <w:num w:numId="54">
    <w:abstractNumId w:val="28"/>
  </w:num>
  <w:num w:numId="55">
    <w:abstractNumId w:val="17"/>
  </w:num>
  <w:num w:numId="56">
    <w:abstractNumId w:val="42"/>
  </w:num>
  <w:num w:numId="57">
    <w:abstractNumId w:val="33"/>
  </w:num>
  <w:num w:numId="58">
    <w:abstractNumId w:val="44"/>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trackRevisions/>
  <w:defaultTabStop w:val="720"/>
  <w:characterSpacingControl w:val="doNotCompress"/>
  <w:footnotePr>
    <w:footnote w:id="0"/>
    <w:footnote w:id="1"/>
  </w:footnotePr>
  <w:endnotePr>
    <w:endnote w:id="0"/>
    <w:endnote w:id="1"/>
  </w:endnotePr>
  <w:compat/>
  <w:rsids>
    <w:rsidRoot w:val="007119C7"/>
    <w:rsid w:val="0000634A"/>
    <w:rsid w:val="00007EF0"/>
    <w:rsid w:val="00014353"/>
    <w:rsid w:val="00030276"/>
    <w:rsid w:val="00032125"/>
    <w:rsid w:val="0003487C"/>
    <w:rsid w:val="0004123E"/>
    <w:rsid w:val="000415FB"/>
    <w:rsid w:val="000443F4"/>
    <w:rsid w:val="0004703D"/>
    <w:rsid w:val="000517DE"/>
    <w:rsid w:val="00051831"/>
    <w:rsid w:val="00052F7A"/>
    <w:rsid w:val="0005350C"/>
    <w:rsid w:val="000636DE"/>
    <w:rsid w:val="00063BBF"/>
    <w:rsid w:val="0006434E"/>
    <w:rsid w:val="00065113"/>
    <w:rsid w:val="00072ACF"/>
    <w:rsid w:val="000765C0"/>
    <w:rsid w:val="00077AA8"/>
    <w:rsid w:val="00080B0B"/>
    <w:rsid w:val="00082BFE"/>
    <w:rsid w:val="00085F03"/>
    <w:rsid w:val="0008683D"/>
    <w:rsid w:val="000902CE"/>
    <w:rsid w:val="00091BF1"/>
    <w:rsid w:val="000959B6"/>
    <w:rsid w:val="000A4046"/>
    <w:rsid w:val="000C298B"/>
    <w:rsid w:val="000C39BC"/>
    <w:rsid w:val="000D1422"/>
    <w:rsid w:val="000D4215"/>
    <w:rsid w:val="000D4430"/>
    <w:rsid w:val="000E0E45"/>
    <w:rsid w:val="000E1744"/>
    <w:rsid w:val="001032A9"/>
    <w:rsid w:val="001222AC"/>
    <w:rsid w:val="00133941"/>
    <w:rsid w:val="001369CA"/>
    <w:rsid w:val="001376F4"/>
    <w:rsid w:val="00137F5C"/>
    <w:rsid w:val="001407EE"/>
    <w:rsid w:val="00142CC6"/>
    <w:rsid w:val="001433E5"/>
    <w:rsid w:val="00146D23"/>
    <w:rsid w:val="00160D32"/>
    <w:rsid w:val="0016190E"/>
    <w:rsid w:val="00161B91"/>
    <w:rsid w:val="00165843"/>
    <w:rsid w:val="00167229"/>
    <w:rsid w:val="00172A41"/>
    <w:rsid w:val="00184AC6"/>
    <w:rsid w:val="00191017"/>
    <w:rsid w:val="0019383E"/>
    <w:rsid w:val="001A0E1A"/>
    <w:rsid w:val="001B01AF"/>
    <w:rsid w:val="001B5B93"/>
    <w:rsid w:val="001C2DAC"/>
    <w:rsid w:val="001C2EEC"/>
    <w:rsid w:val="001D2F53"/>
    <w:rsid w:val="001D5C20"/>
    <w:rsid w:val="001F1C03"/>
    <w:rsid w:val="00214368"/>
    <w:rsid w:val="00223626"/>
    <w:rsid w:val="00226605"/>
    <w:rsid w:val="00234095"/>
    <w:rsid w:val="00234F1F"/>
    <w:rsid w:val="0024218F"/>
    <w:rsid w:val="00247835"/>
    <w:rsid w:val="002502C8"/>
    <w:rsid w:val="00253BD6"/>
    <w:rsid w:val="00263B6C"/>
    <w:rsid w:val="002743F1"/>
    <w:rsid w:val="002758E6"/>
    <w:rsid w:val="00280C8F"/>
    <w:rsid w:val="0028192F"/>
    <w:rsid w:val="00283B7A"/>
    <w:rsid w:val="0028479F"/>
    <w:rsid w:val="0028716C"/>
    <w:rsid w:val="0028731A"/>
    <w:rsid w:val="00287E2F"/>
    <w:rsid w:val="002A1200"/>
    <w:rsid w:val="002A19DB"/>
    <w:rsid w:val="002A1E0F"/>
    <w:rsid w:val="002A447D"/>
    <w:rsid w:val="002A4657"/>
    <w:rsid w:val="002A53B6"/>
    <w:rsid w:val="002B102C"/>
    <w:rsid w:val="002C751D"/>
    <w:rsid w:val="002D0673"/>
    <w:rsid w:val="002D2352"/>
    <w:rsid w:val="002E075D"/>
    <w:rsid w:val="002E07A7"/>
    <w:rsid w:val="002E4394"/>
    <w:rsid w:val="002E7852"/>
    <w:rsid w:val="002F0F72"/>
    <w:rsid w:val="002F56C6"/>
    <w:rsid w:val="002F7AC7"/>
    <w:rsid w:val="00304611"/>
    <w:rsid w:val="003069FE"/>
    <w:rsid w:val="00315524"/>
    <w:rsid w:val="0032166B"/>
    <w:rsid w:val="00321DE0"/>
    <w:rsid w:val="00323F2D"/>
    <w:rsid w:val="00324DFD"/>
    <w:rsid w:val="00331D6A"/>
    <w:rsid w:val="00343EE1"/>
    <w:rsid w:val="00364C61"/>
    <w:rsid w:val="00364F32"/>
    <w:rsid w:val="00366BD2"/>
    <w:rsid w:val="00380737"/>
    <w:rsid w:val="00382A42"/>
    <w:rsid w:val="00385D36"/>
    <w:rsid w:val="00387520"/>
    <w:rsid w:val="003956AE"/>
    <w:rsid w:val="00395FA7"/>
    <w:rsid w:val="003A6157"/>
    <w:rsid w:val="003A7773"/>
    <w:rsid w:val="003B1D96"/>
    <w:rsid w:val="003C1A0C"/>
    <w:rsid w:val="003D221E"/>
    <w:rsid w:val="003D22F6"/>
    <w:rsid w:val="003D718A"/>
    <w:rsid w:val="003D7F0F"/>
    <w:rsid w:val="003E147A"/>
    <w:rsid w:val="003F03AC"/>
    <w:rsid w:val="003F16B7"/>
    <w:rsid w:val="003F7C6A"/>
    <w:rsid w:val="0040279F"/>
    <w:rsid w:val="004028D9"/>
    <w:rsid w:val="0041454E"/>
    <w:rsid w:val="00432956"/>
    <w:rsid w:val="00445150"/>
    <w:rsid w:val="00457D03"/>
    <w:rsid w:val="0046226D"/>
    <w:rsid w:val="00466571"/>
    <w:rsid w:val="00473BC4"/>
    <w:rsid w:val="004900D2"/>
    <w:rsid w:val="00493E22"/>
    <w:rsid w:val="004A0BCF"/>
    <w:rsid w:val="004A4F27"/>
    <w:rsid w:val="004B117D"/>
    <w:rsid w:val="004C0472"/>
    <w:rsid w:val="004C2EC9"/>
    <w:rsid w:val="004C41EB"/>
    <w:rsid w:val="004C6A8A"/>
    <w:rsid w:val="004E1E56"/>
    <w:rsid w:val="004E5DC5"/>
    <w:rsid w:val="004F4439"/>
    <w:rsid w:val="004F4ED0"/>
    <w:rsid w:val="004F4FFC"/>
    <w:rsid w:val="004F7DDA"/>
    <w:rsid w:val="005025B4"/>
    <w:rsid w:val="00504882"/>
    <w:rsid w:val="00512C26"/>
    <w:rsid w:val="00514B6A"/>
    <w:rsid w:val="00517967"/>
    <w:rsid w:val="00521559"/>
    <w:rsid w:val="00521D5C"/>
    <w:rsid w:val="0052348B"/>
    <w:rsid w:val="00524C6C"/>
    <w:rsid w:val="00526324"/>
    <w:rsid w:val="00532568"/>
    <w:rsid w:val="005330E5"/>
    <w:rsid w:val="0053597A"/>
    <w:rsid w:val="00537900"/>
    <w:rsid w:val="005401D6"/>
    <w:rsid w:val="00545CF9"/>
    <w:rsid w:val="00573841"/>
    <w:rsid w:val="00580239"/>
    <w:rsid w:val="00585429"/>
    <w:rsid w:val="00596C9C"/>
    <w:rsid w:val="00597502"/>
    <w:rsid w:val="005A52A3"/>
    <w:rsid w:val="005C089F"/>
    <w:rsid w:val="005C7052"/>
    <w:rsid w:val="005D01F5"/>
    <w:rsid w:val="005D07D8"/>
    <w:rsid w:val="005D44BB"/>
    <w:rsid w:val="005D610B"/>
    <w:rsid w:val="00604A9A"/>
    <w:rsid w:val="00605E7D"/>
    <w:rsid w:val="00613FCC"/>
    <w:rsid w:val="0062038D"/>
    <w:rsid w:val="00622175"/>
    <w:rsid w:val="00624B4A"/>
    <w:rsid w:val="00625122"/>
    <w:rsid w:val="00626FC8"/>
    <w:rsid w:val="00634DE6"/>
    <w:rsid w:val="006467F0"/>
    <w:rsid w:val="0065560A"/>
    <w:rsid w:val="00656883"/>
    <w:rsid w:val="006575A2"/>
    <w:rsid w:val="00662356"/>
    <w:rsid w:val="0066668B"/>
    <w:rsid w:val="006731EF"/>
    <w:rsid w:val="00673FDF"/>
    <w:rsid w:val="006749A0"/>
    <w:rsid w:val="006767A2"/>
    <w:rsid w:val="0068454F"/>
    <w:rsid w:val="006942A4"/>
    <w:rsid w:val="006A0664"/>
    <w:rsid w:val="006A244E"/>
    <w:rsid w:val="006A74C9"/>
    <w:rsid w:val="006C1B48"/>
    <w:rsid w:val="006C1EE4"/>
    <w:rsid w:val="006C6B78"/>
    <w:rsid w:val="006D3125"/>
    <w:rsid w:val="006D4293"/>
    <w:rsid w:val="006D460A"/>
    <w:rsid w:val="006D5CB5"/>
    <w:rsid w:val="006E12F9"/>
    <w:rsid w:val="006F5848"/>
    <w:rsid w:val="00702319"/>
    <w:rsid w:val="007065C3"/>
    <w:rsid w:val="00706A84"/>
    <w:rsid w:val="007119C7"/>
    <w:rsid w:val="00715CE6"/>
    <w:rsid w:val="00725B3E"/>
    <w:rsid w:val="00732338"/>
    <w:rsid w:val="00734727"/>
    <w:rsid w:val="00735967"/>
    <w:rsid w:val="00753FED"/>
    <w:rsid w:val="00762D73"/>
    <w:rsid w:val="00764789"/>
    <w:rsid w:val="007745A6"/>
    <w:rsid w:val="0077577D"/>
    <w:rsid w:val="00784A8E"/>
    <w:rsid w:val="0078585C"/>
    <w:rsid w:val="00787D5F"/>
    <w:rsid w:val="00790618"/>
    <w:rsid w:val="00792FD9"/>
    <w:rsid w:val="00795992"/>
    <w:rsid w:val="007A3A97"/>
    <w:rsid w:val="007A6681"/>
    <w:rsid w:val="007A6DD0"/>
    <w:rsid w:val="007A7118"/>
    <w:rsid w:val="007A77F7"/>
    <w:rsid w:val="007C563E"/>
    <w:rsid w:val="007D5799"/>
    <w:rsid w:val="007D59E5"/>
    <w:rsid w:val="007D6EC4"/>
    <w:rsid w:val="007D71CB"/>
    <w:rsid w:val="007E41E1"/>
    <w:rsid w:val="007F43F7"/>
    <w:rsid w:val="007F74FA"/>
    <w:rsid w:val="0080375C"/>
    <w:rsid w:val="00804EC8"/>
    <w:rsid w:val="00811729"/>
    <w:rsid w:val="008131CB"/>
    <w:rsid w:val="00822409"/>
    <w:rsid w:val="008261D1"/>
    <w:rsid w:val="00827403"/>
    <w:rsid w:val="008440E7"/>
    <w:rsid w:val="008531DF"/>
    <w:rsid w:val="008546D9"/>
    <w:rsid w:val="008662CE"/>
    <w:rsid w:val="008750BC"/>
    <w:rsid w:val="00876425"/>
    <w:rsid w:val="00880231"/>
    <w:rsid w:val="008857B4"/>
    <w:rsid w:val="008901F3"/>
    <w:rsid w:val="0089110C"/>
    <w:rsid w:val="008928D5"/>
    <w:rsid w:val="00893324"/>
    <w:rsid w:val="00897AEF"/>
    <w:rsid w:val="008A675B"/>
    <w:rsid w:val="008B24BF"/>
    <w:rsid w:val="008C28B6"/>
    <w:rsid w:val="008C5843"/>
    <w:rsid w:val="008D7B76"/>
    <w:rsid w:val="008D7C4F"/>
    <w:rsid w:val="008E0980"/>
    <w:rsid w:val="008E1C56"/>
    <w:rsid w:val="008F3C83"/>
    <w:rsid w:val="008F4D63"/>
    <w:rsid w:val="008F4E6B"/>
    <w:rsid w:val="00900947"/>
    <w:rsid w:val="00902B1F"/>
    <w:rsid w:val="0090478C"/>
    <w:rsid w:val="009117FC"/>
    <w:rsid w:val="009139CB"/>
    <w:rsid w:val="009165B9"/>
    <w:rsid w:val="00921127"/>
    <w:rsid w:val="0092410A"/>
    <w:rsid w:val="0093020A"/>
    <w:rsid w:val="0093067B"/>
    <w:rsid w:val="009317B7"/>
    <w:rsid w:val="00933332"/>
    <w:rsid w:val="00936E15"/>
    <w:rsid w:val="00942D05"/>
    <w:rsid w:val="0094451A"/>
    <w:rsid w:val="00946D76"/>
    <w:rsid w:val="00957C70"/>
    <w:rsid w:val="00961495"/>
    <w:rsid w:val="009652B2"/>
    <w:rsid w:val="009662E8"/>
    <w:rsid w:val="009677D8"/>
    <w:rsid w:val="00970B8C"/>
    <w:rsid w:val="00972B54"/>
    <w:rsid w:val="00976A08"/>
    <w:rsid w:val="00984E14"/>
    <w:rsid w:val="00995B9B"/>
    <w:rsid w:val="009A2618"/>
    <w:rsid w:val="009A79DA"/>
    <w:rsid w:val="009A7AFC"/>
    <w:rsid w:val="009A7B8B"/>
    <w:rsid w:val="009B12C6"/>
    <w:rsid w:val="009B2DD2"/>
    <w:rsid w:val="009B2F2D"/>
    <w:rsid w:val="009B4D94"/>
    <w:rsid w:val="009B6526"/>
    <w:rsid w:val="009C76D7"/>
    <w:rsid w:val="009F3A65"/>
    <w:rsid w:val="00A33028"/>
    <w:rsid w:val="00A3484D"/>
    <w:rsid w:val="00A37BCD"/>
    <w:rsid w:val="00A42AB4"/>
    <w:rsid w:val="00A42D6A"/>
    <w:rsid w:val="00A47765"/>
    <w:rsid w:val="00A539B6"/>
    <w:rsid w:val="00A55FB8"/>
    <w:rsid w:val="00A62405"/>
    <w:rsid w:val="00A63C46"/>
    <w:rsid w:val="00A712F9"/>
    <w:rsid w:val="00A743D5"/>
    <w:rsid w:val="00A747AA"/>
    <w:rsid w:val="00A80576"/>
    <w:rsid w:val="00A93F11"/>
    <w:rsid w:val="00AA0C38"/>
    <w:rsid w:val="00AA3EFF"/>
    <w:rsid w:val="00AA4F2A"/>
    <w:rsid w:val="00AB1E70"/>
    <w:rsid w:val="00AB40E3"/>
    <w:rsid w:val="00AB6774"/>
    <w:rsid w:val="00AB6BE2"/>
    <w:rsid w:val="00AB7110"/>
    <w:rsid w:val="00AC5269"/>
    <w:rsid w:val="00AC7D45"/>
    <w:rsid w:val="00AD3532"/>
    <w:rsid w:val="00AD53C4"/>
    <w:rsid w:val="00AE178E"/>
    <w:rsid w:val="00AE464B"/>
    <w:rsid w:val="00AE5B16"/>
    <w:rsid w:val="00AF4A0A"/>
    <w:rsid w:val="00AF4AD8"/>
    <w:rsid w:val="00AF61DE"/>
    <w:rsid w:val="00AF6F65"/>
    <w:rsid w:val="00B035C0"/>
    <w:rsid w:val="00B04EC0"/>
    <w:rsid w:val="00B05142"/>
    <w:rsid w:val="00B1234A"/>
    <w:rsid w:val="00B16B9E"/>
    <w:rsid w:val="00B21B1F"/>
    <w:rsid w:val="00B32F53"/>
    <w:rsid w:val="00B34253"/>
    <w:rsid w:val="00B34FBE"/>
    <w:rsid w:val="00B35975"/>
    <w:rsid w:val="00B41B4F"/>
    <w:rsid w:val="00B562B0"/>
    <w:rsid w:val="00B570A4"/>
    <w:rsid w:val="00B57DD6"/>
    <w:rsid w:val="00B6577D"/>
    <w:rsid w:val="00B67BE1"/>
    <w:rsid w:val="00B67CBC"/>
    <w:rsid w:val="00BA10A1"/>
    <w:rsid w:val="00BB18B0"/>
    <w:rsid w:val="00BB4D01"/>
    <w:rsid w:val="00BC22C9"/>
    <w:rsid w:val="00BC3EA5"/>
    <w:rsid w:val="00BD2C4F"/>
    <w:rsid w:val="00BD4C9E"/>
    <w:rsid w:val="00BD6615"/>
    <w:rsid w:val="00BD73C0"/>
    <w:rsid w:val="00BE0F5C"/>
    <w:rsid w:val="00BE1065"/>
    <w:rsid w:val="00BE7C7F"/>
    <w:rsid w:val="00BF584D"/>
    <w:rsid w:val="00BF7FD9"/>
    <w:rsid w:val="00C019F6"/>
    <w:rsid w:val="00C05D4C"/>
    <w:rsid w:val="00C064DB"/>
    <w:rsid w:val="00C317CB"/>
    <w:rsid w:val="00C31B18"/>
    <w:rsid w:val="00C336D4"/>
    <w:rsid w:val="00C366D2"/>
    <w:rsid w:val="00C41AE0"/>
    <w:rsid w:val="00C42BF8"/>
    <w:rsid w:val="00C44856"/>
    <w:rsid w:val="00C45144"/>
    <w:rsid w:val="00C50AE9"/>
    <w:rsid w:val="00C62163"/>
    <w:rsid w:val="00C70C90"/>
    <w:rsid w:val="00C83330"/>
    <w:rsid w:val="00C84B40"/>
    <w:rsid w:val="00C85EA6"/>
    <w:rsid w:val="00C900E0"/>
    <w:rsid w:val="00C945BF"/>
    <w:rsid w:val="00C9596A"/>
    <w:rsid w:val="00CA3E04"/>
    <w:rsid w:val="00CA6A9B"/>
    <w:rsid w:val="00CB013D"/>
    <w:rsid w:val="00CB1902"/>
    <w:rsid w:val="00CB3890"/>
    <w:rsid w:val="00CB47D9"/>
    <w:rsid w:val="00CE2694"/>
    <w:rsid w:val="00CE5F68"/>
    <w:rsid w:val="00CE6CC3"/>
    <w:rsid w:val="00CF3916"/>
    <w:rsid w:val="00CF678B"/>
    <w:rsid w:val="00D002F2"/>
    <w:rsid w:val="00D0057C"/>
    <w:rsid w:val="00D00C0B"/>
    <w:rsid w:val="00D0423C"/>
    <w:rsid w:val="00D1172F"/>
    <w:rsid w:val="00D2241A"/>
    <w:rsid w:val="00D234E4"/>
    <w:rsid w:val="00D2617A"/>
    <w:rsid w:val="00D26FB3"/>
    <w:rsid w:val="00D35FA1"/>
    <w:rsid w:val="00D374A8"/>
    <w:rsid w:val="00D472DA"/>
    <w:rsid w:val="00D5555F"/>
    <w:rsid w:val="00D63266"/>
    <w:rsid w:val="00D64D43"/>
    <w:rsid w:val="00D650A4"/>
    <w:rsid w:val="00D83F41"/>
    <w:rsid w:val="00D901F5"/>
    <w:rsid w:val="00D930EA"/>
    <w:rsid w:val="00D960A5"/>
    <w:rsid w:val="00D9681E"/>
    <w:rsid w:val="00DA381B"/>
    <w:rsid w:val="00DB2949"/>
    <w:rsid w:val="00DB2FBE"/>
    <w:rsid w:val="00DE2D8B"/>
    <w:rsid w:val="00DE68C5"/>
    <w:rsid w:val="00DF019C"/>
    <w:rsid w:val="00DF102D"/>
    <w:rsid w:val="00DF3AA9"/>
    <w:rsid w:val="00E03766"/>
    <w:rsid w:val="00E048C1"/>
    <w:rsid w:val="00E04AA7"/>
    <w:rsid w:val="00E203F1"/>
    <w:rsid w:val="00E21005"/>
    <w:rsid w:val="00E41BB2"/>
    <w:rsid w:val="00E41E36"/>
    <w:rsid w:val="00E46630"/>
    <w:rsid w:val="00E54D17"/>
    <w:rsid w:val="00E56354"/>
    <w:rsid w:val="00E611A9"/>
    <w:rsid w:val="00E616CE"/>
    <w:rsid w:val="00E736B0"/>
    <w:rsid w:val="00E74EDE"/>
    <w:rsid w:val="00E817A0"/>
    <w:rsid w:val="00E81FEE"/>
    <w:rsid w:val="00E82CAF"/>
    <w:rsid w:val="00E86405"/>
    <w:rsid w:val="00E90041"/>
    <w:rsid w:val="00E9497D"/>
    <w:rsid w:val="00E94C0A"/>
    <w:rsid w:val="00E95D2F"/>
    <w:rsid w:val="00EA0555"/>
    <w:rsid w:val="00EA186D"/>
    <w:rsid w:val="00EA7929"/>
    <w:rsid w:val="00EC051D"/>
    <w:rsid w:val="00EC12AD"/>
    <w:rsid w:val="00EC4CD8"/>
    <w:rsid w:val="00ED2A62"/>
    <w:rsid w:val="00ED56C0"/>
    <w:rsid w:val="00ED7F48"/>
    <w:rsid w:val="00EE2DC9"/>
    <w:rsid w:val="00F001FE"/>
    <w:rsid w:val="00F008E7"/>
    <w:rsid w:val="00F00A03"/>
    <w:rsid w:val="00F04AE3"/>
    <w:rsid w:val="00F13581"/>
    <w:rsid w:val="00F15839"/>
    <w:rsid w:val="00F16E21"/>
    <w:rsid w:val="00F22470"/>
    <w:rsid w:val="00F23048"/>
    <w:rsid w:val="00F24BE6"/>
    <w:rsid w:val="00F32D7F"/>
    <w:rsid w:val="00F332EA"/>
    <w:rsid w:val="00F36652"/>
    <w:rsid w:val="00F47237"/>
    <w:rsid w:val="00F5291B"/>
    <w:rsid w:val="00F57D1D"/>
    <w:rsid w:val="00F637C5"/>
    <w:rsid w:val="00F674B9"/>
    <w:rsid w:val="00F67EE9"/>
    <w:rsid w:val="00F7323C"/>
    <w:rsid w:val="00F74A49"/>
    <w:rsid w:val="00F77FBF"/>
    <w:rsid w:val="00F80B87"/>
    <w:rsid w:val="00F860E5"/>
    <w:rsid w:val="00FA1837"/>
    <w:rsid w:val="00FA2BAB"/>
    <w:rsid w:val="00FB4310"/>
    <w:rsid w:val="00FC52A5"/>
    <w:rsid w:val="00FE1355"/>
    <w:rsid w:val="00FE19F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5122">
      <o:colormenu v:ext="edit" fillcolor="none" strokecolor="none" shadowcolor="none"/>
    </o:shapedefaults>
    <o:shapelayout v:ext="edit">
      <o:idmap v:ext="edit" data="1"/>
      <o:rules v:ext="edit">
        <o:r id="V:Rule13" type="connector" idref="#AutoShape 1190"/>
        <o:r id="V:Rule14" type="connector" idref="#AutoShape 1194"/>
        <o:r id="V:Rule15" type="connector" idref="#AutoShape 1197"/>
        <o:r id="V:Rule16" type="connector" idref="#AutoShape 1203"/>
        <o:r id="V:Rule17" type="connector" idref="#AutoShape 1266"/>
        <o:r id="V:Rule18" type="connector" idref="#AutoShape 1269"/>
        <o:r id="V:Rule19" type="connector" idref="#AutoShape 1313"/>
        <o:r id="V:Rule20" type="connector" idref="#AutoShape 1315"/>
        <o:r id="V:Rule21" type="connector" idref="#AutoShape 1316"/>
        <o:r id="V:Rule22" type="connector" idref="#AutoShape 1317"/>
        <o:r id="V:Rule23" type="connector" idref="#AutoShape 1318"/>
        <o:r id="V:Rule24" type="connector" idref="#AutoShape 1319"/>
        <o:r id="V:Rule97" type="connector" idref="#AutoShape 751"/>
        <o:r id="V:Rule98" type="connector" idref="#AutoShape 658"/>
        <o:r id="V:Rule99" type="connector" idref="#AutoShape 745"/>
        <o:r id="V:Rule100" type="connector" idref="#AutoShape 696"/>
        <o:r id="V:Rule101" type="connector" idref="#AutoShape 220"/>
        <o:r id="V:Rule104" type="connector" idref="#AutoShape 236"/>
        <o:r id="V:Rule106" type="connector" idref="#AutoShape 761"/>
        <o:r id="V:Rule109" type="connector" idref="#AutoShape 214"/>
        <o:r id="V:Rule110" type="connector" idref="#AutoShape 693"/>
        <o:r id="V:Rule111" type="connector" idref="#AutoShape 676"/>
        <o:r id="V:Rule112" type="connector" idref="#AutoShape 648"/>
        <o:r id="V:Rule113" type="connector" idref="#AutoShape 732"/>
        <o:r id="V:Rule114" type="connector" idref="#AutoShape 700"/>
        <o:r id="V:Rule115" type="connector" idref="#AutoShape 227"/>
        <o:r id="V:Rule116" type="connector" idref="#AutoShape 684"/>
        <o:r id="V:Rule117" type="connector" idref="#AutoShape 728"/>
        <o:r id="V:Rule118" type="connector" idref="#AutoShape 712"/>
        <o:r id="V:Rule119" type="connector" idref="#AutoShape 702"/>
        <o:r id="V:Rule120" type="connector" idref="#AutoShape 804"/>
        <o:r id="V:Rule121" type="connector" idref="#AutoShape 252"/>
        <o:r id="V:Rule122" type="connector" idref="#AutoShape 794"/>
        <o:r id="V:Rule123" type="connector" idref="#AutoShape 744"/>
        <o:r id="V:Rule124" type="connector" idref="#AutoShape 647"/>
        <o:r id="V:Rule126" type="connector" idref="#AutoShape 250"/>
        <o:r id="V:Rule127" type="connector" idref="#AutoShape 760"/>
        <o:r id="V:Rule129" type="connector" idref="#AutoShape 716"/>
        <o:r id="V:Rule130" type="connector" idref="#AutoShape 740"/>
        <o:r id="V:Rule131" type="connector" idref="#AutoShape 211"/>
        <o:r id="V:Rule132" type="connector" idref="#AutoShape 688"/>
        <o:r id="V:Rule133" type="connector" idref="#AutoShape 667"/>
        <o:r id="V:Rule134" type="connector" idref="#AutoShape 1197"/>
        <o:r id="V:Rule135" type="connector" idref="#AutoShape 671"/>
        <o:r id="V:Rule137" type="connector" idref="#AutoShape 223"/>
        <o:r id="V:Rule138" type="connector" idref="#AutoShape 680"/>
        <o:r id="V:Rule139" type="connector" idref="#AutoShape 669"/>
        <o:r id="V:Rule140" type="connector" idref="#AutoShape 736"/>
        <o:r id="V:Rule141" type="connector" idref="#AutoShape 800"/>
        <o:r id="V:Rule143" type="connector" idref="#AutoShape 748"/>
        <o:r id="V:Rule144" type="connector" idref="#AutoShape 714"/>
        <o:r id="V:Rule145" type="connector" idref="#AutoShape 1315"/>
        <o:r id="V:Rule146" type="connector" idref="#AutoShape 247"/>
        <o:r id="V:Rule147" type="connector" idref="#AutoShape 788"/>
        <o:r id="V:Rule148" type="connector" idref="#AutoShape 708"/>
        <o:r id="V:Rule149" type="connector" idref="#AutoShape 1313"/>
        <o:r id="V:Rule150" type="connector" idref="#AutoShape 668"/>
        <o:r id="V:Rule151" type="connector" idref="#AutoShape 785"/>
        <o:r id="V:Rule153" type="connector" idref="#AutoShape 249"/>
        <o:r id="V:Rule154" type="connector" idref="#AutoShape 790"/>
        <o:r id="V:Rule155" type="connector" idref="#AutoShape 787"/>
        <o:r id="V:Rule156" type="connector" idref="#AutoShape 719"/>
        <o:r id="V:Rule158" type="connector" idref="#AutoShape 664"/>
        <o:r id="V:Rule159" type="connector" idref="#AutoShape 1266"/>
        <o:r id="V:Rule160" type="connector" idref="#AutoShape 709"/>
        <o:r id="V:Rule161" type="connector" idref="#AutoShape 1319"/>
        <o:r id="V:Rule162" type="connector" idref="#AutoShape 655"/>
        <o:r id="V:Rule163" type="connector" idref="#AutoShape 799"/>
        <o:r id="V:Rule164" type="connector" idref="#AutoShape 221"/>
        <o:r id="V:Rule165" type="connector" idref="#AutoShape 1203"/>
        <o:r id="V:Rule166" type="connector" idref="#AutoShape 666"/>
        <o:r id="V:Rule167" type="connector" idref="#AutoShape 228"/>
        <o:r id="V:Rule168" type="connector" idref="#AutoShape 705"/>
        <o:r id="V:Rule170" type="connector" idref="#AutoShape 777"/>
        <o:r id="V:Rule171" type="connector" idref="#AutoShape 1269"/>
        <o:r id="V:Rule172" type="connector" idref="#AutoShape 251"/>
        <o:r id="V:Rule173" type="connector" idref="#AutoShape 246"/>
        <o:r id="V:Rule174" type="connector" idref="#AutoShape 1318"/>
        <o:r id="V:Rule175" type="connector" idref="#AutoShape 233"/>
        <o:r id="V:Rule176" type="connector" idref="#AutoShape 665"/>
        <o:r id="V:Rule177" type="connector" idref="#AutoShape 711"/>
        <o:r id="V:Rule178" type="connector" idref="#AutoShape 724"/>
        <o:r id="V:Rule179" type="connector" idref="#AutoShape 806"/>
        <o:r id="V:Rule180" type="connector" idref="#AutoShape 1190"/>
        <o:r id="V:Rule181" type="connector" idref="#AutoShape 1317"/>
        <o:r id="V:Rule182" type="connector" idref="#AutoShape 717"/>
        <o:r id="V:Rule183" type="connector" idref="#AutoShape 803"/>
        <o:r id="V:Rule184" type="connector" idref="#AutoShape 781"/>
        <o:r id="V:Rule185" type="connector" idref="#AutoShape 230"/>
        <o:r id="V:Rule186" type="connector" idref="#AutoShape 749"/>
        <o:r id="V:Rule187" type="connector" idref="#AutoShape 757"/>
        <o:r id="V:Rule188" type="connector" idref="#AutoShape 224"/>
        <o:r id="V:Rule189" type="connector" idref="#AutoShape 1316"/>
        <o:r id="V:Rule190" type="connector" idref="#AutoShape 651"/>
        <o:r id="V:Rule191" type="connector" idref="#AutoShape 1194"/>
        <o:r id="V:Rule192" type="connector" idref="#AutoShape 2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652B2"/>
    <w:pPr>
      <w:spacing w:after="200" w:line="276" w:lineRule="auto"/>
    </w:pPr>
    <w:rPr>
      <w:noProof/>
      <w:sz w:val="22"/>
      <w:szCs w:val="22"/>
      <w:lang w:val="vi-VN"/>
    </w:rPr>
  </w:style>
  <w:style w:type="paragraph" w:styleId="Heading1">
    <w:name w:val="heading 1"/>
    <w:basedOn w:val="Normal"/>
    <w:next w:val="Normal"/>
    <w:link w:val="Heading1Char"/>
    <w:uiPriority w:val="99"/>
    <w:qFormat/>
    <w:rsid w:val="00F7323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7A6681"/>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A6681"/>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7A6681"/>
    <w:pPr>
      <w:keepNext/>
      <w:keepLines/>
      <w:spacing w:before="200" w:after="0"/>
      <w:outlineLvl w:val="3"/>
    </w:pPr>
    <w:rPr>
      <w:rFonts w:ascii="Cambria" w:eastAsia="Times New Roma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7323C"/>
    <w:rPr>
      <w:rFonts w:ascii="Cambria" w:hAnsi="Cambria" w:cs="Times New Roman"/>
      <w:b/>
      <w:bCs/>
      <w:noProof/>
      <w:color w:val="365F91"/>
      <w:sz w:val="28"/>
      <w:szCs w:val="28"/>
      <w:lang w:val="vi-VN"/>
    </w:rPr>
  </w:style>
  <w:style w:type="character" w:customStyle="1" w:styleId="Heading2Char">
    <w:name w:val="Heading 2 Char"/>
    <w:basedOn w:val="DefaultParagraphFont"/>
    <w:link w:val="Heading2"/>
    <w:uiPriority w:val="99"/>
    <w:locked/>
    <w:rsid w:val="007A6681"/>
    <w:rPr>
      <w:rFonts w:ascii="Cambria" w:hAnsi="Cambria" w:cs="Times New Roman"/>
      <w:b/>
      <w:bCs/>
      <w:noProof/>
      <w:color w:val="4F81BD"/>
      <w:sz w:val="26"/>
      <w:szCs w:val="26"/>
      <w:lang w:val="vi-VN"/>
    </w:rPr>
  </w:style>
  <w:style w:type="character" w:customStyle="1" w:styleId="Heading3Char">
    <w:name w:val="Heading 3 Char"/>
    <w:basedOn w:val="DefaultParagraphFont"/>
    <w:link w:val="Heading3"/>
    <w:uiPriority w:val="99"/>
    <w:semiHidden/>
    <w:locked/>
    <w:rsid w:val="007A6681"/>
    <w:rPr>
      <w:rFonts w:ascii="Cambria" w:hAnsi="Cambria" w:cs="Times New Roman"/>
      <w:b/>
      <w:bCs/>
      <w:noProof/>
      <w:color w:val="4F81BD"/>
      <w:lang w:val="vi-VN"/>
    </w:rPr>
  </w:style>
  <w:style w:type="character" w:customStyle="1" w:styleId="Heading4Char">
    <w:name w:val="Heading 4 Char"/>
    <w:basedOn w:val="DefaultParagraphFont"/>
    <w:link w:val="Heading4"/>
    <w:uiPriority w:val="99"/>
    <w:semiHidden/>
    <w:locked/>
    <w:rsid w:val="007A6681"/>
    <w:rPr>
      <w:rFonts w:ascii="Cambria" w:hAnsi="Cambria" w:cs="Times New Roman"/>
      <w:b/>
      <w:bCs/>
      <w:i/>
      <w:iCs/>
      <w:noProof/>
      <w:color w:val="4F81BD"/>
      <w:lang w:val="vi-VN"/>
    </w:rPr>
  </w:style>
  <w:style w:type="paragraph" w:styleId="ListParagraph">
    <w:name w:val="List Paragraph"/>
    <w:basedOn w:val="Normal"/>
    <w:uiPriority w:val="99"/>
    <w:qFormat/>
    <w:rsid w:val="007745A6"/>
    <w:pPr>
      <w:ind w:left="720"/>
      <w:contextualSpacing/>
    </w:pPr>
  </w:style>
  <w:style w:type="paragraph" w:styleId="TOCHeading">
    <w:name w:val="TOC Heading"/>
    <w:basedOn w:val="Heading1"/>
    <w:next w:val="Normal"/>
    <w:uiPriority w:val="99"/>
    <w:qFormat/>
    <w:rsid w:val="00F7323C"/>
    <w:pPr>
      <w:outlineLvl w:val="9"/>
    </w:pPr>
    <w:rPr>
      <w:noProof w:val="0"/>
      <w:lang w:val="en-US"/>
    </w:rPr>
  </w:style>
  <w:style w:type="paragraph" w:styleId="TOC2">
    <w:name w:val="toc 2"/>
    <w:basedOn w:val="Normal"/>
    <w:next w:val="Normal"/>
    <w:autoRedefine/>
    <w:uiPriority w:val="99"/>
    <w:rsid w:val="006D460A"/>
    <w:pPr>
      <w:spacing w:before="240" w:after="0"/>
    </w:pPr>
    <w:rPr>
      <w:rFonts w:cs="Calibri"/>
      <w:b/>
      <w:bCs/>
      <w:sz w:val="20"/>
      <w:szCs w:val="20"/>
    </w:rPr>
  </w:style>
  <w:style w:type="paragraph" w:styleId="TOC1">
    <w:name w:val="toc 1"/>
    <w:basedOn w:val="Normal"/>
    <w:next w:val="Normal"/>
    <w:autoRedefine/>
    <w:uiPriority w:val="99"/>
    <w:rsid w:val="00F7323C"/>
    <w:pPr>
      <w:spacing w:before="360" w:after="0"/>
    </w:pPr>
    <w:rPr>
      <w:rFonts w:ascii="Cambria" w:hAnsi="Cambria"/>
      <w:b/>
      <w:bCs/>
      <w:caps/>
      <w:sz w:val="24"/>
      <w:szCs w:val="24"/>
    </w:rPr>
  </w:style>
  <w:style w:type="paragraph" w:styleId="TOC3">
    <w:name w:val="toc 3"/>
    <w:basedOn w:val="Normal"/>
    <w:next w:val="Normal"/>
    <w:autoRedefine/>
    <w:uiPriority w:val="99"/>
    <w:rsid w:val="00F7323C"/>
    <w:pPr>
      <w:spacing w:after="0"/>
      <w:ind w:left="220"/>
    </w:pPr>
    <w:rPr>
      <w:rFonts w:cs="Calibri"/>
      <w:sz w:val="20"/>
      <w:szCs w:val="20"/>
    </w:rPr>
  </w:style>
  <w:style w:type="paragraph" w:styleId="BalloonText">
    <w:name w:val="Balloon Text"/>
    <w:basedOn w:val="Normal"/>
    <w:link w:val="BalloonTextChar"/>
    <w:uiPriority w:val="99"/>
    <w:semiHidden/>
    <w:rsid w:val="00F7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7323C"/>
    <w:rPr>
      <w:rFonts w:ascii="Tahoma" w:hAnsi="Tahoma" w:cs="Tahoma"/>
      <w:noProof/>
      <w:sz w:val="16"/>
      <w:szCs w:val="16"/>
      <w:lang w:val="vi-VN"/>
    </w:rPr>
  </w:style>
  <w:style w:type="character" w:styleId="CommentReference">
    <w:name w:val="annotation reference"/>
    <w:basedOn w:val="DefaultParagraphFont"/>
    <w:uiPriority w:val="99"/>
    <w:semiHidden/>
    <w:rsid w:val="00C70C90"/>
    <w:rPr>
      <w:rFonts w:cs="Times New Roman"/>
      <w:sz w:val="16"/>
      <w:szCs w:val="16"/>
    </w:rPr>
  </w:style>
  <w:style w:type="paragraph" w:styleId="CommentText">
    <w:name w:val="annotation text"/>
    <w:basedOn w:val="Normal"/>
    <w:link w:val="CommentTextChar"/>
    <w:uiPriority w:val="99"/>
    <w:semiHidden/>
    <w:rsid w:val="00C70C90"/>
    <w:pPr>
      <w:spacing w:line="240" w:lineRule="auto"/>
    </w:pPr>
    <w:rPr>
      <w:sz w:val="20"/>
      <w:szCs w:val="20"/>
    </w:rPr>
  </w:style>
  <w:style w:type="character" w:customStyle="1" w:styleId="CommentTextChar">
    <w:name w:val="Comment Text Char"/>
    <w:basedOn w:val="DefaultParagraphFont"/>
    <w:link w:val="CommentText"/>
    <w:uiPriority w:val="99"/>
    <w:semiHidden/>
    <w:locked/>
    <w:rsid w:val="00C70C90"/>
    <w:rPr>
      <w:rFonts w:cs="Times New Roman"/>
      <w:noProof/>
      <w:sz w:val="20"/>
      <w:szCs w:val="20"/>
      <w:lang w:val="vi-VN"/>
    </w:rPr>
  </w:style>
  <w:style w:type="paragraph" w:styleId="CommentSubject">
    <w:name w:val="annotation subject"/>
    <w:basedOn w:val="CommentText"/>
    <w:next w:val="CommentText"/>
    <w:link w:val="CommentSubjectChar"/>
    <w:uiPriority w:val="99"/>
    <w:semiHidden/>
    <w:rsid w:val="00C70C90"/>
    <w:rPr>
      <w:b/>
      <w:bCs/>
    </w:rPr>
  </w:style>
  <w:style w:type="character" w:customStyle="1" w:styleId="CommentSubjectChar">
    <w:name w:val="Comment Subject Char"/>
    <w:basedOn w:val="CommentTextChar"/>
    <w:link w:val="CommentSubject"/>
    <w:uiPriority w:val="99"/>
    <w:semiHidden/>
    <w:locked/>
    <w:rsid w:val="00C70C90"/>
    <w:rPr>
      <w:b/>
      <w:bCs/>
    </w:rPr>
  </w:style>
  <w:style w:type="paragraph" w:styleId="FootnoteText">
    <w:name w:val="footnote text"/>
    <w:basedOn w:val="Normal"/>
    <w:link w:val="FootnoteTextChar"/>
    <w:uiPriority w:val="99"/>
    <w:semiHidden/>
    <w:rsid w:val="000E1744"/>
    <w:pPr>
      <w:spacing w:after="0" w:line="240" w:lineRule="auto"/>
    </w:pPr>
    <w:rPr>
      <w:rFonts w:ascii="Georgia" w:hAnsi="Georgia"/>
      <w:noProof w:val="0"/>
      <w:sz w:val="20"/>
      <w:szCs w:val="20"/>
      <w:lang w:val="en-US"/>
    </w:rPr>
  </w:style>
  <w:style w:type="character" w:customStyle="1" w:styleId="FootnoteTextChar">
    <w:name w:val="Footnote Text Char"/>
    <w:basedOn w:val="DefaultParagraphFont"/>
    <w:link w:val="FootnoteText"/>
    <w:uiPriority w:val="99"/>
    <w:semiHidden/>
    <w:locked/>
    <w:rsid w:val="000E1744"/>
    <w:rPr>
      <w:rFonts w:ascii="Georgia" w:hAnsi="Georgia" w:cs="Times New Roman"/>
      <w:sz w:val="20"/>
      <w:szCs w:val="20"/>
    </w:rPr>
  </w:style>
  <w:style w:type="character" w:styleId="FootnoteReference">
    <w:name w:val="footnote reference"/>
    <w:basedOn w:val="DefaultParagraphFont"/>
    <w:uiPriority w:val="99"/>
    <w:semiHidden/>
    <w:rsid w:val="000E1744"/>
    <w:rPr>
      <w:rFonts w:cs="Times New Roman"/>
      <w:vertAlign w:val="superscript"/>
    </w:rPr>
  </w:style>
  <w:style w:type="paragraph" w:styleId="Caption">
    <w:name w:val="caption"/>
    <w:basedOn w:val="Normal"/>
    <w:next w:val="Normal"/>
    <w:uiPriority w:val="99"/>
    <w:qFormat/>
    <w:rsid w:val="000E1744"/>
    <w:pPr>
      <w:spacing w:line="240" w:lineRule="auto"/>
    </w:pPr>
    <w:rPr>
      <w:rFonts w:ascii="Georgia" w:hAnsi="Georgia"/>
      <w:b/>
      <w:bCs/>
      <w:noProof w:val="0"/>
      <w:color w:val="4F81BD"/>
      <w:sz w:val="18"/>
      <w:szCs w:val="18"/>
      <w:lang w:val="en-US"/>
    </w:rPr>
  </w:style>
  <w:style w:type="table" w:styleId="TableGrid">
    <w:name w:val="Table Grid"/>
    <w:basedOn w:val="TableNormal"/>
    <w:uiPriority w:val="99"/>
    <w:rsid w:val="00315524"/>
    <w:rPr>
      <w:rFonts w:ascii="Georgia" w:hAnsi="Georgi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315524"/>
    <w:rPr>
      <w:rFonts w:ascii="Georgia" w:hAnsi="Georgia"/>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styleId="LightShading-Accent2">
    <w:name w:val="Light Shading Accent 2"/>
    <w:basedOn w:val="TableNormal"/>
    <w:uiPriority w:val="99"/>
    <w:rsid w:val="00315524"/>
    <w:rPr>
      <w:rFonts w:ascii="Georgia" w:hAnsi="Georgia"/>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paragraph" w:styleId="Header">
    <w:name w:val="header"/>
    <w:basedOn w:val="Normal"/>
    <w:link w:val="HeaderChar"/>
    <w:uiPriority w:val="99"/>
    <w:semiHidden/>
    <w:rsid w:val="0093333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933332"/>
    <w:rPr>
      <w:rFonts w:cs="Times New Roman"/>
      <w:noProof/>
      <w:lang w:val="vi-VN"/>
    </w:rPr>
  </w:style>
  <w:style w:type="paragraph" w:styleId="Footer">
    <w:name w:val="footer"/>
    <w:basedOn w:val="Normal"/>
    <w:link w:val="FooterChar"/>
    <w:uiPriority w:val="99"/>
    <w:semiHidden/>
    <w:rsid w:val="0093333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933332"/>
    <w:rPr>
      <w:rFonts w:cs="Times New Roman"/>
      <w:noProof/>
      <w:lang w:val="vi-VN"/>
    </w:rPr>
  </w:style>
  <w:style w:type="paragraph" w:styleId="NormalWeb">
    <w:name w:val="Normal (Web)"/>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Hyperlink">
    <w:name w:val="Hyperlink"/>
    <w:basedOn w:val="DefaultParagraphFont"/>
    <w:uiPriority w:val="99"/>
    <w:rsid w:val="00933332"/>
    <w:rPr>
      <w:rFonts w:cs="Times New Roman"/>
      <w:color w:val="0000FF"/>
      <w:u w:val="single"/>
    </w:rPr>
  </w:style>
  <w:style w:type="paragraph" w:customStyle="1" w:styleId="readheader">
    <w:name w:val="readheader"/>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customStyle="1" w:styleId="apple-style-span">
    <w:name w:val="apple-style-span"/>
    <w:basedOn w:val="DefaultParagraphFont"/>
    <w:uiPriority w:val="99"/>
    <w:rsid w:val="00933332"/>
    <w:rPr>
      <w:rFonts w:cs="Times New Roman"/>
    </w:rPr>
  </w:style>
  <w:style w:type="character" w:customStyle="1" w:styleId="style7">
    <w:name w:val="style7"/>
    <w:basedOn w:val="DefaultParagraphFont"/>
    <w:uiPriority w:val="99"/>
    <w:rsid w:val="00933332"/>
    <w:rPr>
      <w:rFonts w:cs="Times New Roman"/>
    </w:rPr>
  </w:style>
  <w:style w:type="character" w:customStyle="1" w:styleId="bodytext">
    <w:name w:val="bodytext"/>
    <w:basedOn w:val="DefaultParagraphFont"/>
    <w:uiPriority w:val="99"/>
    <w:rsid w:val="00933332"/>
    <w:rPr>
      <w:rFonts w:cs="Times New Roman"/>
    </w:rPr>
  </w:style>
  <w:style w:type="paragraph" w:customStyle="1" w:styleId="bodytext1">
    <w:name w:val="bodytext1"/>
    <w:basedOn w:val="Normal"/>
    <w:uiPriority w:val="99"/>
    <w:rsid w:val="00933332"/>
    <w:pPr>
      <w:spacing w:before="100" w:beforeAutospacing="1" w:after="100" w:afterAutospacing="1" w:line="240" w:lineRule="auto"/>
    </w:pPr>
    <w:rPr>
      <w:rFonts w:ascii="Times New Roman" w:eastAsia="Times New Roman" w:hAnsi="Times New Roman"/>
      <w:noProof w:val="0"/>
      <w:sz w:val="24"/>
      <w:szCs w:val="24"/>
      <w:lang w:val="en-US"/>
    </w:rPr>
  </w:style>
  <w:style w:type="character" w:styleId="Strong">
    <w:name w:val="Strong"/>
    <w:basedOn w:val="DefaultParagraphFont"/>
    <w:uiPriority w:val="99"/>
    <w:qFormat/>
    <w:rsid w:val="00933332"/>
    <w:rPr>
      <w:rFonts w:cs="Times New Roman"/>
      <w:b/>
      <w:bCs/>
    </w:rPr>
  </w:style>
  <w:style w:type="table" w:styleId="MediumGrid2-Accent3">
    <w:name w:val="Medium Grid 2 Accent 3"/>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rFonts w:cs="Times New Roman"/>
        <w:b/>
        <w:bCs/>
        <w:color w:val="000000"/>
      </w:rPr>
      <w:tblPr/>
      <w:tcPr>
        <w:shd w:val="clear" w:color="auto" w:fill="F5F8EE"/>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EAF1DD"/>
      </w:tcPr>
    </w:tblStylePr>
    <w:tblStylePr w:type="band1Vert">
      <w:rPr>
        <w:rFonts w:cs="Times New Roman"/>
      </w:rPr>
      <w:tblPr/>
      <w:tcPr>
        <w:shd w:val="clear" w:color="auto" w:fill="CDDDAC"/>
      </w:tcPr>
    </w:tblStylePr>
    <w:tblStylePr w:type="band1Horz">
      <w:rPr>
        <w:rFonts w:cs="Times New Roman"/>
      </w:rPr>
      <w:tblPr/>
      <w:tcPr>
        <w:tcBorders>
          <w:insideH w:val="single" w:sz="6" w:space="0" w:color="9BBB59"/>
          <w:insideV w:val="single" w:sz="6" w:space="0" w:color="9BBB59"/>
        </w:tcBorders>
        <w:shd w:val="clear" w:color="auto" w:fill="CDDDAC"/>
      </w:tcPr>
    </w:tblStylePr>
    <w:tblStylePr w:type="nwCell">
      <w:rPr>
        <w:rFonts w:cs="Times New Roman"/>
      </w:rPr>
      <w:tblPr/>
      <w:tcPr>
        <w:shd w:val="clear" w:color="auto" w:fill="FFFFFF"/>
      </w:tcPr>
    </w:tblStylePr>
  </w:style>
  <w:style w:type="table" w:styleId="MediumGrid2-Accent5">
    <w:name w:val="Medium Grid 2 Accent 5"/>
    <w:basedOn w:val="TableNormal"/>
    <w:uiPriority w:val="99"/>
    <w:rsid w:val="00933332"/>
    <w:rPr>
      <w:rFonts w:ascii="Cambria" w:eastAsia="Times New Roman"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rFonts w:cs="Times New Roman"/>
        <w:b/>
        <w:bCs/>
        <w:color w:val="000000"/>
      </w:rPr>
      <w:tblPr/>
      <w:tcPr>
        <w:shd w:val="clear" w:color="auto" w:fill="EDF6F9"/>
      </w:tcPr>
    </w:tblStylePr>
    <w:tblStylePr w:type="lastRow">
      <w:rPr>
        <w:rFonts w:cs="Times New Roman"/>
        <w:b/>
        <w:bCs/>
        <w:color w:val="000000"/>
      </w:rPr>
      <w:tblPr/>
      <w:tcPr>
        <w:tcBorders>
          <w:top w:val="single" w:sz="12" w:space="0" w:color="000000"/>
          <w:left w:val="nil"/>
          <w:bottom w:val="nil"/>
          <w:right w:val="nil"/>
          <w:insideH w:val="nil"/>
          <w:insideV w:val="nil"/>
        </w:tcBorders>
        <w:shd w:val="clear" w:color="auto" w:fill="FFFFFF"/>
      </w:tcPr>
    </w:tblStylePr>
    <w:tblStylePr w:type="firstCol">
      <w:rPr>
        <w:rFonts w:cs="Times New Roman"/>
        <w:b/>
        <w:bCs/>
        <w:color w:val="000000"/>
      </w:rPr>
      <w:tblPr/>
      <w:tcPr>
        <w:tcBorders>
          <w:top w:val="nil"/>
          <w:left w:val="nil"/>
          <w:bottom w:val="nil"/>
          <w:right w:val="nil"/>
          <w:insideH w:val="nil"/>
          <w:insideV w:val="nil"/>
        </w:tcBorders>
        <w:shd w:val="clear" w:color="auto" w:fill="FFFFFF"/>
      </w:tcPr>
    </w:tblStylePr>
    <w:tblStylePr w:type="lastCol">
      <w:rPr>
        <w:rFonts w:cs="Times New Roman"/>
        <w:b w:val="0"/>
        <w:bCs w:val="0"/>
        <w:color w:val="000000"/>
      </w:rPr>
      <w:tblPr/>
      <w:tcPr>
        <w:tcBorders>
          <w:top w:val="nil"/>
          <w:left w:val="nil"/>
          <w:bottom w:val="nil"/>
          <w:right w:val="nil"/>
          <w:insideH w:val="nil"/>
          <w:insideV w:val="nil"/>
        </w:tcBorders>
        <w:shd w:val="clear" w:color="auto" w:fill="DAEEF3"/>
      </w:tcPr>
    </w:tblStylePr>
    <w:tblStylePr w:type="band1Vert">
      <w:rPr>
        <w:rFonts w:cs="Times New Roman"/>
      </w:rPr>
      <w:tblPr/>
      <w:tcPr>
        <w:shd w:val="clear" w:color="auto" w:fill="A5D5E2"/>
      </w:tcPr>
    </w:tblStylePr>
    <w:tblStylePr w:type="band1Horz">
      <w:rPr>
        <w:rFonts w:cs="Times New Roman"/>
      </w:rPr>
      <w:tblPr/>
      <w:tcPr>
        <w:tcBorders>
          <w:insideH w:val="single" w:sz="6" w:space="0" w:color="4BACC6"/>
          <w:insideV w:val="single" w:sz="6" w:space="0" w:color="4BACC6"/>
        </w:tcBorders>
        <w:shd w:val="clear" w:color="auto" w:fill="A5D5E2"/>
      </w:tcPr>
    </w:tblStylePr>
    <w:tblStylePr w:type="nwCell">
      <w:rPr>
        <w:rFonts w:cs="Times New Roman"/>
      </w:rPr>
      <w:tblPr/>
      <w:tcPr>
        <w:shd w:val="clear" w:color="auto" w:fill="FFFFFF"/>
      </w:tcPr>
    </w:tblStylePr>
  </w:style>
  <w:style w:type="paragraph" w:styleId="EndnoteText">
    <w:name w:val="endnote text"/>
    <w:basedOn w:val="Normal"/>
    <w:link w:val="EndnoteTextChar"/>
    <w:uiPriority w:val="99"/>
    <w:semiHidden/>
    <w:rsid w:val="00160D32"/>
    <w:pPr>
      <w:spacing w:after="0" w:line="240" w:lineRule="auto"/>
    </w:pPr>
    <w:rPr>
      <w:sz w:val="20"/>
      <w:szCs w:val="20"/>
    </w:rPr>
  </w:style>
  <w:style w:type="character" w:customStyle="1" w:styleId="EndnoteTextChar">
    <w:name w:val="Endnote Text Char"/>
    <w:basedOn w:val="DefaultParagraphFont"/>
    <w:link w:val="EndnoteText"/>
    <w:uiPriority w:val="99"/>
    <w:semiHidden/>
    <w:locked/>
    <w:rsid w:val="00160D32"/>
    <w:rPr>
      <w:rFonts w:cs="Times New Roman"/>
      <w:noProof/>
      <w:sz w:val="20"/>
      <w:szCs w:val="20"/>
      <w:lang w:val="vi-VN"/>
    </w:rPr>
  </w:style>
  <w:style w:type="character" w:styleId="EndnoteReference">
    <w:name w:val="endnote reference"/>
    <w:basedOn w:val="DefaultParagraphFont"/>
    <w:uiPriority w:val="99"/>
    <w:semiHidden/>
    <w:rsid w:val="00160D32"/>
    <w:rPr>
      <w:rFonts w:cs="Times New Roman"/>
      <w:vertAlign w:val="superscript"/>
    </w:rPr>
  </w:style>
  <w:style w:type="paragraph" w:styleId="TOC4">
    <w:name w:val="toc 4"/>
    <w:basedOn w:val="Normal"/>
    <w:next w:val="Normal"/>
    <w:autoRedefine/>
    <w:uiPriority w:val="99"/>
    <w:rsid w:val="007A6681"/>
    <w:pPr>
      <w:spacing w:after="0"/>
      <w:ind w:left="440"/>
    </w:pPr>
    <w:rPr>
      <w:rFonts w:cs="Calibri"/>
      <w:sz w:val="20"/>
      <w:szCs w:val="20"/>
    </w:rPr>
  </w:style>
  <w:style w:type="paragraph" w:styleId="TOC5">
    <w:name w:val="toc 5"/>
    <w:basedOn w:val="Normal"/>
    <w:next w:val="Normal"/>
    <w:autoRedefine/>
    <w:uiPriority w:val="99"/>
    <w:rsid w:val="007A6681"/>
    <w:pPr>
      <w:spacing w:after="0"/>
      <w:ind w:left="660"/>
    </w:pPr>
    <w:rPr>
      <w:rFonts w:cs="Calibri"/>
      <w:sz w:val="20"/>
      <w:szCs w:val="20"/>
    </w:rPr>
  </w:style>
  <w:style w:type="paragraph" w:styleId="TOC6">
    <w:name w:val="toc 6"/>
    <w:basedOn w:val="Normal"/>
    <w:next w:val="Normal"/>
    <w:autoRedefine/>
    <w:uiPriority w:val="99"/>
    <w:rsid w:val="007A6681"/>
    <w:pPr>
      <w:spacing w:after="0"/>
      <w:ind w:left="880"/>
    </w:pPr>
    <w:rPr>
      <w:rFonts w:cs="Calibri"/>
      <w:sz w:val="20"/>
      <w:szCs w:val="20"/>
    </w:rPr>
  </w:style>
  <w:style w:type="paragraph" w:styleId="TOC7">
    <w:name w:val="toc 7"/>
    <w:basedOn w:val="Normal"/>
    <w:next w:val="Normal"/>
    <w:autoRedefine/>
    <w:uiPriority w:val="99"/>
    <w:rsid w:val="007A6681"/>
    <w:pPr>
      <w:spacing w:after="0"/>
      <w:ind w:left="1100"/>
    </w:pPr>
    <w:rPr>
      <w:rFonts w:cs="Calibri"/>
      <w:sz w:val="20"/>
      <w:szCs w:val="20"/>
    </w:rPr>
  </w:style>
  <w:style w:type="paragraph" w:styleId="TOC8">
    <w:name w:val="toc 8"/>
    <w:basedOn w:val="Normal"/>
    <w:next w:val="Normal"/>
    <w:autoRedefine/>
    <w:uiPriority w:val="99"/>
    <w:rsid w:val="007A6681"/>
    <w:pPr>
      <w:spacing w:after="0"/>
      <w:ind w:left="1320"/>
    </w:pPr>
    <w:rPr>
      <w:rFonts w:cs="Calibri"/>
      <w:sz w:val="20"/>
      <w:szCs w:val="20"/>
    </w:rPr>
  </w:style>
  <w:style w:type="paragraph" w:styleId="TOC9">
    <w:name w:val="toc 9"/>
    <w:basedOn w:val="Normal"/>
    <w:next w:val="Normal"/>
    <w:autoRedefine/>
    <w:uiPriority w:val="99"/>
    <w:rsid w:val="007A6681"/>
    <w:pPr>
      <w:spacing w:after="0"/>
      <w:ind w:left="1540"/>
    </w:pPr>
    <w:rPr>
      <w:rFonts w:cs="Calibri"/>
      <w:sz w:val="20"/>
      <w:szCs w:val="20"/>
    </w:rPr>
  </w:style>
  <w:style w:type="paragraph" w:styleId="Revision">
    <w:name w:val="Revision"/>
    <w:hidden/>
    <w:uiPriority w:val="99"/>
    <w:semiHidden/>
    <w:rsid w:val="00F332EA"/>
    <w:rPr>
      <w:noProof/>
      <w:sz w:val="22"/>
      <w:szCs w:val="22"/>
      <w:lang w:val="vi-VN"/>
    </w:rPr>
  </w:style>
</w:styles>
</file>

<file path=word/webSettings.xml><?xml version="1.0" encoding="utf-8"?>
<w:webSettings xmlns:r="http://schemas.openxmlformats.org/officeDocument/2006/relationships" xmlns:w="http://schemas.openxmlformats.org/wordprocessingml/2006/main">
  <w:divs>
    <w:div w:id="108137114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1950793-C73E-4186-B70C-33AC1AC1B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84</Pages>
  <Words>43955</Words>
  <Characters>179777</Characters>
  <Application>Microsoft Office Word</Application>
  <DocSecurity>0</DocSecurity>
  <Lines>5618</Lines>
  <Paragraphs>3857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dc:creator>
  <cp:lastModifiedBy>DHA</cp:lastModifiedBy>
  <cp:revision>11</cp:revision>
  <dcterms:created xsi:type="dcterms:W3CDTF">2010-07-05T19:51:00Z</dcterms:created>
  <dcterms:modified xsi:type="dcterms:W3CDTF">2010-07-05T22:55:00Z</dcterms:modified>
</cp:coreProperties>
</file>